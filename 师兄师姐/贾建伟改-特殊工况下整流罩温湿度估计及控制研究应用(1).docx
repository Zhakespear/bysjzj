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tif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942D2" w14:textId="77777777" w:rsidR="005D4DFB" w:rsidRDefault="005D4DFB">
      <w:pPr>
        <w:spacing w:line="400" w:lineRule="exact"/>
        <w:jc w:val="center"/>
        <w:rPr>
          <w:rFonts w:ascii="Times New Roman" w:hAnsi="Times New Roman"/>
          <w:color w:val="000000" w:themeColor="text1"/>
        </w:rPr>
      </w:pPr>
    </w:p>
    <w:p w14:paraId="593567C7" w14:textId="77777777" w:rsidR="005D4DFB" w:rsidRDefault="00853CF7">
      <w:pPr>
        <w:spacing w:line="600" w:lineRule="atLeast"/>
        <w:jc w:val="center"/>
        <w:rPr>
          <w:rFonts w:ascii="Times New Roman" w:eastAsia="黑体" w:hAnsi="Times New Roman"/>
          <w:b/>
          <w:bCs/>
          <w:color w:val="000000" w:themeColor="text1"/>
          <w:sz w:val="44"/>
          <w:szCs w:val="44"/>
        </w:rPr>
      </w:pPr>
      <w:r>
        <w:rPr>
          <w:rFonts w:ascii="Times New Roman" w:eastAsia="黑体" w:hAnsi="Times New Roman" w:hint="eastAsia"/>
          <w:bCs/>
          <w:color w:val="000000" w:themeColor="text1"/>
          <w:sz w:val="44"/>
          <w:szCs w:val="44"/>
        </w:rPr>
        <w:t>特殊工况下整流罩内环境温湿度估计及控制研究应用</w:t>
      </w:r>
    </w:p>
    <w:p w14:paraId="70DB0FF0" w14:textId="77777777" w:rsidR="005D4DFB" w:rsidRDefault="005D4DFB">
      <w:pPr>
        <w:spacing w:line="600" w:lineRule="atLeast"/>
        <w:jc w:val="center"/>
        <w:rPr>
          <w:rFonts w:ascii="Times New Roman" w:hAnsi="Times New Roman"/>
          <w:color w:val="000000" w:themeColor="text1"/>
        </w:rPr>
      </w:pPr>
    </w:p>
    <w:p w14:paraId="1EFF5171" w14:textId="77777777" w:rsidR="005D4DFB" w:rsidRDefault="005D4DFB">
      <w:pPr>
        <w:spacing w:line="400" w:lineRule="atLeast"/>
        <w:jc w:val="center"/>
        <w:rPr>
          <w:rFonts w:ascii="Times New Roman" w:eastAsia="楷体_GB2312" w:hAnsi="Times New Roman"/>
          <w:color w:val="000000" w:themeColor="text1"/>
          <w:sz w:val="28"/>
        </w:rPr>
      </w:pPr>
    </w:p>
    <w:p w14:paraId="43E41B37" w14:textId="77777777" w:rsidR="005D4DFB" w:rsidRDefault="00853CF7">
      <w:pPr>
        <w:spacing w:line="600" w:lineRule="atLeast"/>
        <w:jc w:val="center"/>
        <w:rPr>
          <w:rFonts w:ascii="Times New Roman" w:hAnsi="Times New Roman"/>
          <w:color w:val="000000" w:themeColor="text1"/>
        </w:rPr>
      </w:pPr>
      <w:r>
        <w:rPr>
          <w:rFonts w:ascii="Times New Roman" w:hAnsi="Times New Roman"/>
          <w:noProof/>
          <w:color w:val="000000" w:themeColor="text1"/>
        </w:rPr>
        <w:drawing>
          <wp:inline distT="0" distB="0" distL="0" distR="0" wp14:anchorId="7A01719D" wp14:editId="24707C7D">
            <wp:extent cx="1209675" cy="1209675"/>
            <wp:effectExtent l="0" t="0" r="9525" b="9525"/>
            <wp:docPr id="16" name="图片 16" descr="说明: 说明: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说明: 说明: 111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09675" cy="1209675"/>
                    </a:xfrm>
                    <a:prstGeom prst="rect">
                      <a:avLst/>
                    </a:prstGeom>
                    <a:noFill/>
                    <a:ln>
                      <a:noFill/>
                    </a:ln>
                  </pic:spPr>
                </pic:pic>
              </a:graphicData>
            </a:graphic>
          </wp:inline>
        </w:drawing>
      </w:r>
    </w:p>
    <w:p w14:paraId="20F4EB8B" w14:textId="77777777" w:rsidR="005D4DFB" w:rsidRDefault="005D4DFB">
      <w:pPr>
        <w:spacing w:line="600" w:lineRule="atLeast"/>
        <w:jc w:val="center"/>
        <w:rPr>
          <w:rFonts w:ascii="Times New Roman" w:eastAsia="楷体_GB2312" w:hAnsi="Times New Roman"/>
          <w:color w:val="000000" w:themeColor="text1"/>
          <w:sz w:val="28"/>
        </w:rPr>
      </w:pPr>
    </w:p>
    <w:p w14:paraId="6EFCEFD0" w14:textId="77777777" w:rsidR="005D4DFB" w:rsidRDefault="005D4DFB">
      <w:pPr>
        <w:spacing w:line="400" w:lineRule="atLeast"/>
        <w:jc w:val="center"/>
        <w:rPr>
          <w:rFonts w:ascii="Times New Roman" w:hAnsi="Times New Roman"/>
          <w:b/>
          <w:bCs/>
          <w:color w:val="000000" w:themeColor="text1"/>
          <w:sz w:val="28"/>
        </w:rPr>
      </w:pPr>
    </w:p>
    <w:p w14:paraId="7888E0DE" w14:textId="77777777" w:rsidR="005D4DFB" w:rsidRDefault="00853CF7">
      <w:pPr>
        <w:spacing w:line="600" w:lineRule="atLeast"/>
        <w:jc w:val="center"/>
        <w:rPr>
          <w:rFonts w:ascii="Times New Roman" w:eastAsia="黑体" w:hAnsi="Times New Roman"/>
          <w:bCs/>
          <w:color w:val="000000" w:themeColor="text1"/>
          <w:sz w:val="52"/>
          <w:szCs w:val="52"/>
        </w:rPr>
      </w:pPr>
      <w:r>
        <w:rPr>
          <w:rFonts w:ascii="Times New Roman" w:eastAsia="黑体" w:hAnsi="Times New Roman"/>
          <w:bCs/>
          <w:color w:val="000000" w:themeColor="text1"/>
          <w:sz w:val="52"/>
          <w:szCs w:val="52"/>
        </w:rPr>
        <w:t>重庆大学硕士学位论文</w:t>
      </w:r>
    </w:p>
    <w:p w14:paraId="36278A7A" w14:textId="77777777" w:rsidR="005D4DFB" w:rsidRDefault="00853CF7">
      <w:pPr>
        <w:adjustRightInd w:val="0"/>
        <w:snapToGrid w:val="0"/>
        <w:spacing w:line="600" w:lineRule="atLeast"/>
        <w:jc w:val="center"/>
        <w:rPr>
          <w:rFonts w:ascii="Times New Roman" w:eastAsia="黑体" w:hAnsi="Times New Roman"/>
          <w:color w:val="000000" w:themeColor="text1"/>
          <w:sz w:val="32"/>
          <w:szCs w:val="32"/>
        </w:rPr>
      </w:pPr>
      <w:r>
        <w:rPr>
          <w:rFonts w:ascii="Times New Roman" w:eastAsia="黑体" w:hAnsi="Times New Roman" w:hint="eastAsia"/>
          <w:color w:val="000000" w:themeColor="text1"/>
          <w:sz w:val="32"/>
          <w:szCs w:val="32"/>
        </w:rPr>
        <w:t>（</w:t>
      </w:r>
      <w:r>
        <w:rPr>
          <w:rFonts w:ascii="Times New Roman" w:eastAsia="黑体" w:hAnsi="Times New Roman"/>
          <w:color w:val="000000" w:themeColor="text1"/>
          <w:sz w:val="32"/>
          <w:szCs w:val="32"/>
        </w:rPr>
        <w:t>专业学位</w:t>
      </w:r>
      <w:r>
        <w:rPr>
          <w:rFonts w:ascii="Times New Roman" w:eastAsia="黑体" w:hAnsi="Times New Roman" w:hint="eastAsia"/>
          <w:color w:val="000000" w:themeColor="text1"/>
          <w:sz w:val="32"/>
          <w:szCs w:val="32"/>
        </w:rPr>
        <w:t>）</w:t>
      </w:r>
    </w:p>
    <w:p w14:paraId="25F83E77" w14:textId="77777777" w:rsidR="005D4DFB" w:rsidRDefault="005D4DFB">
      <w:pPr>
        <w:spacing w:line="600" w:lineRule="atLeast"/>
        <w:jc w:val="center"/>
        <w:rPr>
          <w:rFonts w:ascii="Times New Roman" w:eastAsia="黑体" w:hAnsi="Times New Roman"/>
          <w:color w:val="000000" w:themeColor="text1"/>
          <w:sz w:val="32"/>
        </w:rPr>
      </w:pPr>
    </w:p>
    <w:p w14:paraId="3F813465" w14:textId="77777777" w:rsidR="005D4DFB" w:rsidRDefault="005D4DFB">
      <w:pPr>
        <w:spacing w:line="600" w:lineRule="atLeast"/>
        <w:jc w:val="center"/>
        <w:rPr>
          <w:rFonts w:ascii="Times New Roman" w:eastAsia="黑体" w:hAnsi="Times New Roman"/>
          <w:color w:val="000000" w:themeColor="text1"/>
          <w:sz w:val="32"/>
        </w:rPr>
      </w:pPr>
    </w:p>
    <w:p w14:paraId="5AC3E660" w14:textId="77777777" w:rsidR="005D4DFB" w:rsidRDefault="00853CF7">
      <w:pPr>
        <w:adjustRightInd w:val="0"/>
        <w:snapToGrid w:val="0"/>
        <w:spacing w:line="800" w:lineRule="exact"/>
        <w:ind w:leftChars="1067" w:left="2241"/>
        <w:rPr>
          <w:rFonts w:ascii="Times New Roman" w:eastAsia="黑体" w:hAnsi="Times New Roman"/>
          <w:color w:val="000000" w:themeColor="text1"/>
          <w:sz w:val="32"/>
          <w:szCs w:val="32"/>
        </w:rPr>
      </w:pPr>
      <w:r>
        <w:rPr>
          <w:rFonts w:ascii="Times New Roman" w:eastAsia="黑体" w:hAnsi="Times New Roman"/>
          <w:color w:val="000000" w:themeColor="text1"/>
          <w:sz w:val="32"/>
          <w:szCs w:val="32"/>
        </w:rPr>
        <w:t>学生姓名：</w:t>
      </w:r>
      <w:r>
        <w:rPr>
          <w:rFonts w:ascii="Times New Roman" w:eastAsia="黑体" w:hAnsi="Times New Roman" w:hint="eastAsia"/>
          <w:color w:val="000000" w:themeColor="text1"/>
          <w:sz w:val="32"/>
          <w:szCs w:val="32"/>
        </w:rPr>
        <w:t>贾建伟</w:t>
      </w:r>
    </w:p>
    <w:p w14:paraId="2869C8FE" w14:textId="77777777" w:rsidR="005D4DFB" w:rsidRDefault="00853CF7">
      <w:pPr>
        <w:adjustRightInd w:val="0"/>
        <w:snapToGrid w:val="0"/>
        <w:spacing w:line="800" w:lineRule="exact"/>
        <w:ind w:leftChars="1067" w:left="2241"/>
        <w:rPr>
          <w:rFonts w:ascii="Times New Roman" w:eastAsia="黑体" w:hAnsi="Times New Roman"/>
          <w:color w:val="000000" w:themeColor="text1"/>
          <w:sz w:val="32"/>
          <w:szCs w:val="32"/>
        </w:rPr>
      </w:pPr>
      <w:r>
        <w:rPr>
          <w:rFonts w:ascii="Times New Roman" w:eastAsia="黑体" w:hAnsi="Times New Roman"/>
          <w:color w:val="000000" w:themeColor="text1"/>
          <w:sz w:val="32"/>
          <w:szCs w:val="32"/>
        </w:rPr>
        <w:t>指导教师：</w:t>
      </w:r>
    </w:p>
    <w:p w14:paraId="7D508320" w14:textId="77777777" w:rsidR="005D4DFB" w:rsidRDefault="00853CF7">
      <w:pPr>
        <w:adjustRightInd w:val="0"/>
        <w:snapToGrid w:val="0"/>
        <w:spacing w:line="800" w:lineRule="exact"/>
        <w:ind w:leftChars="1067" w:left="2241"/>
        <w:rPr>
          <w:rFonts w:ascii="Times New Roman" w:eastAsia="黑体" w:hAnsi="Times New Roman"/>
          <w:color w:val="000000" w:themeColor="text1"/>
          <w:sz w:val="32"/>
          <w:szCs w:val="32"/>
        </w:rPr>
      </w:pPr>
      <w:r>
        <w:rPr>
          <w:rFonts w:ascii="Times New Roman" w:eastAsia="黑体" w:hAnsi="Times New Roman" w:hint="eastAsia"/>
          <w:color w:val="000000" w:themeColor="text1"/>
          <w:sz w:val="32"/>
          <w:szCs w:val="32"/>
        </w:rPr>
        <w:t>兼职导师：</w:t>
      </w:r>
    </w:p>
    <w:p w14:paraId="14C34E13" w14:textId="77777777" w:rsidR="005D4DFB" w:rsidRDefault="00853CF7">
      <w:pPr>
        <w:adjustRightInd w:val="0"/>
        <w:snapToGrid w:val="0"/>
        <w:spacing w:line="800" w:lineRule="exact"/>
        <w:ind w:leftChars="1067" w:left="2241"/>
        <w:rPr>
          <w:rFonts w:ascii="Times New Roman" w:eastAsia="黑体" w:hAnsi="Times New Roman"/>
          <w:color w:val="000000" w:themeColor="text1"/>
          <w:sz w:val="32"/>
          <w:szCs w:val="32"/>
        </w:rPr>
      </w:pPr>
      <w:r>
        <w:rPr>
          <w:rFonts w:ascii="Times New Roman" w:eastAsia="黑体" w:hAnsi="Times New Roman"/>
          <w:color w:val="000000" w:themeColor="text1"/>
          <w:sz w:val="32"/>
          <w:szCs w:val="32"/>
        </w:rPr>
        <w:t>专业学位类别：工程</w:t>
      </w:r>
      <w:r>
        <w:rPr>
          <w:rFonts w:ascii="Times New Roman" w:eastAsia="黑体" w:hAnsi="Times New Roman" w:hint="eastAsia"/>
          <w:color w:val="000000" w:themeColor="text1"/>
          <w:sz w:val="32"/>
          <w:szCs w:val="32"/>
        </w:rPr>
        <w:t>（</w:t>
      </w:r>
      <w:r>
        <w:rPr>
          <w:rFonts w:ascii="Times New Roman" w:eastAsia="黑体" w:hAnsi="Times New Roman"/>
          <w:color w:val="000000" w:themeColor="text1"/>
          <w:sz w:val="32"/>
          <w:szCs w:val="32"/>
        </w:rPr>
        <w:t>控制工程</w:t>
      </w:r>
      <w:r>
        <w:rPr>
          <w:rFonts w:ascii="Times New Roman" w:eastAsia="黑体" w:hAnsi="Times New Roman" w:hint="eastAsia"/>
          <w:color w:val="000000" w:themeColor="text1"/>
          <w:sz w:val="32"/>
          <w:szCs w:val="32"/>
        </w:rPr>
        <w:t>）</w:t>
      </w:r>
    </w:p>
    <w:p w14:paraId="2396F4AA" w14:textId="77777777" w:rsidR="005D4DFB" w:rsidRDefault="00853CF7">
      <w:pPr>
        <w:adjustRightInd w:val="0"/>
        <w:snapToGrid w:val="0"/>
        <w:spacing w:line="800" w:lineRule="exact"/>
        <w:ind w:leftChars="1067" w:left="2241"/>
        <w:rPr>
          <w:rFonts w:ascii="Times New Roman" w:eastAsia="黑体" w:hAnsi="Times New Roman"/>
          <w:color w:val="000000" w:themeColor="text1"/>
          <w:sz w:val="32"/>
          <w:szCs w:val="32"/>
        </w:rPr>
      </w:pPr>
      <w:r>
        <w:rPr>
          <w:rFonts w:ascii="Times New Roman" w:eastAsia="黑体" w:hAnsi="Times New Roman"/>
          <w:color w:val="000000" w:themeColor="text1"/>
          <w:sz w:val="32"/>
          <w:szCs w:val="32"/>
        </w:rPr>
        <w:t>研究方向：</w:t>
      </w:r>
    </w:p>
    <w:p w14:paraId="7134D55A" w14:textId="77777777" w:rsidR="005D4DFB" w:rsidRDefault="00853CF7">
      <w:pPr>
        <w:adjustRightInd w:val="0"/>
        <w:snapToGrid w:val="0"/>
        <w:spacing w:line="800" w:lineRule="exact"/>
        <w:ind w:leftChars="1067" w:left="2241"/>
        <w:rPr>
          <w:rFonts w:ascii="Times New Roman" w:eastAsia="黑体" w:hAnsi="Times New Roman"/>
          <w:color w:val="000000" w:themeColor="text1"/>
          <w:sz w:val="32"/>
          <w:szCs w:val="32"/>
        </w:rPr>
      </w:pPr>
      <w:r>
        <w:rPr>
          <w:rFonts w:ascii="Times New Roman" w:eastAsia="黑体" w:hAnsi="Times New Roman"/>
          <w:color w:val="000000" w:themeColor="text1"/>
          <w:sz w:val="32"/>
          <w:szCs w:val="32"/>
        </w:rPr>
        <w:t>答辩委员会主席：</w:t>
      </w:r>
    </w:p>
    <w:p w14:paraId="12E9D55C" w14:textId="77777777" w:rsidR="005D4DFB" w:rsidRDefault="00853CF7">
      <w:pPr>
        <w:adjustRightInd w:val="0"/>
        <w:snapToGrid w:val="0"/>
        <w:spacing w:line="800" w:lineRule="exact"/>
        <w:ind w:leftChars="1067" w:left="2241"/>
        <w:rPr>
          <w:rFonts w:ascii="Times New Roman" w:eastAsia="黑体" w:hAnsi="Times New Roman"/>
          <w:color w:val="000000" w:themeColor="text1"/>
          <w:sz w:val="32"/>
          <w:szCs w:val="32"/>
        </w:rPr>
      </w:pPr>
      <w:proofErr w:type="gramStart"/>
      <w:r>
        <w:rPr>
          <w:rFonts w:ascii="Times New Roman" w:eastAsia="黑体" w:hAnsi="Times New Roman"/>
          <w:color w:val="000000" w:themeColor="text1"/>
          <w:sz w:val="32"/>
          <w:szCs w:val="32"/>
        </w:rPr>
        <w:t>授位时间</w:t>
      </w:r>
      <w:proofErr w:type="gramEnd"/>
      <w:r>
        <w:rPr>
          <w:rFonts w:ascii="Times New Roman" w:eastAsia="黑体" w:hAnsi="Times New Roman"/>
          <w:color w:val="000000" w:themeColor="text1"/>
          <w:sz w:val="32"/>
          <w:szCs w:val="32"/>
        </w:rPr>
        <w:t>：</w:t>
      </w:r>
    </w:p>
    <w:p w14:paraId="2FAAE10C" w14:textId="77777777" w:rsidR="005D4DFB" w:rsidRDefault="005D4DFB">
      <w:pPr>
        <w:pStyle w:val="ae"/>
        <w:widowControl w:val="0"/>
        <w:spacing w:after="0" w:line="240" w:lineRule="exact"/>
        <w:rPr>
          <w:color w:val="000000" w:themeColor="text1"/>
          <w:lang w:eastAsia="zh-CN"/>
        </w:rPr>
      </w:pPr>
    </w:p>
    <w:p w14:paraId="49884CCB" w14:textId="77777777" w:rsidR="005D4DFB" w:rsidRDefault="005D4DFB">
      <w:pPr>
        <w:pStyle w:val="ae"/>
        <w:widowControl w:val="0"/>
        <w:spacing w:after="0" w:line="600" w:lineRule="atLeast"/>
        <w:rPr>
          <w:b/>
          <w:color w:val="000000" w:themeColor="text1"/>
          <w:lang w:eastAsia="zh-CN"/>
        </w:rPr>
      </w:pPr>
    </w:p>
    <w:p w14:paraId="0CF6F3DF" w14:textId="77777777" w:rsidR="005D4DFB" w:rsidRDefault="005D4DFB">
      <w:pPr>
        <w:rPr>
          <w:color w:val="000000" w:themeColor="text1"/>
        </w:rPr>
      </w:pPr>
    </w:p>
    <w:p w14:paraId="78F6699B" w14:textId="77777777" w:rsidR="005D4DFB" w:rsidRDefault="005D4DFB">
      <w:pPr>
        <w:rPr>
          <w:color w:val="000000" w:themeColor="text1"/>
        </w:rPr>
      </w:pPr>
    </w:p>
    <w:p w14:paraId="203E56F9" w14:textId="77777777" w:rsidR="005D4DFB" w:rsidRDefault="005D4DFB">
      <w:pPr>
        <w:rPr>
          <w:color w:val="000000" w:themeColor="text1"/>
        </w:rPr>
      </w:pPr>
    </w:p>
    <w:p w14:paraId="129B4515" w14:textId="77777777" w:rsidR="005D4DFB" w:rsidRDefault="005D4DFB">
      <w:pPr>
        <w:rPr>
          <w:color w:val="000000" w:themeColor="text1"/>
        </w:rPr>
      </w:pPr>
    </w:p>
    <w:p w14:paraId="69B5FA10" w14:textId="77777777" w:rsidR="005D4DFB" w:rsidRDefault="005D4DFB">
      <w:pPr>
        <w:rPr>
          <w:color w:val="000000" w:themeColor="text1"/>
        </w:rPr>
      </w:pPr>
    </w:p>
    <w:p w14:paraId="054723F0" w14:textId="77777777" w:rsidR="005D4DFB" w:rsidRDefault="005D4DFB">
      <w:pPr>
        <w:rPr>
          <w:color w:val="000000" w:themeColor="text1"/>
        </w:rPr>
      </w:pPr>
    </w:p>
    <w:p w14:paraId="153A65CA" w14:textId="77777777" w:rsidR="005D4DFB" w:rsidRDefault="00853CF7">
      <w:pPr>
        <w:widowControl/>
        <w:jc w:val="left"/>
        <w:rPr>
          <w:color w:val="000000" w:themeColor="text1"/>
        </w:rPr>
      </w:pPr>
      <w:r>
        <w:rPr>
          <w:color w:val="000000" w:themeColor="text1"/>
        </w:rPr>
        <w:br w:type="page"/>
      </w:r>
    </w:p>
    <w:p w14:paraId="7C5FA150" w14:textId="77777777" w:rsidR="005D4DFB" w:rsidRDefault="005D4DFB">
      <w:pPr>
        <w:rPr>
          <w:color w:val="000000" w:themeColor="text1"/>
        </w:rPr>
      </w:pPr>
    </w:p>
    <w:p w14:paraId="7BBC7D55" w14:textId="77777777" w:rsidR="005D4DFB" w:rsidRDefault="00853CF7">
      <w:pPr>
        <w:adjustRightInd w:val="0"/>
        <w:snapToGrid w:val="0"/>
        <w:spacing w:line="600" w:lineRule="atLeast"/>
        <w:jc w:val="center"/>
        <w:rPr>
          <w:rFonts w:ascii="Times New Roman" w:hAnsi="Times New Roman"/>
          <w:color w:val="000000" w:themeColor="text1"/>
          <w:sz w:val="28"/>
        </w:rPr>
      </w:pPr>
      <w:r>
        <w:rPr>
          <w:rFonts w:ascii="Times New Roman" w:eastAsia="等线" w:hAnsi="Times New Roman" w:cs="Times New Roman" w:hint="eastAsia"/>
          <w:b/>
          <w:color w:val="000000" w:themeColor="text1"/>
          <w:kern w:val="0"/>
          <w:sz w:val="44"/>
          <w:szCs w:val="28"/>
        </w:rPr>
        <w:t>Research and Application of Environmental Temperature and Humidity Estimation and Control in the Fairing under Special Conditions</w:t>
      </w:r>
      <w:r>
        <w:rPr>
          <w:rFonts w:ascii="Times New Roman" w:eastAsia="等线" w:hAnsi="Times New Roman" w:cs="Times New Roman"/>
          <w:b/>
          <w:color w:val="000000" w:themeColor="text1"/>
          <w:kern w:val="0"/>
          <w:sz w:val="44"/>
          <w:szCs w:val="28"/>
        </w:rPr>
        <w:t xml:space="preserve"> </w:t>
      </w:r>
    </w:p>
    <w:p w14:paraId="09212F14" w14:textId="77777777" w:rsidR="005D4DFB" w:rsidRDefault="005D4DFB">
      <w:pPr>
        <w:adjustRightInd w:val="0"/>
        <w:snapToGrid w:val="0"/>
        <w:spacing w:line="600" w:lineRule="atLeast"/>
        <w:jc w:val="center"/>
        <w:rPr>
          <w:rFonts w:ascii="Times New Roman" w:hAnsi="Times New Roman"/>
          <w:color w:val="000000" w:themeColor="text1"/>
          <w:sz w:val="28"/>
        </w:rPr>
      </w:pPr>
    </w:p>
    <w:p w14:paraId="5917B5DB" w14:textId="77777777" w:rsidR="005D4DFB" w:rsidRDefault="005D4DFB">
      <w:pPr>
        <w:adjustRightInd w:val="0"/>
        <w:snapToGrid w:val="0"/>
        <w:spacing w:line="600" w:lineRule="atLeast"/>
        <w:jc w:val="center"/>
        <w:rPr>
          <w:rFonts w:ascii="Times New Roman" w:hAnsi="Times New Roman"/>
          <w:color w:val="000000" w:themeColor="text1"/>
          <w:sz w:val="28"/>
        </w:rPr>
      </w:pPr>
    </w:p>
    <w:p w14:paraId="7DA8771C" w14:textId="77777777" w:rsidR="005D4DFB" w:rsidRDefault="00853CF7">
      <w:pPr>
        <w:spacing w:line="600" w:lineRule="atLeast"/>
        <w:jc w:val="center"/>
        <w:rPr>
          <w:rFonts w:ascii="Times New Roman" w:eastAsia="楷体_GB2312" w:hAnsi="Times New Roman"/>
          <w:color w:val="000000" w:themeColor="text1"/>
          <w:sz w:val="28"/>
        </w:rPr>
      </w:pPr>
      <w:r>
        <w:rPr>
          <w:rFonts w:ascii="Times New Roman" w:hAnsi="Times New Roman"/>
          <w:noProof/>
          <w:color w:val="000000" w:themeColor="text1"/>
        </w:rPr>
        <w:drawing>
          <wp:inline distT="0" distB="0" distL="0" distR="0" wp14:anchorId="0A6482FB" wp14:editId="4D019A2B">
            <wp:extent cx="1209675" cy="1209675"/>
            <wp:effectExtent l="0" t="0" r="9525" b="9525"/>
            <wp:docPr id="3" name="图片 3" descr="说明: 说明: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说明: 说明: 111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09675" cy="1209675"/>
                    </a:xfrm>
                    <a:prstGeom prst="rect">
                      <a:avLst/>
                    </a:prstGeom>
                    <a:noFill/>
                    <a:ln>
                      <a:noFill/>
                    </a:ln>
                  </pic:spPr>
                </pic:pic>
              </a:graphicData>
            </a:graphic>
          </wp:inline>
        </w:drawing>
      </w:r>
    </w:p>
    <w:p w14:paraId="42EE643C" w14:textId="77777777" w:rsidR="005D4DFB" w:rsidRDefault="00853CF7">
      <w:pPr>
        <w:spacing w:line="600" w:lineRule="exact"/>
        <w:jc w:val="center"/>
        <w:rPr>
          <w:rFonts w:ascii="Times New Roman" w:eastAsia="黑体" w:hAnsi="Times New Roman" w:cs="Times New Roman"/>
          <w:bCs/>
          <w:sz w:val="30"/>
          <w:szCs w:val="30"/>
        </w:rPr>
      </w:pPr>
      <w:r>
        <w:rPr>
          <w:rFonts w:ascii="Times New Roman" w:eastAsia="黑体" w:hAnsi="Times New Roman" w:cs="Times New Roman"/>
          <w:bCs/>
          <w:sz w:val="30"/>
          <w:szCs w:val="30"/>
        </w:rPr>
        <w:t>A</w:t>
      </w:r>
      <w:r>
        <w:rPr>
          <w:rFonts w:ascii="Times New Roman" w:eastAsia="黑体" w:hAnsi="Times New Roman" w:cs="Times New Roman" w:hint="eastAsia"/>
          <w:bCs/>
          <w:sz w:val="30"/>
          <w:szCs w:val="30"/>
        </w:rPr>
        <w:t xml:space="preserve"> Thesis </w:t>
      </w:r>
      <w:r>
        <w:rPr>
          <w:rFonts w:ascii="Times New Roman" w:eastAsia="黑体" w:hAnsi="Times New Roman" w:cs="Times New Roman"/>
          <w:bCs/>
          <w:sz w:val="30"/>
          <w:szCs w:val="30"/>
        </w:rPr>
        <w:t>Submitted to Chongqing University</w:t>
      </w:r>
    </w:p>
    <w:p w14:paraId="4E881D66" w14:textId="77777777" w:rsidR="005D4DFB" w:rsidRDefault="00853CF7">
      <w:pPr>
        <w:spacing w:line="600" w:lineRule="exact"/>
        <w:ind w:right="17"/>
        <w:jc w:val="center"/>
        <w:rPr>
          <w:rFonts w:ascii="Times New Roman" w:eastAsia="黑体" w:hAnsi="Times New Roman" w:cs="Times New Roman"/>
          <w:bCs/>
          <w:sz w:val="30"/>
          <w:szCs w:val="30"/>
        </w:rPr>
      </w:pPr>
      <w:r>
        <w:rPr>
          <w:rFonts w:ascii="Times New Roman" w:eastAsia="黑体" w:hAnsi="Times New Roman" w:cs="Times New Roman"/>
          <w:bCs/>
          <w:sz w:val="30"/>
          <w:szCs w:val="30"/>
        </w:rPr>
        <w:t xml:space="preserve">In Partial </w:t>
      </w:r>
      <w:r>
        <w:rPr>
          <w:rFonts w:ascii="Times New Roman" w:eastAsia="黑体" w:hAnsi="Times New Roman" w:cs="Times New Roman" w:hint="eastAsia"/>
          <w:bCs/>
          <w:sz w:val="30"/>
          <w:szCs w:val="30"/>
        </w:rPr>
        <w:t>f</w:t>
      </w:r>
      <w:r>
        <w:rPr>
          <w:rFonts w:ascii="Times New Roman" w:eastAsia="黑体" w:hAnsi="Times New Roman" w:cs="Times New Roman"/>
          <w:bCs/>
          <w:sz w:val="30"/>
          <w:szCs w:val="30"/>
        </w:rPr>
        <w:t xml:space="preserve">ulfillment of the </w:t>
      </w:r>
      <w:r>
        <w:rPr>
          <w:rFonts w:ascii="Times New Roman" w:eastAsia="黑体" w:hAnsi="Times New Roman" w:cs="Times New Roman" w:hint="eastAsia"/>
          <w:bCs/>
          <w:sz w:val="30"/>
          <w:szCs w:val="30"/>
        </w:rPr>
        <w:t>r</w:t>
      </w:r>
      <w:r>
        <w:rPr>
          <w:rFonts w:ascii="Times New Roman" w:eastAsia="黑体" w:hAnsi="Times New Roman" w:cs="Times New Roman"/>
          <w:bCs/>
          <w:sz w:val="30"/>
          <w:szCs w:val="30"/>
        </w:rPr>
        <w:t>equirement</w:t>
      </w:r>
      <w:r>
        <w:rPr>
          <w:rFonts w:ascii="Times New Roman" w:eastAsia="黑体" w:hAnsi="Times New Roman" w:cs="Times New Roman" w:hint="eastAsia"/>
          <w:bCs/>
          <w:sz w:val="30"/>
          <w:szCs w:val="30"/>
        </w:rPr>
        <w:t xml:space="preserve"> f</w:t>
      </w:r>
      <w:r>
        <w:rPr>
          <w:rFonts w:ascii="Times New Roman" w:eastAsia="黑体" w:hAnsi="Times New Roman" w:cs="Times New Roman"/>
          <w:bCs/>
          <w:sz w:val="30"/>
          <w:szCs w:val="30"/>
        </w:rPr>
        <w:t>or</w:t>
      </w:r>
    </w:p>
    <w:p w14:paraId="56DCB675" w14:textId="77777777" w:rsidR="005D4DFB" w:rsidRDefault="00853CF7">
      <w:pPr>
        <w:spacing w:line="600" w:lineRule="atLeast"/>
        <w:jc w:val="center"/>
        <w:rPr>
          <w:rFonts w:ascii="Times New Roman" w:eastAsia="Times New Roman" w:hAnsi="Times New Roman"/>
          <w:bCs/>
          <w:color w:val="000000" w:themeColor="text1"/>
          <w:sz w:val="30"/>
          <w:szCs w:val="30"/>
        </w:rPr>
      </w:pPr>
      <w:r>
        <w:rPr>
          <w:rFonts w:ascii="Times New Roman" w:eastAsia="黑体" w:hAnsi="Times New Roman" w:cs="Times New Roman"/>
          <w:bCs/>
          <w:sz w:val="30"/>
          <w:szCs w:val="30"/>
        </w:rPr>
        <w:t>Master of Engineering</w:t>
      </w:r>
    </w:p>
    <w:p w14:paraId="6C508FA0" w14:textId="77777777" w:rsidR="005D4DFB" w:rsidRDefault="005D4DFB">
      <w:pPr>
        <w:spacing w:line="600" w:lineRule="atLeast"/>
        <w:jc w:val="center"/>
        <w:rPr>
          <w:rFonts w:ascii="Times New Roman" w:eastAsia="Times New Roman" w:hAnsi="Times New Roman"/>
          <w:color w:val="000000" w:themeColor="text1"/>
          <w:sz w:val="30"/>
          <w:szCs w:val="30"/>
        </w:rPr>
      </w:pPr>
    </w:p>
    <w:p w14:paraId="69A2E742" w14:textId="77777777" w:rsidR="005D4DFB" w:rsidRDefault="00853CF7">
      <w:pPr>
        <w:adjustRightInd w:val="0"/>
        <w:snapToGrid w:val="0"/>
        <w:spacing w:line="600" w:lineRule="atLeast"/>
        <w:jc w:val="center"/>
        <w:rPr>
          <w:rFonts w:ascii="Times New Roman" w:hAnsi="Times New Roman"/>
          <w:b/>
          <w:color w:val="000000" w:themeColor="text1"/>
          <w:sz w:val="36"/>
          <w:szCs w:val="36"/>
        </w:rPr>
      </w:pPr>
      <w:r>
        <w:rPr>
          <w:rFonts w:ascii="Times New Roman" w:eastAsia="Times New Roman" w:hAnsi="Times New Roman"/>
          <w:b/>
          <w:color w:val="000000" w:themeColor="text1"/>
          <w:sz w:val="36"/>
          <w:szCs w:val="36"/>
        </w:rPr>
        <w:t>By</w:t>
      </w:r>
    </w:p>
    <w:p w14:paraId="298EABD0" w14:textId="77777777" w:rsidR="005D4DFB" w:rsidRDefault="005D4DFB">
      <w:pPr>
        <w:adjustRightInd w:val="0"/>
        <w:snapToGrid w:val="0"/>
        <w:spacing w:line="600" w:lineRule="atLeast"/>
        <w:jc w:val="center"/>
        <w:rPr>
          <w:rFonts w:ascii="Times New Roman" w:hAnsi="Times New Roman"/>
          <w:b/>
          <w:color w:val="000000" w:themeColor="text1"/>
          <w:sz w:val="36"/>
          <w:szCs w:val="36"/>
        </w:rPr>
      </w:pPr>
    </w:p>
    <w:p w14:paraId="6162266C" w14:textId="77777777" w:rsidR="005D4DFB" w:rsidRDefault="00853CF7">
      <w:pPr>
        <w:spacing w:line="600" w:lineRule="atLeast"/>
        <w:jc w:val="center"/>
        <w:rPr>
          <w:rFonts w:ascii="Times New Roman" w:hAnsi="Times New Roman"/>
          <w:b/>
          <w:color w:val="000000" w:themeColor="text1"/>
          <w:sz w:val="36"/>
          <w:szCs w:val="36"/>
        </w:rPr>
      </w:pPr>
      <w:r>
        <w:rPr>
          <w:rFonts w:ascii="Times New Roman" w:hAnsi="Times New Roman" w:hint="eastAsia"/>
          <w:b/>
          <w:color w:val="000000" w:themeColor="text1"/>
          <w:sz w:val="36"/>
          <w:szCs w:val="36"/>
        </w:rPr>
        <w:t>Jia Jian Wei</w:t>
      </w:r>
    </w:p>
    <w:p w14:paraId="0D68F19A" w14:textId="77777777" w:rsidR="005D4DFB" w:rsidRDefault="00853CF7">
      <w:pPr>
        <w:adjustRightInd w:val="0"/>
        <w:snapToGrid w:val="0"/>
        <w:spacing w:line="600" w:lineRule="atLeast"/>
        <w:jc w:val="center"/>
        <w:rPr>
          <w:rFonts w:ascii="Times New Roman" w:eastAsia="Times New Roman" w:hAnsi="Times New Roman"/>
          <w:b/>
          <w:color w:val="000000" w:themeColor="text1"/>
          <w:sz w:val="36"/>
          <w:szCs w:val="36"/>
        </w:rPr>
      </w:pPr>
      <w:r>
        <w:rPr>
          <w:rFonts w:ascii="Times New Roman" w:eastAsia="Times New Roman" w:hAnsi="Times New Roman"/>
          <w:b/>
          <w:color w:val="000000" w:themeColor="text1"/>
          <w:sz w:val="36"/>
          <w:szCs w:val="36"/>
        </w:rPr>
        <w:t>Supervis</w:t>
      </w:r>
      <w:r>
        <w:rPr>
          <w:rFonts w:ascii="Times New Roman" w:hAnsi="Times New Roman"/>
          <w:b/>
          <w:color w:val="000000" w:themeColor="text1"/>
          <w:sz w:val="36"/>
          <w:szCs w:val="36"/>
        </w:rPr>
        <w:t xml:space="preserve">ed by </w:t>
      </w:r>
    </w:p>
    <w:p w14:paraId="0E0957CC" w14:textId="77777777" w:rsidR="005D4DFB" w:rsidRDefault="00853CF7">
      <w:pPr>
        <w:adjustRightInd w:val="0"/>
        <w:snapToGrid w:val="0"/>
        <w:spacing w:line="600" w:lineRule="atLeast"/>
        <w:jc w:val="center"/>
        <w:rPr>
          <w:rFonts w:ascii="Times New Roman" w:eastAsia="Times New Roman" w:hAnsi="Times New Roman"/>
          <w:b/>
          <w:color w:val="000000" w:themeColor="text1"/>
          <w:sz w:val="36"/>
          <w:szCs w:val="36"/>
        </w:rPr>
      </w:pPr>
      <w:r>
        <w:rPr>
          <w:rFonts w:ascii="Times New Roman" w:hAnsi="Times New Roman" w:hint="eastAsia"/>
          <w:b/>
          <w:color w:val="000000" w:themeColor="text1"/>
          <w:sz w:val="36"/>
          <w:szCs w:val="36"/>
        </w:rPr>
        <w:t>Co-</w:t>
      </w:r>
      <w:r>
        <w:rPr>
          <w:rFonts w:ascii="Times New Roman" w:eastAsia="Times New Roman" w:hAnsi="Times New Roman"/>
          <w:b/>
          <w:color w:val="000000" w:themeColor="text1"/>
          <w:sz w:val="36"/>
          <w:szCs w:val="36"/>
        </w:rPr>
        <w:t>Supervis</w:t>
      </w:r>
      <w:r>
        <w:rPr>
          <w:rFonts w:ascii="Times New Roman" w:hAnsi="Times New Roman"/>
          <w:b/>
          <w:color w:val="000000" w:themeColor="text1"/>
          <w:sz w:val="36"/>
          <w:szCs w:val="36"/>
        </w:rPr>
        <w:t xml:space="preserve">ed by </w:t>
      </w:r>
    </w:p>
    <w:p w14:paraId="1779DF17" w14:textId="77777777" w:rsidR="005D4DFB" w:rsidRDefault="005D4DFB">
      <w:pPr>
        <w:adjustRightInd w:val="0"/>
        <w:snapToGrid w:val="0"/>
        <w:spacing w:line="600" w:lineRule="atLeast"/>
        <w:jc w:val="center"/>
        <w:rPr>
          <w:rFonts w:ascii="Times New Roman" w:hAnsi="Times New Roman"/>
          <w:b/>
          <w:color w:val="000000" w:themeColor="text1"/>
          <w:szCs w:val="24"/>
        </w:rPr>
      </w:pPr>
    </w:p>
    <w:p w14:paraId="39702EC0" w14:textId="77777777" w:rsidR="005D4DFB" w:rsidRDefault="005D4DFB">
      <w:pPr>
        <w:adjustRightInd w:val="0"/>
        <w:snapToGrid w:val="0"/>
        <w:spacing w:line="600" w:lineRule="atLeast"/>
        <w:jc w:val="center"/>
        <w:rPr>
          <w:rFonts w:ascii="Times New Roman" w:hAnsi="Times New Roman"/>
          <w:b/>
          <w:color w:val="000000" w:themeColor="text1"/>
          <w:szCs w:val="24"/>
        </w:rPr>
      </w:pPr>
    </w:p>
    <w:p w14:paraId="1FBE5AD6" w14:textId="77777777" w:rsidR="005D4DFB" w:rsidRDefault="005D4DFB">
      <w:pPr>
        <w:adjustRightInd w:val="0"/>
        <w:snapToGrid w:val="0"/>
        <w:spacing w:line="600" w:lineRule="atLeast"/>
        <w:jc w:val="center"/>
        <w:rPr>
          <w:rFonts w:ascii="Times New Roman" w:hAnsi="Times New Roman"/>
          <w:b/>
          <w:color w:val="000000" w:themeColor="text1"/>
          <w:szCs w:val="24"/>
        </w:rPr>
      </w:pPr>
    </w:p>
    <w:p w14:paraId="64AF8A79" w14:textId="77777777" w:rsidR="005D4DFB" w:rsidRDefault="00853CF7">
      <w:pPr>
        <w:adjustRightInd w:val="0"/>
        <w:snapToGrid w:val="0"/>
        <w:spacing w:line="600" w:lineRule="atLeast"/>
        <w:jc w:val="center"/>
        <w:rPr>
          <w:rFonts w:ascii="Times New Roman" w:hAnsi="Times New Roman"/>
          <w:color w:val="000000" w:themeColor="text1"/>
        </w:rPr>
      </w:pPr>
      <w:r>
        <w:rPr>
          <w:rFonts w:ascii="Times New Roman" w:hAnsi="Times New Roman"/>
          <w:b/>
          <w:color w:val="000000" w:themeColor="text1"/>
          <w:sz w:val="36"/>
          <w:szCs w:val="36"/>
        </w:rPr>
        <w:t>June, 2021</w:t>
      </w:r>
    </w:p>
    <w:p w14:paraId="3D602FC8"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2E15CDBF"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1582D3CF"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5704613F"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5E139ECD"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31C01469"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30DBD63D"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7CB6B0AE"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sectPr w:rsidR="005D4DFB">
          <w:pgSz w:w="11906" w:h="16838"/>
          <w:pgMar w:top="1701" w:right="1418" w:bottom="1418" w:left="1418" w:header="907" w:footer="851" w:gutter="567"/>
          <w:cols w:space="425"/>
          <w:docGrid w:linePitch="312"/>
        </w:sectPr>
      </w:pPr>
    </w:p>
    <w:p w14:paraId="07A51134"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6291B375" w14:textId="77777777" w:rsidR="005D4DFB" w:rsidRDefault="00853CF7">
      <w:pPr>
        <w:spacing w:line="400" w:lineRule="exact"/>
        <w:jc w:val="center"/>
        <w:outlineLvl w:val="0"/>
        <w:rPr>
          <w:rFonts w:ascii="Times New Roman" w:eastAsia="黑体" w:hAnsi="Times New Roman" w:cs="Times New Roman"/>
          <w:color w:val="000000" w:themeColor="text1"/>
          <w:sz w:val="32"/>
          <w:szCs w:val="32"/>
        </w:rPr>
      </w:pPr>
      <w:bookmarkStart w:id="0" w:name="_Toc68538984"/>
      <w:bookmarkStart w:id="1" w:name="_Toc125207151"/>
      <w:r>
        <w:rPr>
          <w:rFonts w:ascii="Times New Roman" w:eastAsia="黑体" w:hAnsi="Times New Roman" w:cs="Times New Roman" w:hint="eastAsia"/>
          <w:color w:val="000000" w:themeColor="text1"/>
          <w:sz w:val="32"/>
          <w:szCs w:val="32"/>
        </w:rPr>
        <w:t>摘</w:t>
      </w:r>
      <w:r>
        <w:rPr>
          <w:rFonts w:ascii="Times New Roman" w:eastAsia="黑体" w:hAnsi="Times New Roman" w:cs="Times New Roman" w:hint="eastAsia"/>
          <w:color w:val="000000" w:themeColor="text1"/>
          <w:sz w:val="32"/>
          <w:szCs w:val="32"/>
        </w:rPr>
        <w:t xml:space="preserve">    </w:t>
      </w:r>
      <w:r>
        <w:rPr>
          <w:rFonts w:ascii="Times New Roman" w:eastAsia="黑体" w:hAnsi="Times New Roman" w:cs="Times New Roman" w:hint="eastAsia"/>
          <w:color w:val="000000" w:themeColor="text1"/>
          <w:sz w:val="32"/>
          <w:szCs w:val="32"/>
        </w:rPr>
        <w:t>要</w:t>
      </w:r>
      <w:bookmarkEnd w:id="0"/>
      <w:bookmarkEnd w:id="1"/>
    </w:p>
    <w:p w14:paraId="0A9E78DB" w14:textId="77777777" w:rsidR="005D4DFB" w:rsidRDefault="005D4DFB">
      <w:pPr>
        <w:spacing w:line="400" w:lineRule="exact"/>
        <w:rPr>
          <w:rFonts w:ascii="Times New Roman" w:eastAsia="黑体" w:hAnsi="Times New Roman" w:cs="Times New Roman"/>
          <w:color w:val="000000" w:themeColor="text1"/>
          <w:sz w:val="32"/>
          <w:szCs w:val="32"/>
        </w:rPr>
      </w:pPr>
    </w:p>
    <w:p w14:paraId="7C8F2BD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航天安全同国家利益息息相关，太空资源具有巨大的民用价值和商业价值。整流罩内环境温湿</w:t>
      </w:r>
      <w:proofErr w:type="gramStart"/>
      <w:r>
        <w:rPr>
          <w:rFonts w:ascii="Times New Roman" w:eastAsia="宋体" w:hAnsi="Times New Roman" w:cs="Times New Roman" w:hint="eastAsia"/>
          <w:color w:val="000000" w:themeColor="text1"/>
          <w:sz w:val="24"/>
          <w:szCs w:val="24"/>
        </w:rPr>
        <w:t>度保障</w:t>
      </w:r>
      <w:proofErr w:type="gramEnd"/>
      <w:r>
        <w:rPr>
          <w:rFonts w:ascii="Times New Roman" w:eastAsia="宋体" w:hAnsi="Times New Roman" w:cs="Times New Roman" w:hint="eastAsia"/>
          <w:color w:val="000000" w:themeColor="text1"/>
          <w:sz w:val="24"/>
          <w:szCs w:val="24"/>
        </w:rPr>
        <w:t>作为火箭内部载荷安全的重要保障之一，对卫星设备安全具有重大影响。本文以某运载火箭整流罩内环境温湿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为背景，针对特殊工况下罩内温湿度反馈丢失问题，提出了基于历史数据信息的当前整流罩内环境温湿度预估方法。针对整流罩内温湿度控制过程中存在的温湿度耦合问题，采用了</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神经网络的解耦控制方法，并</w:t>
      </w:r>
      <w:proofErr w:type="gramStart"/>
      <w:r>
        <w:rPr>
          <w:rFonts w:ascii="Times New Roman" w:eastAsia="宋体" w:hAnsi="Times New Roman" w:cs="Times New Roman" w:hint="eastAsia"/>
          <w:color w:val="000000" w:themeColor="text1"/>
          <w:sz w:val="24"/>
          <w:szCs w:val="24"/>
        </w:rPr>
        <w:t>使用蚁狮算法</w:t>
      </w:r>
      <w:proofErr w:type="gramEnd"/>
      <w:r>
        <w:rPr>
          <w:rFonts w:ascii="Times New Roman" w:eastAsia="宋体" w:hAnsi="Times New Roman" w:cs="Times New Roman" w:hint="eastAsia"/>
          <w:color w:val="000000" w:themeColor="text1"/>
          <w:sz w:val="24"/>
          <w:szCs w:val="24"/>
        </w:rPr>
        <w:t>进行优化。最后搭建整流罩温湿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监控系统，并将建立的回归模型和控制算法整合到系统中，进行相关的应用探索实现。本文主要工作如下：</w:t>
      </w:r>
    </w:p>
    <w:p w14:paraId="1B92DA5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提出基于历史时序</w:t>
      </w:r>
      <w:proofErr w:type="gramStart"/>
      <w:r>
        <w:rPr>
          <w:rFonts w:ascii="Times New Roman" w:eastAsia="宋体" w:hAnsi="Times New Roman" w:cs="Times New Roman" w:hint="eastAsia"/>
          <w:color w:val="000000" w:themeColor="text1"/>
          <w:sz w:val="24"/>
          <w:szCs w:val="24"/>
        </w:rPr>
        <w:t>数据滑窗重组</w:t>
      </w:r>
      <w:proofErr w:type="gramEnd"/>
      <w:r>
        <w:rPr>
          <w:rFonts w:ascii="Times New Roman" w:eastAsia="宋体" w:hAnsi="Times New Roman" w:cs="Times New Roman" w:hint="eastAsia"/>
          <w:color w:val="000000" w:themeColor="text1"/>
          <w:sz w:val="24"/>
          <w:szCs w:val="24"/>
        </w:rPr>
        <w:t>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回归模型，</w:t>
      </w:r>
      <w:r>
        <w:rPr>
          <w:rFonts w:ascii="Times New Roman" w:eastAsia="宋体" w:hAnsi="Times New Roman" w:cs="Times New Roman" w:hint="eastAsia"/>
          <w:color w:val="0602AB"/>
          <w:sz w:val="24"/>
          <w:szCs w:val="24"/>
        </w:rPr>
        <w:t>并使用贝叶斯优化算法对</w:t>
      </w:r>
      <w:proofErr w:type="spellStart"/>
      <w:r>
        <w:rPr>
          <w:rFonts w:ascii="Times New Roman" w:eastAsia="宋体" w:hAnsi="Times New Roman" w:cs="Times New Roman" w:hint="eastAsia"/>
          <w:color w:val="0602AB"/>
          <w:sz w:val="24"/>
          <w:szCs w:val="24"/>
        </w:rPr>
        <w:t>LightGBM</w:t>
      </w:r>
      <w:proofErr w:type="spellEnd"/>
      <w:r>
        <w:rPr>
          <w:rFonts w:ascii="Times New Roman" w:eastAsia="宋体" w:hAnsi="Times New Roman" w:cs="Times New Roman" w:hint="eastAsia"/>
          <w:color w:val="0602AB"/>
          <w:sz w:val="24"/>
          <w:szCs w:val="24"/>
        </w:rPr>
        <w:t>回归模型的超参数组合进行优化。</w:t>
      </w:r>
      <w:r>
        <w:rPr>
          <w:rFonts w:ascii="Times New Roman" w:eastAsia="宋体" w:hAnsi="Times New Roman" w:cs="Times New Roman" w:hint="eastAsia"/>
          <w:color w:val="000000" w:themeColor="text1"/>
          <w:sz w:val="24"/>
          <w:szCs w:val="24"/>
        </w:rPr>
        <w:t>通过对历史罩内温湿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和送风温湿度数据进行了预处理，再利用滑动窗口实现了数据重组，保留了历史送风温湿度对当前罩内温湿度的影响，并使用基于</w:t>
      </w:r>
      <w:proofErr w:type="gramStart"/>
      <w:r>
        <w:rPr>
          <w:rFonts w:ascii="Times New Roman" w:eastAsia="宋体" w:hAnsi="Times New Roman" w:cs="Times New Roman" w:hint="eastAsia"/>
          <w:color w:val="000000" w:themeColor="text1"/>
          <w:sz w:val="24"/>
          <w:szCs w:val="24"/>
        </w:rPr>
        <w:t>贝叶斯超参数</w:t>
      </w:r>
      <w:proofErr w:type="gramEnd"/>
      <w:r>
        <w:rPr>
          <w:rFonts w:ascii="Times New Roman" w:eastAsia="宋体" w:hAnsi="Times New Roman" w:cs="Times New Roman" w:hint="eastAsia"/>
          <w:color w:val="000000" w:themeColor="text1"/>
          <w:sz w:val="24"/>
          <w:szCs w:val="24"/>
        </w:rPr>
        <w:t>优化的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算法实现对重组后的数据学习，从而得到当前罩内温湿度同历史温湿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的回归映射模型。经过验证集验证证明该预测估计模型的有效性，能够作为罩内温湿度</w:t>
      </w:r>
      <w:proofErr w:type="gramStart"/>
      <w:r>
        <w:rPr>
          <w:rFonts w:ascii="Times New Roman" w:eastAsia="宋体" w:hAnsi="Times New Roman" w:cs="Times New Roman" w:hint="eastAsia"/>
          <w:color w:val="000000" w:themeColor="text1"/>
          <w:sz w:val="24"/>
          <w:szCs w:val="24"/>
        </w:rPr>
        <w:t>度</w:t>
      </w:r>
      <w:proofErr w:type="gramEnd"/>
      <w:r>
        <w:rPr>
          <w:rFonts w:ascii="Times New Roman" w:eastAsia="宋体" w:hAnsi="Times New Roman" w:cs="Times New Roman" w:hint="eastAsia"/>
          <w:color w:val="000000" w:themeColor="text1"/>
          <w:sz w:val="24"/>
          <w:szCs w:val="24"/>
        </w:rPr>
        <w:t>的替代反馈点，辅助整流</w:t>
      </w:r>
      <w:proofErr w:type="gramStart"/>
      <w:r>
        <w:rPr>
          <w:rFonts w:ascii="Times New Roman" w:eastAsia="宋体" w:hAnsi="Times New Roman" w:cs="Times New Roman" w:hint="eastAsia"/>
          <w:color w:val="000000" w:themeColor="text1"/>
          <w:sz w:val="24"/>
          <w:szCs w:val="24"/>
        </w:rPr>
        <w:t>罩维护</w:t>
      </w:r>
      <w:proofErr w:type="gramEnd"/>
      <w:r>
        <w:rPr>
          <w:rFonts w:ascii="Times New Roman" w:eastAsia="宋体" w:hAnsi="Times New Roman" w:cs="Times New Roman" w:hint="eastAsia"/>
          <w:color w:val="000000" w:themeColor="text1"/>
          <w:sz w:val="24"/>
          <w:szCs w:val="24"/>
        </w:rPr>
        <w:t>人员掌握整流罩内环境温湿</w:t>
      </w:r>
      <w:proofErr w:type="gramStart"/>
      <w:r>
        <w:rPr>
          <w:rFonts w:ascii="Times New Roman" w:eastAsia="宋体" w:hAnsi="Times New Roman" w:cs="Times New Roman" w:hint="eastAsia"/>
          <w:color w:val="000000" w:themeColor="text1"/>
          <w:sz w:val="24"/>
          <w:szCs w:val="24"/>
        </w:rPr>
        <w:t>度信息</w:t>
      </w:r>
      <w:proofErr w:type="gramEnd"/>
      <w:r>
        <w:rPr>
          <w:rFonts w:ascii="Times New Roman" w:eastAsia="宋体" w:hAnsi="Times New Roman" w:cs="Times New Roman" w:hint="eastAsia"/>
          <w:color w:val="000000" w:themeColor="text1"/>
          <w:sz w:val="24"/>
          <w:szCs w:val="24"/>
        </w:rPr>
        <w:t>变化，同时为后续的温湿度控制做铺垫。</w:t>
      </w:r>
    </w:p>
    <w:p w14:paraId="6BCEE44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针对整流罩内温湿度控制过程中存在的温湿度耦合问题。本文从能量守恒的角度建立了罩内温度机理模型，同时从湿空气</w:t>
      </w:r>
      <w:proofErr w:type="gramStart"/>
      <w:r>
        <w:rPr>
          <w:rFonts w:ascii="Times New Roman" w:eastAsia="宋体" w:hAnsi="Times New Roman" w:cs="Times New Roman" w:hint="eastAsia"/>
          <w:color w:val="000000" w:themeColor="text1"/>
          <w:sz w:val="24"/>
          <w:szCs w:val="24"/>
        </w:rPr>
        <w:t>焓</w:t>
      </w:r>
      <w:proofErr w:type="gramEnd"/>
      <w:r>
        <w:rPr>
          <w:rFonts w:ascii="Times New Roman" w:eastAsia="宋体" w:hAnsi="Times New Roman" w:cs="Times New Roman" w:hint="eastAsia"/>
          <w:color w:val="000000" w:themeColor="text1"/>
          <w:sz w:val="24"/>
          <w:szCs w:val="24"/>
        </w:rPr>
        <w:t>值的角度建立了罩内湿度机理模型。针对建模过程中发现的温湿度耦合问题，提出了</w:t>
      </w:r>
      <w:proofErr w:type="gramStart"/>
      <w:r>
        <w:rPr>
          <w:rFonts w:ascii="Times New Roman" w:eastAsia="宋体" w:hAnsi="Times New Roman" w:cs="Times New Roman" w:hint="eastAsia"/>
          <w:color w:val="000000" w:themeColor="text1"/>
          <w:sz w:val="24"/>
          <w:szCs w:val="24"/>
        </w:rPr>
        <w:t>基于蚁狮算法</w:t>
      </w:r>
      <w:proofErr w:type="gramEnd"/>
      <w:r>
        <w:rPr>
          <w:rFonts w:ascii="Times New Roman" w:eastAsia="宋体" w:hAnsi="Times New Roman" w:cs="Times New Roman" w:hint="eastAsia"/>
          <w:color w:val="000000" w:themeColor="text1"/>
          <w:sz w:val="24"/>
          <w:szCs w:val="24"/>
        </w:rPr>
        <w:t>优化的整流罩温湿度</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神经网络解耦控制算法，通过将</w:t>
      </w:r>
      <w:r>
        <w:rPr>
          <w:rFonts w:ascii="Times New Roman" w:eastAsia="宋体" w:hAnsi="Times New Roman" w:cs="Times New Roman" w:hint="eastAsia"/>
          <w:color w:val="000000" w:themeColor="text1"/>
          <w:sz w:val="24"/>
          <w:szCs w:val="24"/>
        </w:rPr>
        <w:t>ANT-LION-PIDNN</w:t>
      </w:r>
      <w:r>
        <w:rPr>
          <w:rFonts w:ascii="Times New Roman" w:eastAsia="宋体" w:hAnsi="Times New Roman" w:cs="Times New Roman" w:hint="eastAsia"/>
          <w:color w:val="000000" w:themeColor="text1"/>
          <w:sz w:val="24"/>
          <w:szCs w:val="24"/>
        </w:rPr>
        <w:t>算法同未优化的</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算法、简单</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算法进行控制仿真对比分析，仿真结果验证了本文算法的良好控制效果，从而为整流罩内环境温湿度控制提供了一定参考。</w:t>
      </w:r>
    </w:p>
    <w:p w14:paraId="7B18DCEC"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以本文温湿度估计模型和温湿度控制算法为基础建立了整流罩内环境温湿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监控平台。通过将本文的相关算法和整合到搭建的整流罩温湿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监控系统中，实现相关算法的应用探索，通过汇总整流罩空调保障设备的各传感器数据实现了设备运行状态的在线实时监测和异常状态预警，最后通过设备管理模块实现相关设备的数字化管理。</w:t>
      </w:r>
    </w:p>
    <w:p w14:paraId="03E03543"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4B67F1A1" w14:textId="77777777" w:rsidR="005D4DFB" w:rsidRDefault="00853CF7">
      <w:pPr>
        <w:spacing w:line="400" w:lineRule="exact"/>
        <w:rPr>
          <w:rFonts w:ascii="Times New Roman" w:eastAsia="黑体" w:hAnsi="Times New Roman" w:cs="Times New Roman"/>
          <w:color w:val="000000" w:themeColor="text1"/>
          <w:sz w:val="24"/>
          <w:szCs w:val="24"/>
        </w:rPr>
      </w:pPr>
      <w:r>
        <w:rPr>
          <w:rFonts w:ascii="黑体" w:eastAsia="黑体" w:hAnsi="黑体" w:cs="Times New Roman" w:hint="eastAsia"/>
          <w:b/>
          <w:color w:val="000000" w:themeColor="text1"/>
          <w:sz w:val="24"/>
          <w:szCs w:val="24"/>
        </w:rPr>
        <w:t>关键词：</w:t>
      </w:r>
      <w:r>
        <w:rPr>
          <w:rFonts w:ascii="宋体" w:eastAsia="宋体" w:hAnsi="宋体" w:cs="宋体" w:hint="eastAsia"/>
          <w:bCs/>
          <w:color w:val="0000FF"/>
          <w:sz w:val="24"/>
          <w:szCs w:val="24"/>
        </w:rPr>
        <w:t>空调</w:t>
      </w:r>
      <w:r>
        <w:rPr>
          <w:rFonts w:ascii="宋体" w:eastAsia="宋体" w:hAnsi="宋体" w:cs="宋体" w:hint="eastAsia"/>
          <w:color w:val="0000FF"/>
          <w:sz w:val="24"/>
          <w:szCs w:val="24"/>
        </w:rPr>
        <w:t>保障</w:t>
      </w:r>
      <w:r>
        <w:rPr>
          <w:rFonts w:ascii="Times New Roman" w:eastAsia="宋体" w:hAnsi="Times New Roman" w:cs="Times New Roman" w:hint="eastAsia"/>
          <w:color w:val="000000" w:themeColor="text1"/>
          <w:sz w:val="24"/>
          <w:szCs w:val="24"/>
        </w:rPr>
        <w:t>、温湿度估计、温湿度控制、</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神经网络</w:t>
      </w:r>
    </w:p>
    <w:p w14:paraId="6DAD805B"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34221F37" w14:textId="77777777" w:rsidR="005D4DFB" w:rsidRDefault="00853CF7">
      <w:pPr>
        <w:widowControl/>
        <w:jc w:val="lef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br w:type="page"/>
      </w:r>
    </w:p>
    <w:p w14:paraId="1C145A13"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53D03D41"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76CAC2D9"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5BA1EFAC"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6E74889A"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07A96419"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0871D925"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165EFBFB"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sectPr w:rsidR="005D4DFB">
          <w:headerReference w:type="even" r:id="rId10"/>
          <w:headerReference w:type="default" r:id="rId11"/>
          <w:footerReference w:type="even" r:id="rId12"/>
          <w:footerReference w:type="default" r:id="rId13"/>
          <w:pgSz w:w="11906" w:h="16838"/>
          <w:pgMar w:top="1701" w:right="1418" w:bottom="1418" w:left="1418" w:header="907" w:footer="851" w:gutter="567"/>
          <w:pgNumType w:fmt="upperRoman" w:start="1"/>
          <w:cols w:space="425"/>
          <w:docGrid w:linePitch="312"/>
        </w:sectPr>
      </w:pPr>
    </w:p>
    <w:p w14:paraId="54F59011"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6BA4CBBE" w14:textId="77777777" w:rsidR="005D4DFB" w:rsidRDefault="00853CF7">
      <w:pPr>
        <w:spacing w:line="400" w:lineRule="exact"/>
        <w:jc w:val="center"/>
        <w:outlineLvl w:val="0"/>
        <w:rPr>
          <w:rFonts w:ascii="Times New Roman" w:eastAsia="黑体" w:hAnsi="Times New Roman" w:cs="Times New Roman"/>
          <w:b/>
          <w:color w:val="000000" w:themeColor="text1"/>
          <w:sz w:val="32"/>
          <w:szCs w:val="32"/>
        </w:rPr>
      </w:pPr>
      <w:bookmarkStart w:id="2" w:name="_Toc7530627"/>
      <w:bookmarkStart w:id="3" w:name="_Toc68538985"/>
      <w:bookmarkStart w:id="4" w:name="_Toc125207152"/>
      <w:r>
        <w:rPr>
          <w:rFonts w:ascii="Times New Roman" w:eastAsia="黑体" w:hAnsi="Times New Roman" w:cs="Times New Roman"/>
          <w:b/>
          <w:color w:val="000000" w:themeColor="text1"/>
          <w:sz w:val="32"/>
          <w:szCs w:val="32"/>
        </w:rPr>
        <w:t>Abstract</w:t>
      </w:r>
      <w:bookmarkEnd w:id="2"/>
      <w:bookmarkEnd w:id="3"/>
      <w:bookmarkEnd w:id="4"/>
    </w:p>
    <w:p w14:paraId="2C29239F"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41485E4F" w14:textId="77777777" w:rsidR="005D4DFB" w:rsidRDefault="00853CF7">
      <w:pPr>
        <w:spacing w:line="400" w:lineRule="exact"/>
        <w:ind w:firstLineChars="200" w:firstLine="480"/>
        <w:rPr>
          <w:rFonts w:ascii="Times New Roman" w:eastAsia="黑体" w:hAnsi="Times New Roman" w:cs="Times New Roman"/>
          <w:color w:val="000000" w:themeColor="text1"/>
          <w:sz w:val="24"/>
          <w:szCs w:val="32"/>
        </w:rPr>
      </w:pPr>
      <w:r>
        <w:rPr>
          <w:rFonts w:ascii="Times New Roman" w:eastAsia="黑体" w:hAnsi="Times New Roman" w:cs="Times New Roman" w:hint="eastAsia"/>
          <w:color w:val="000000" w:themeColor="text1"/>
          <w:sz w:val="24"/>
          <w:szCs w:val="32"/>
        </w:rPr>
        <w:t>Space security is closely related to national interests, and space resources have enormous civil and commercial value. As one of the important guarantees for the safety of the internal load of the rocket, the environmental temperature and humidity guarantee in the fairing has a significant impact on the safety of satellite equipment. In this paper, taking the ambient temperature and humidity data in a launch vehicle fairing as the background, in view of the loss of temperature and humidity feedback in the fairing under special working conditions, a method for predicting the current ambient temperature and humidity in the fairing based on historical data information is proposed. Aiming at the temperature and humidity coupling problem existing in the temperature and humidity control process in the fairing, the decoupling control method of PID neural network is adopted, and the ant lion algorithm is used for optimization. Finally, build a fairing temperature and humidity prediction and monitoring system, and integrate the established regression model and control algorithm into the system to carry out related application exploration and realization. The main work of this paper is as follows:</w:t>
      </w:r>
    </w:p>
    <w:p w14:paraId="1056C47C" w14:textId="77777777" w:rsidR="005D4DFB" w:rsidRDefault="00853CF7">
      <w:pPr>
        <w:spacing w:line="400" w:lineRule="exact"/>
        <w:ind w:firstLineChars="200" w:firstLine="480"/>
        <w:rPr>
          <w:rFonts w:ascii="Times New Roman" w:eastAsia="黑体" w:hAnsi="Times New Roman" w:cs="Times New Roman"/>
          <w:color w:val="000000" w:themeColor="text1"/>
          <w:sz w:val="24"/>
          <w:szCs w:val="32"/>
        </w:rPr>
      </w:pPr>
      <w:r>
        <w:rPr>
          <w:rFonts w:ascii="宋体" w:eastAsia="宋体" w:hAnsi="宋体" w:cs="宋体" w:hint="eastAsia"/>
          <w:color w:val="000000" w:themeColor="text1"/>
          <w:sz w:val="24"/>
          <w:szCs w:val="32"/>
        </w:rPr>
        <w:t xml:space="preserve">① </w:t>
      </w:r>
      <w:r>
        <w:rPr>
          <w:rFonts w:ascii="Times New Roman" w:eastAsia="黑体" w:hAnsi="Times New Roman" w:cs="Times New Roman" w:hint="eastAsia"/>
          <w:color w:val="000000" w:themeColor="text1"/>
          <w:sz w:val="24"/>
          <w:szCs w:val="32"/>
        </w:rPr>
        <w:t xml:space="preserve">Propose the </w:t>
      </w:r>
      <w:proofErr w:type="spellStart"/>
      <w:r>
        <w:rPr>
          <w:rFonts w:ascii="Times New Roman" w:eastAsia="黑体" w:hAnsi="Times New Roman" w:cs="Times New Roman" w:hint="eastAsia"/>
          <w:color w:val="000000" w:themeColor="text1"/>
          <w:sz w:val="24"/>
          <w:szCs w:val="32"/>
        </w:rPr>
        <w:t>LightGBM</w:t>
      </w:r>
      <w:proofErr w:type="spellEnd"/>
      <w:r>
        <w:rPr>
          <w:rFonts w:ascii="Times New Roman" w:eastAsia="黑体" w:hAnsi="Times New Roman" w:cs="Times New Roman" w:hint="eastAsia"/>
          <w:color w:val="000000" w:themeColor="text1"/>
          <w:sz w:val="24"/>
          <w:szCs w:val="32"/>
        </w:rPr>
        <w:t xml:space="preserve"> regression prediction model based on the sliding window reorganization of historical time series data, and use the Bayesian optimization algorithm to optimize the hyperparameter combination of the </w:t>
      </w:r>
      <w:proofErr w:type="spellStart"/>
      <w:r>
        <w:rPr>
          <w:rFonts w:ascii="Times New Roman" w:eastAsia="黑体" w:hAnsi="Times New Roman" w:cs="Times New Roman" w:hint="eastAsia"/>
          <w:color w:val="000000" w:themeColor="text1"/>
          <w:sz w:val="24"/>
          <w:szCs w:val="32"/>
        </w:rPr>
        <w:t>LightGBM</w:t>
      </w:r>
      <w:proofErr w:type="spellEnd"/>
      <w:r>
        <w:rPr>
          <w:rFonts w:ascii="Times New Roman" w:eastAsia="黑体" w:hAnsi="Times New Roman" w:cs="Times New Roman" w:hint="eastAsia"/>
          <w:color w:val="000000" w:themeColor="text1"/>
          <w:sz w:val="24"/>
          <w:szCs w:val="32"/>
        </w:rPr>
        <w:t xml:space="preserve"> regression model. The supply air temperature and humidity data are preprocessed, and then the sliding window is used to realize the data reorganization. The influence of the historical supply air temperature and humidity on the current temperature and humidity in the hood is preserved, and the </w:t>
      </w:r>
      <w:proofErr w:type="spellStart"/>
      <w:r>
        <w:rPr>
          <w:rFonts w:ascii="Times New Roman" w:eastAsia="黑体" w:hAnsi="Times New Roman" w:cs="Times New Roman" w:hint="eastAsia"/>
          <w:color w:val="000000" w:themeColor="text1"/>
          <w:sz w:val="24"/>
          <w:szCs w:val="32"/>
        </w:rPr>
        <w:t>LightGBM</w:t>
      </w:r>
      <w:proofErr w:type="spellEnd"/>
      <w:r>
        <w:rPr>
          <w:rFonts w:ascii="Times New Roman" w:eastAsia="黑体" w:hAnsi="Times New Roman" w:cs="Times New Roman" w:hint="eastAsia"/>
          <w:color w:val="000000" w:themeColor="text1"/>
          <w:sz w:val="24"/>
          <w:szCs w:val="32"/>
        </w:rPr>
        <w:t xml:space="preserve"> algorithm based on Bayesian hyperparameter optimization is used to realize the reorganization. After data learning, the regression mapping model of the current temperature and humidity in the hood and the historical temperature and humidity data is obtained. The validity of the prediction and estimation model has been verified by the verification set. It can be used as an alternative feedback point for the temperature and humidity inside the hood, assisting the fairing maintenance personnel to grasp the changes in the environmental temperature and humidity information in the fairing, and at the same time paving the way for subsequent temperature and humidity control.</w:t>
      </w:r>
    </w:p>
    <w:p w14:paraId="6BBC7CF8" w14:textId="77777777" w:rsidR="005D4DFB" w:rsidRDefault="00853CF7">
      <w:pPr>
        <w:spacing w:line="400" w:lineRule="exact"/>
        <w:ind w:firstLineChars="200" w:firstLine="480"/>
        <w:rPr>
          <w:rFonts w:ascii="Times New Roman" w:eastAsia="黑体" w:hAnsi="Times New Roman" w:cs="Times New Roman"/>
          <w:color w:val="000000" w:themeColor="text1"/>
          <w:sz w:val="24"/>
          <w:szCs w:val="32"/>
        </w:rPr>
      </w:pPr>
      <w:r>
        <w:rPr>
          <w:rFonts w:ascii="宋体" w:eastAsia="宋体" w:hAnsi="宋体" w:cs="宋体" w:hint="eastAsia"/>
          <w:color w:val="000000" w:themeColor="text1"/>
          <w:sz w:val="24"/>
          <w:szCs w:val="32"/>
        </w:rPr>
        <w:t xml:space="preserve">② </w:t>
      </w:r>
      <w:r>
        <w:rPr>
          <w:rFonts w:ascii="Times New Roman" w:eastAsia="黑体" w:hAnsi="Times New Roman" w:cs="Times New Roman" w:hint="eastAsia"/>
          <w:color w:val="000000" w:themeColor="text1"/>
          <w:sz w:val="24"/>
          <w:szCs w:val="32"/>
        </w:rPr>
        <w:t xml:space="preserve">In this paper, the mechanism model of ambient temperature in the hood is </w:t>
      </w:r>
      <w:r>
        <w:rPr>
          <w:rFonts w:ascii="Times New Roman" w:eastAsia="黑体" w:hAnsi="Times New Roman" w:cs="Times New Roman" w:hint="eastAsia"/>
          <w:color w:val="000000" w:themeColor="text1"/>
          <w:sz w:val="24"/>
          <w:szCs w:val="32"/>
        </w:rPr>
        <w:lastRenderedPageBreak/>
        <w:t xml:space="preserve">established from the perspective of energy conservation, and the mechanism model of ambient humidity in the hood is established from the perspective of humid air enthalpy. Aiming at the temperature and humidity coupling problem found in the modeling process, a decoupling control algorithm based on the ant-lion algorithm for the temperature and humidity PID neural network of the fairing is proposed. By combining the ANT-LION-PIDNN algorithm with the unoptimized PIDNN algorithm and the simple PID algorithm </w:t>
      </w:r>
      <w:proofErr w:type="gramStart"/>
      <w:r>
        <w:rPr>
          <w:rFonts w:ascii="Times New Roman" w:eastAsia="黑体" w:hAnsi="Times New Roman" w:cs="Times New Roman" w:hint="eastAsia"/>
          <w:color w:val="000000" w:themeColor="text1"/>
          <w:sz w:val="24"/>
          <w:szCs w:val="32"/>
        </w:rPr>
        <w:t>The</w:t>
      </w:r>
      <w:proofErr w:type="gramEnd"/>
      <w:r>
        <w:rPr>
          <w:rFonts w:ascii="Times New Roman" w:eastAsia="黑体" w:hAnsi="Times New Roman" w:cs="Times New Roman" w:hint="eastAsia"/>
          <w:color w:val="000000" w:themeColor="text1"/>
          <w:sz w:val="24"/>
          <w:szCs w:val="32"/>
        </w:rPr>
        <w:t xml:space="preserve"> control simulation comparison and analysis are carried out, and the simulation results verify the good control effect of the algorithm in this paper, which provides a certain reference for the control of the ambient temperature and humidity in the fairing.</w:t>
      </w:r>
    </w:p>
    <w:p w14:paraId="39133194" w14:textId="77777777" w:rsidR="005D4DFB" w:rsidRDefault="00853CF7">
      <w:pPr>
        <w:spacing w:line="400" w:lineRule="exact"/>
        <w:ind w:firstLineChars="200" w:firstLine="480"/>
        <w:rPr>
          <w:rFonts w:ascii="Times New Roman" w:eastAsia="黑体" w:hAnsi="Times New Roman" w:cs="Times New Roman"/>
          <w:color w:val="000000" w:themeColor="text1"/>
          <w:sz w:val="24"/>
          <w:szCs w:val="32"/>
        </w:rPr>
      </w:pPr>
      <w:r>
        <w:rPr>
          <w:rFonts w:ascii="宋体" w:eastAsia="宋体" w:hAnsi="宋体" w:cs="宋体" w:hint="eastAsia"/>
          <w:color w:val="000000" w:themeColor="text1"/>
          <w:sz w:val="24"/>
          <w:szCs w:val="32"/>
        </w:rPr>
        <w:t>③</w:t>
      </w:r>
      <w:r>
        <w:rPr>
          <w:rFonts w:ascii="Times New Roman" w:eastAsia="黑体" w:hAnsi="Times New Roman" w:cs="Times New Roman" w:hint="eastAsia"/>
          <w:color w:val="000000" w:themeColor="text1"/>
          <w:sz w:val="24"/>
          <w:szCs w:val="32"/>
        </w:rPr>
        <w:t xml:space="preserve"> Based on the temperature and humidity prediction model and temperature and humidity control algorithm in this paper, a temperature and humidity prediction and monitoring platform in the fairing is established. By integrating the relevant algorithms of this paper into the built fairing temperature and humidity prediction monitoring system, the application exploration of related algorithms is realized. Early warning, and finally realize the digital management of related equipment through the equipment management module.</w:t>
      </w:r>
      <w:r>
        <w:rPr>
          <w:rFonts w:ascii="Times New Roman" w:eastAsia="黑体" w:hAnsi="Times New Roman" w:cs="Times New Roman"/>
          <w:color w:val="000000" w:themeColor="text1"/>
          <w:sz w:val="24"/>
          <w:szCs w:val="32"/>
        </w:rPr>
        <w:t xml:space="preserve"> </w:t>
      </w:r>
    </w:p>
    <w:p w14:paraId="3061BB6E"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30603B6F" w14:textId="77777777" w:rsidR="005D4DFB" w:rsidRDefault="00853CF7">
      <w:pPr>
        <w:spacing w:line="400" w:lineRule="exact"/>
        <w:ind w:left="120" w:hangingChars="50" w:hanging="120"/>
        <w:jc w:val="left"/>
        <w:rPr>
          <w:rFonts w:ascii="Times New Roman" w:eastAsia="黑体" w:hAnsi="Times New Roman" w:cs="Times New Roman"/>
          <w:color w:val="000000" w:themeColor="text1"/>
          <w:sz w:val="24"/>
          <w:szCs w:val="24"/>
        </w:rPr>
      </w:pPr>
      <w:r>
        <w:rPr>
          <w:rFonts w:ascii="Times New Roman" w:eastAsia="黑体" w:hAnsi="Times New Roman" w:cs="Times New Roman"/>
          <w:b/>
          <w:bCs/>
          <w:color w:val="000000" w:themeColor="text1"/>
          <w:sz w:val="24"/>
          <w:szCs w:val="24"/>
        </w:rPr>
        <w:t>K</w:t>
      </w:r>
      <w:r>
        <w:rPr>
          <w:rFonts w:ascii="Times New Roman" w:eastAsia="黑体" w:hAnsi="Times New Roman" w:cs="Times New Roman" w:hint="eastAsia"/>
          <w:b/>
          <w:bCs/>
          <w:color w:val="000000" w:themeColor="text1"/>
          <w:sz w:val="24"/>
          <w:szCs w:val="24"/>
        </w:rPr>
        <w:t>ey</w:t>
      </w:r>
      <w:r>
        <w:rPr>
          <w:rFonts w:ascii="Times New Roman" w:eastAsia="黑体" w:hAnsi="Times New Roman" w:cs="Times New Roman"/>
          <w:b/>
          <w:bCs/>
          <w:color w:val="000000" w:themeColor="text1"/>
          <w:sz w:val="24"/>
          <w:szCs w:val="24"/>
        </w:rPr>
        <w:t xml:space="preserve">words: </w:t>
      </w:r>
      <w:r>
        <w:rPr>
          <w:rFonts w:ascii="Times New Roman" w:eastAsia="黑体" w:hAnsi="Times New Roman" w:cs="Times New Roman" w:hint="eastAsia"/>
          <w:color w:val="000000" w:themeColor="text1"/>
          <w:sz w:val="24"/>
          <w:szCs w:val="24"/>
        </w:rPr>
        <w:t xml:space="preserve">Air Conditioning </w:t>
      </w:r>
      <w:proofErr w:type="gramStart"/>
      <w:r>
        <w:rPr>
          <w:rFonts w:ascii="Times New Roman" w:eastAsia="黑体" w:hAnsi="Times New Roman" w:cs="Times New Roman" w:hint="eastAsia"/>
          <w:color w:val="000000" w:themeColor="text1"/>
          <w:sz w:val="24"/>
          <w:szCs w:val="24"/>
        </w:rPr>
        <w:t>Guarantee;</w:t>
      </w:r>
      <w:r>
        <w:rPr>
          <w:rFonts w:ascii="Times New Roman" w:eastAsia="黑体" w:hAnsi="Times New Roman" w:cs="Times New Roman"/>
          <w:color w:val="000000" w:themeColor="text1"/>
          <w:sz w:val="24"/>
          <w:szCs w:val="24"/>
        </w:rPr>
        <w:t xml:space="preserve">  </w:t>
      </w:r>
      <w:r>
        <w:rPr>
          <w:rFonts w:ascii="Times New Roman" w:eastAsia="黑体" w:hAnsi="Times New Roman" w:cs="Times New Roman" w:hint="eastAsia"/>
          <w:color w:val="000000" w:themeColor="text1"/>
          <w:sz w:val="24"/>
          <w:szCs w:val="24"/>
        </w:rPr>
        <w:t>Temperature</w:t>
      </w:r>
      <w:proofErr w:type="gramEnd"/>
      <w:r>
        <w:rPr>
          <w:rFonts w:ascii="Times New Roman" w:eastAsia="黑体" w:hAnsi="Times New Roman" w:cs="Times New Roman" w:hint="eastAsia"/>
          <w:color w:val="000000" w:themeColor="text1"/>
          <w:sz w:val="24"/>
          <w:szCs w:val="24"/>
        </w:rPr>
        <w:t xml:space="preserve"> and humidity estimation;</w:t>
      </w:r>
      <w:r>
        <w:rPr>
          <w:rFonts w:ascii="Times New Roman" w:eastAsia="黑体" w:hAnsi="Times New Roman" w:cs="Times New Roman"/>
          <w:color w:val="000000" w:themeColor="text1"/>
          <w:sz w:val="24"/>
          <w:szCs w:val="24"/>
        </w:rPr>
        <w:t xml:space="preserve"> </w:t>
      </w:r>
    </w:p>
    <w:p w14:paraId="76D4EE4F" w14:textId="77777777" w:rsidR="005D4DFB" w:rsidRDefault="00853CF7">
      <w:pPr>
        <w:spacing w:line="400" w:lineRule="exact"/>
        <w:ind w:leftChars="50" w:left="105" w:firstLineChars="450" w:firstLine="1080"/>
        <w:jc w:val="left"/>
        <w:rPr>
          <w:rFonts w:ascii="Times New Roman" w:eastAsia="黑体" w:hAnsi="Times New Roman" w:cs="Times New Roman"/>
          <w:color w:val="000000" w:themeColor="text1"/>
          <w:sz w:val="24"/>
          <w:szCs w:val="24"/>
        </w:rPr>
      </w:pPr>
      <w:r>
        <w:rPr>
          <w:rFonts w:ascii="Times New Roman" w:eastAsia="黑体" w:hAnsi="Times New Roman" w:cs="Times New Roman" w:hint="eastAsia"/>
          <w:color w:val="000000" w:themeColor="text1"/>
          <w:sz w:val="24"/>
          <w:szCs w:val="24"/>
        </w:rPr>
        <w:t xml:space="preserve">Temperature and humidity </w:t>
      </w:r>
      <w:proofErr w:type="gramStart"/>
      <w:r>
        <w:rPr>
          <w:rFonts w:ascii="Times New Roman" w:eastAsia="黑体" w:hAnsi="Times New Roman" w:cs="Times New Roman" w:hint="eastAsia"/>
          <w:color w:val="000000" w:themeColor="text1"/>
          <w:sz w:val="24"/>
          <w:szCs w:val="24"/>
        </w:rPr>
        <w:t>control;</w:t>
      </w:r>
      <w:r>
        <w:rPr>
          <w:rFonts w:ascii="Times New Roman" w:eastAsia="黑体" w:hAnsi="Times New Roman" w:cs="Times New Roman"/>
          <w:color w:val="000000" w:themeColor="text1"/>
          <w:sz w:val="24"/>
          <w:szCs w:val="24"/>
        </w:rPr>
        <w:t xml:space="preserve">  </w:t>
      </w:r>
      <w:proofErr w:type="spellStart"/>
      <w:r>
        <w:rPr>
          <w:rFonts w:ascii="Times New Roman" w:eastAsia="黑体" w:hAnsi="Times New Roman" w:cs="Times New Roman" w:hint="eastAsia"/>
          <w:color w:val="000000" w:themeColor="text1"/>
          <w:sz w:val="24"/>
          <w:szCs w:val="24"/>
        </w:rPr>
        <w:t>LightGBM</w:t>
      </w:r>
      <w:proofErr w:type="spellEnd"/>
      <w:proofErr w:type="gramEnd"/>
      <w:r>
        <w:rPr>
          <w:rFonts w:ascii="Times New Roman" w:eastAsia="黑体" w:hAnsi="Times New Roman" w:cs="Times New Roman" w:hint="eastAsia"/>
          <w:color w:val="000000" w:themeColor="text1"/>
          <w:sz w:val="24"/>
          <w:szCs w:val="24"/>
        </w:rPr>
        <w:t>;  PIDNN</w:t>
      </w:r>
    </w:p>
    <w:p w14:paraId="61C7367F" w14:textId="77777777" w:rsidR="005D4DFB" w:rsidRDefault="005D4DFB">
      <w:pPr>
        <w:spacing w:line="400" w:lineRule="exact"/>
        <w:jc w:val="left"/>
        <w:rPr>
          <w:rFonts w:ascii="Times New Roman" w:eastAsia="黑体" w:hAnsi="Times New Roman" w:cs="Times New Roman"/>
          <w:color w:val="000000" w:themeColor="text1"/>
          <w:sz w:val="24"/>
          <w:szCs w:val="24"/>
        </w:rPr>
      </w:pPr>
    </w:p>
    <w:p w14:paraId="32829242" w14:textId="77777777" w:rsidR="005D4DFB" w:rsidRDefault="005D4DFB">
      <w:pPr>
        <w:spacing w:line="400" w:lineRule="exact"/>
        <w:jc w:val="left"/>
        <w:rPr>
          <w:rFonts w:ascii="Times New Roman" w:eastAsia="黑体" w:hAnsi="Times New Roman" w:cs="Times New Roman"/>
          <w:color w:val="000000" w:themeColor="text1"/>
          <w:sz w:val="24"/>
          <w:szCs w:val="24"/>
        </w:rPr>
      </w:pPr>
    </w:p>
    <w:p w14:paraId="5631CBF0" w14:textId="77777777" w:rsidR="005D4DFB" w:rsidRDefault="005D4DFB">
      <w:pPr>
        <w:spacing w:line="400" w:lineRule="exact"/>
        <w:jc w:val="left"/>
        <w:rPr>
          <w:rFonts w:ascii="Times New Roman" w:eastAsia="黑体" w:hAnsi="Times New Roman" w:cs="Times New Roman"/>
          <w:color w:val="000000" w:themeColor="text1"/>
          <w:sz w:val="24"/>
          <w:szCs w:val="24"/>
        </w:rPr>
      </w:pPr>
    </w:p>
    <w:p w14:paraId="4F69877C"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5613A43A" w14:textId="77777777" w:rsidR="005D4DFB" w:rsidRDefault="005D4DFB">
      <w:pPr>
        <w:spacing w:line="400" w:lineRule="exact"/>
        <w:jc w:val="center"/>
        <w:rPr>
          <w:rFonts w:ascii="Times New Roman" w:eastAsia="黑体" w:hAnsi="Times New Roman" w:cs="Times New Roman"/>
          <w:color w:val="000000" w:themeColor="text1"/>
          <w:sz w:val="32"/>
          <w:szCs w:val="32"/>
        </w:rPr>
        <w:sectPr w:rsidR="005D4DFB">
          <w:headerReference w:type="even" r:id="rId14"/>
          <w:headerReference w:type="default" r:id="rId15"/>
          <w:pgSz w:w="11906" w:h="16838"/>
          <w:pgMar w:top="1701" w:right="1418" w:bottom="1418" w:left="1418" w:header="907" w:footer="851" w:gutter="567"/>
          <w:pgNumType w:fmt="upperRoman"/>
          <w:cols w:space="425"/>
          <w:docGrid w:linePitch="312"/>
        </w:sectPr>
      </w:pPr>
    </w:p>
    <w:p w14:paraId="4A901731"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14D68FA4" w14:textId="77777777" w:rsidR="005D4DFB" w:rsidRDefault="00853CF7">
      <w:pPr>
        <w:spacing w:line="400" w:lineRule="exact"/>
        <w:jc w:val="center"/>
        <w:outlineLvl w:val="0"/>
        <w:rPr>
          <w:rFonts w:ascii="Times New Roman" w:eastAsia="黑体" w:hAnsi="Times New Roman" w:cs="Times New Roman"/>
          <w:color w:val="000000" w:themeColor="text1"/>
          <w:sz w:val="32"/>
          <w:szCs w:val="32"/>
        </w:rPr>
      </w:pPr>
      <w:bookmarkStart w:id="5" w:name="_Toc68538986"/>
      <w:bookmarkStart w:id="6" w:name="_Toc65696347"/>
      <w:bookmarkStart w:id="7" w:name="_Toc125207153"/>
      <w:r>
        <w:rPr>
          <w:rFonts w:ascii="Times New Roman" w:eastAsia="黑体" w:hAnsi="Times New Roman" w:cs="Times New Roman" w:hint="eastAsia"/>
          <w:color w:val="000000" w:themeColor="text1"/>
          <w:sz w:val="32"/>
          <w:szCs w:val="32"/>
        </w:rPr>
        <w:t>目</w:t>
      </w:r>
      <w:r>
        <w:rPr>
          <w:rFonts w:ascii="Times New Roman" w:eastAsia="黑体" w:hAnsi="Times New Roman" w:cs="Times New Roman" w:hint="eastAsia"/>
          <w:color w:val="000000" w:themeColor="text1"/>
          <w:sz w:val="32"/>
          <w:szCs w:val="32"/>
        </w:rPr>
        <w:t xml:space="preserve">    </w:t>
      </w:r>
      <w:r>
        <w:rPr>
          <w:rFonts w:ascii="Times New Roman" w:eastAsia="黑体" w:hAnsi="Times New Roman" w:cs="Times New Roman" w:hint="eastAsia"/>
          <w:color w:val="000000" w:themeColor="text1"/>
          <w:sz w:val="32"/>
          <w:szCs w:val="32"/>
        </w:rPr>
        <w:t>录</w:t>
      </w:r>
      <w:bookmarkEnd w:id="5"/>
      <w:bookmarkEnd w:id="6"/>
      <w:bookmarkEnd w:id="7"/>
    </w:p>
    <w:p w14:paraId="06513C15" w14:textId="77777777" w:rsidR="005D4DFB" w:rsidRDefault="005D4DFB">
      <w:pPr>
        <w:spacing w:line="380" w:lineRule="exact"/>
        <w:rPr>
          <w:rFonts w:ascii="Times New Roman" w:eastAsia="宋体" w:hAnsi="Times New Roman" w:cs="Times New Roman"/>
          <w:color w:val="000000" w:themeColor="text1"/>
          <w:szCs w:val="21"/>
        </w:rPr>
      </w:pPr>
    </w:p>
    <w:p w14:paraId="6C7CD060" w14:textId="00498D5C" w:rsidR="006B5C72" w:rsidRDefault="00853CF7">
      <w:pPr>
        <w:pStyle w:val="TOC1"/>
        <w:tabs>
          <w:tab w:val="right" w:leader="dot" w:pos="8493"/>
        </w:tabs>
        <w:rPr>
          <w:noProof/>
        </w:rPr>
      </w:pPr>
      <w:r>
        <w:rPr>
          <w:rFonts w:ascii="Times New Roman" w:eastAsia="黑体" w:hAnsi="Times New Roman" w:cs="Times New Roman"/>
          <w:color w:val="000000" w:themeColor="text1"/>
          <w:sz w:val="32"/>
          <w:szCs w:val="32"/>
        </w:rPr>
        <w:fldChar w:fldCharType="begin"/>
      </w:r>
      <w:r>
        <w:rPr>
          <w:rFonts w:ascii="Times New Roman" w:eastAsia="黑体" w:hAnsi="Times New Roman" w:cs="Times New Roman"/>
          <w:color w:val="000000" w:themeColor="text1"/>
          <w:sz w:val="32"/>
          <w:szCs w:val="32"/>
        </w:rPr>
        <w:instrText xml:space="preserve"> TOC \o "1-3" \u </w:instrText>
      </w:r>
      <w:r>
        <w:rPr>
          <w:rFonts w:ascii="Times New Roman" w:eastAsia="黑体" w:hAnsi="Times New Roman" w:cs="Times New Roman"/>
          <w:color w:val="000000" w:themeColor="text1"/>
          <w:sz w:val="32"/>
          <w:szCs w:val="32"/>
        </w:rPr>
        <w:fldChar w:fldCharType="separate"/>
      </w:r>
      <w:r w:rsidR="006B5C72" w:rsidRPr="00E56D5F">
        <w:rPr>
          <w:rFonts w:ascii="Times New Roman" w:eastAsia="黑体" w:hAnsi="Times New Roman" w:cs="Times New Roman"/>
          <w:noProof/>
          <w:color w:val="000000" w:themeColor="text1"/>
        </w:rPr>
        <w:t>摘</w:t>
      </w:r>
      <w:r w:rsidR="006B5C72" w:rsidRPr="00E56D5F">
        <w:rPr>
          <w:rFonts w:ascii="Times New Roman" w:eastAsia="黑体" w:hAnsi="Times New Roman" w:cs="Times New Roman"/>
          <w:noProof/>
          <w:color w:val="000000" w:themeColor="text1"/>
        </w:rPr>
        <w:t xml:space="preserve">    </w:t>
      </w:r>
      <w:r w:rsidR="006B5C72" w:rsidRPr="00E56D5F">
        <w:rPr>
          <w:rFonts w:ascii="Times New Roman" w:eastAsia="黑体" w:hAnsi="Times New Roman" w:cs="Times New Roman"/>
          <w:noProof/>
          <w:color w:val="000000" w:themeColor="text1"/>
        </w:rPr>
        <w:t>要</w:t>
      </w:r>
      <w:r w:rsidR="006B5C72">
        <w:rPr>
          <w:noProof/>
        </w:rPr>
        <w:tab/>
      </w:r>
      <w:r w:rsidR="006B5C72">
        <w:rPr>
          <w:noProof/>
        </w:rPr>
        <w:fldChar w:fldCharType="begin"/>
      </w:r>
      <w:r w:rsidR="006B5C72">
        <w:rPr>
          <w:noProof/>
        </w:rPr>
        <w:instrText xml:space="preserve"> PAGEREF _Toc125207151 \h </w:instrText>
      </w:r>
      <w:r w:rsidR="006B5C72">
        <w:rPr>
          <w:noProof/>
        </w:rPr>
      </w:r>
      <w:r w:rsidR="006B5C72">
        <w:rPr>
          <w:noProof/>
        </w:rPr>
        <w:fldChar w:fldCharType="separate"/>
      </w:r>
      <w:r w:rsidR="006B5C72">
        <w:rPr>
          <w:noProof/>
        </w:rPr>
        <w:t>I</w:t>
      </w:r>
      <w:r w:rsidR="006B5C72">
        <w:rPr>
          <w:noProof/>
        </w:rPr>
        <w:fldChar w:fldCharType="end"/>
      </w:r>
    </w:p>
    <w:p w14:paraId="0B52EEE3" w14:textId="66BA2CE7" w:rsidR="006B5C72" w:rsidRDefault="006B5C72">
      <w:pPr>
        <w:pStyle w:val="TOC1"/>
        <w:tabs>
          <w:tab w:val="right" w:leader="dot" w:pos="8493"/>
        </w:tabs>
        <w:rPr>
          <w:noProof/>
        </w:rPr>
      </w:pPr>
      <w:r w:rsidRPr="00E56D5F">
        <w:rPr>
          <w:rFonts w:ascii="Times New Roman" w:eastAsia="黑体" w:hAnsi="Times New Roman" w:cs="Times New Roman"/>
          <w:b/>
          <w:noProof/>
          <w:color w:val="000000" w:themeColor="text1"/>
        </w:rPr>
        <w:t>Abstract</w:t>
      </w:r>
      <w:r>
        <w:rPr>
          <w:noProof/>
        </w:rPr>
        <w:tab/>
      </w:r>
      <w:r>
        <w:rPr>
          <w:noProof/>
        </w:rPr>
        <w:fldChar w:fldCharType="begin"/>
      </w:r>
      <w:r>
        <w:rPr>
          <w:noProof/>
        </w:rPr>
        <w:instrText xml:space="preserve"> PAGEREF _Toc125207152 \h </w:instrText>
      </w:r>
      <w:r>
        <w:rPr>
          <w:noProof/>
        </w:rPr>
      </w:r>
      <w:r>
        <w:rPr>
          <w:noProof/>
        </w:rPr>
        <w:fldChar w:fldCharType="separate"/>
      </w:r>
      <w:r>
        <w:rPr>
          <w:noProof/>
        </w:rPr>
        <w:t>III</w:t>
      </w:r>
      <w:r>
        <w:rPr>
          <w:noProof/>
        </w:rPr>
        <w:fldChar w:fldCharType="end"/>
      </w:r>
    </w:p>
    <w:p w14:paraId="07A31F42" w14:textId="32295E79" w:rsidR="006B5C72" w:rsidRDefault="006B5C72">
      <w:pPr>
        <w:pStyle w:val="TOC1"/>
        <w:tabs>
          <w:tab w:val="right" w:leader="dot" w:pos="8493"/>
        </w:tabs>
        <w:rPr>
          <w:noProof/>
        </w:rPr>
      </w:pPr>
      <w:r w:rsidRPr="00E56D5F">
        <w:rPr>
          <w:rFonts w:ascii="Times New Roman" w:eastAsia="黑体" w:hAnsi="Times New Roman" w:cs="Times New Roman"/>
          <w:noProof/>
          <w:color w:val="000000" w:themeColor="text1"/>
        </w:rPr>
        <w:t>目</w:t>
      </w:r>
      <w:r w:rsidRPr="00E56D5F">
        <w:rPr>
          <w:rFonts w:ascii="Times New Roman" w:eastAsia="黑体" w:hAnsi="Times New Roman" w:cs="Times New Roman"/>
          <w:noProof/>
          <w:color w:val="000000" w:themeColor="text1"/>
        </w:rPr>
        <w:t xml:space="preserve">    </w:t>
      </w:r>
      <w:r w:rsidRPr="00E56D5F">
        <w:rPr>
          <w:rFonts w:ascii="Times New Roman" w:eastAsia="黑体" w:hAnsi="Times New Roman" w:cs="Times New Roman"/>
          <w:noProof/>
          <w:color w:val="000000" w:themeColor="text1"/>
        </w:rPr>
        <w:t>录</w:t>
      </w:r>
      <w:r>
        <w:rPr>
          <w:noProof/>
        </w:rPr>
        <w:tab/>
      </w:r>
      <w:r>
        <w:rPr>
          <w:noProof/>
        </w:rPr>
        <w:fldChar w:fldCharType="begin"/>
      </w:r>
      <w:r>
        <w:rPr>
          <w:noProof/>
        </w:rPr>
        <w:instrText xml:space="preserve"> PAGEREF _Toc125207153 \h </w:instrText>
      </w:r>
      <w:r>
        <w:rPr>
          <w:noProof/>
        </w:rPr>
      </w:r>
      <w:r>
        <w:rPr>
          <w:noProof/>
        </w:rPr>
        <w:fldChar w:fldCharType="separate"/>
      </w:r>
      <w:r>
        <w:rPr>
          <w:noProof/>
        </w:rPr>
        <w:t>V</w:t>
      </w:r>
      <w:r>
        <w:rPr>
          <w:noProof/>
        </w:rPr>
        <w:fldChar w:fldCharType="end"/>
      </w:r>
    </w:p>
    <w:p w14:paraId="17F2E193" w14:textId="22679643" w:rsidR="006B5C72" w:rsidRDefault="006B5C72">
      <w:pPr>
        <w:pStyle w:val="TOC1"/>
        <w:tabs>
          <w:tab w:val="left" w:pos="420"/>
          <w:tab w:val="right" w:leader="dot" w:pos="8493"/>
        </w:tabs>
        <w:rPr>
          <w:noProof/>
        </w:rPr>
      </w:pPr>
      <w:r w:rsidRPr="00E56D5F">
        <w:rPr>
          <w:noProof/>
          <w:color w:val="000000" w:themeColor="text1"/>
        </w:rPr>
        <w:t>1</w:t>
      </w:r>
      <w:r>
        <w:rPr>
          <w:noProof/>
        </w:rPr>
        <w:tab/>
      </w:r>
      <w:r w:rsidRPr="00E56D5F">
        <w:rPr>
          <w:noProof/>
          <w:color w:val="000000" w:themeColor="text1"/>
        </w:rPr>
        <w:t>绪  论</w:t>
      </w:r>
      <w:r>
        <w:rPr>
          <w:noProof/>
        </w:rPr>
        <w:tab/>
      </w:r>
      <w:r>
        <w:rPr>
          <w:noProof/>
        </w:rPr>
        <w:fldChar w:fldCharType="begin"/>
      </w:r>
      <w:r>
        <w:rPr>
          <w:noProof/>
        </w:rPr>
        <w:instrText xml:space="preserve"> PAGEREF _Toc125207154 \h </w:instrText>
      </w:r>
      <w:r>
        <w:rPr>
          <w:noProof/>
        </w:rPr>
      </w:r>
      <w:r>
        <w:rPr>
          <w:noProof/>
        </w:rPr>
        <w:fldChar w:fldCharType="separate"/>
      </w:r>
      <w:r>
        <w:rPr>
          <w:noProof/>
        </w:rPr>
        <w:t>1</w:t>
      </w:r>
      <w:r>
        <w:rPr>
          <w:noProof/>
        </w:rPr>
        <w:fldChar w:fldCharType="end"/>
      </w:r>
    </w:p>
    <w:p w14:paraId="5BC47986" w14:textId="380117FA" w:rsidR="006B5C72" w:rsidRDefault="006B5C72">
      <w:pPr>
        <w:pStyle w:val="TOC2"/>
        <w:tabs>
          <w:tab w:val="right" w:leader="dot" w:pos="8493"/>
        </w:tabs>
        <w:rPr>
          <w:noProof/>
        </w:rPr>
      </w:pPr>
      <w:r w:rsidRPr="00E56D5F">
        <w:rPr>
          <w:noProof/>
          <w:color w:val="000000" w:themeColor="text1"/>
        </w:rPr>
        <w:t>1.1 研究背景与意义</w:t>
      </w:r>
      <w:r>
        <w:rPr>
          <w:noProof/>
        </w:rPr>
        <w:tab/>
      </w:r>
      <w:r>
        <w:rPr>
          <w:noProof/>
        </w:rPr>
        <w:fldChar w:fldCharType="begin"/>
      </w:r>
      <w:r>
        <w:rPr>
          <w:noProof/>
        </w:rPr>
        <w:instrText xml:space="preserve"> PAGEREF _Toc125207155 \h </w:instrText>
      </w:r>
      <w:r>
        <w:rPr>
          <w:noProof/>
        </w:rPr>
      </w:r>
      <w:r>
        <w:rPr>
          <w:noProof/>
        </w:rPr>
        <w:fldChar w:fldCharType="separate"/>
      </w:r>
      <w:r>
        <w:rPr>
          <w:noProof/>
        </w:rPr>
        <w:t>1</w:t>
      </w:r>
      <w:r>
        <w:rPr>
          <w:noProof/>
        </w:rPr>
        <w:fldChar w:fldCharType="end"/>
      </w:r>
    </w:p>
    <w:p w14:paraId="1B770191" w14:textId="5D7046F4" w:rsidR="006B5C72" w:rsidRDefault="006B5C72">
      <w:pPr>
        <w:pStyle w:val="TOC2"/>
        <w:tabs>
          <w:tab w:val="right" w:leader="dot" w:pos="8493"/>
        </w:tabs>
        <w:rPr>
          <w:noProof/>
        </w:rPr>
      </w:pPr>
      <w:r w:rsidRPr="00E56D5F">
        <w:rPr>
          <w:noProof/>
          <w:color w:val="000000" w:themeColor="text1"/>
        </w:rPr>
        <w:t>1.2 国内外研究现状</w:t>
      </w:r>
      <w:r>
        <w:rPr>
          <w:noProof/>
        </w:rPr>
        <w:tab/>
      </w:r>
      <w:r>
        <w:rPr>
          <w:noProof/>
        </w:rPr>
        <w:fldChar w:fldCharType="begin"/>
      </w:r>
      <w:r>
        <w:rPr>
          <w:noProof/>
        </w:rPr>
        <w:instrText xml:space="preserve"> PAGEREF _Toc125207156 \h </w:instrText>
      </w:r>
      <w:r>
        <w:rPr>
          <w:noProof/>
        </w:rPr>
      </w:r>
      <w:r>
        <w:rPr>
          <w:noProof/>
        </w:rPr>
        <w:fldChar w:fldCharType="separate"/>
      </w:r>
      <w:r>
        <w:rPr>
          <w:noProof/>
        </w:rPr>
        <w:t>2</w:t>
      </w:r>
      <w:r>
        <w:rPr>
          <w:noProof/>
        </w:rPr>
        <w:fldChar w:fldCharType="end"/>
      </w:r>
    </w:p>
    <w:p w14:paraId="3F83E321" w14:textId="4373E25D" w:rsidR="006B5C72" w:rsidRDefault="006B5C72">
      <w:pPr>
        <w:pStyle w:val="TOC3"/>
        <w:tabs>
          <w:tab w:val="right" w:leader="dot" w:pos="8493"/>
        </w:tabs>
        <w:rPr>
          <w:noProof/>
        </w:rPr>
      </w:pPr>
      <w:r>
        <w:rPr>
          <w:noProof/>
        </w:rPr>
        <w:t>1.2.1 温湿度预测研究现状</w:t>
      </w:r>
      <w:r>
        <w:rPr>
          <w:noProof/>
        </w:rPr>
        <w:tab/>
      </w:r>
      <w:r>
        <w:rPr>
          <w:noProof/>
        </w:rPr>
        <w:fldChar w:fldCharType="begin"/>
      </w:r>
      <w:r>
        <w:rPr>
          <w:noProof/>
        </w:rPr>
        <w:instrText xml:space="preserve"> PAGEREF _Toc125207157 \h </w:instrText>
      </w:r>
      <w:r>
        <w:rPr>
          <w:noProof/>
        </w:rPr>
      </w:r>
      <w:r>
        <w:rPr>
          <w:noProof/>
        </w:rPr>
        <w:fldChar w:fldCharType="separate"/>
      </w:r>
      <w:r>
        <w:rPr>
          <w:noProof/>
        </w:rPr>
        <w:t>2</w:t>
      </w:r>
      <w:r>
        <w:rPr>
          <w:noProof/>
        </w:rPr>
        <w:fldChar w:fldCharType="end"/>
      </w:r>
    </w:p>
    <w:p w14:paraId="41AD3F75" w14:textId="466F7DFA" w:rsidR="006B5C72" w:rsidRDefault="006B5C72">
      <w:pPr>
        <w:pStyle w:val="TOC3"/>
        <w:tabs>
          <w:tab w:val="right" w:leader="dot" w:pos="8493"/>
        </w:tabs>
        <w:rPr>
          <w:noProof/>
        </w:rPr>
      </w:pPr>
      <w:r>
        <w:rPr>
          <w:noProof/>
        </w:rPr>
        <w:t>1.2.2 温湿度控制研究现状</w:t>
      </w:r>
      <w:r>
        <w:rPr>
          <w:noProof/>
        </w:rPr>
        <w:tab/>
      </w:r>
      <w:r>
        <w:rPr>
          <w:noProof/>
        </w:rPr>
        <w:fldChar w:fldCharType="begin"/>
      </w:r>
      <w:r>
        <w:rPr>
          <w:noProof/>
        </w:rPr>
        <w:instrText xml:space="preserve"> PAGEREF _Toc125207158 \h </w:instrText>
      </w:r>
      <w:r>
        <w:rPr>
          <w:noProof/>
        </w:rPr>
      </w:r>
      <w:r>
        <w:rPr>
          <w:noProof/>
        </w:rPr>
        <w:fldChar w:fldCharType="separate"/>
      </w:r>
      <w:r>
        <w:rPr>
          <w:noProof/>
        </w:rPr>
        <w:t>3</w:t>
      </w:r>
      <w:r>
        <w:rPr>
          <w:noProof/>
        </w:rPr>
        <w:fldChar w:fldCharType="end"/>
      </w:r>
    </w:p>
    <w:p w14:paraId="2E683682" w14:textId="286904F1" w:rsidR="006B5C72" w:rsidRDefault="006B5C72">
      <w:pPr>
        <w:pStyle w:val="TOC2"/>
        <w:tabs>
          <w:tab w:val="right" w:leader="dot" w:pos="8493"/>
        </w:tabs>
        <w:rPr>
          <w:noProof/>
        </w:rPr>
      </w:pPr>
      <w:r w:rsidRPr="00E56D5F">
        <w:rPr>
          <w:noProof/>
          <w:color w:val="000000" w:themeColor="text1"/>
        </w:rPr>
        <w:t>1.3 本文主要工作</w:t>
      </w:r>
      <w:r>
        <w:rPr>
          <w:noProof/>
        </w:rPr>
        <w:tab/>
      </w:r>
      <w:r>
        <w:rPr>
          <w:noProof/>
        </w:rPr>
        <w:fldChar w:fldCharType="begin"/>
      </w:r>
      <w:r>
        <w:rPr>
          <w:noProof/>
        </w:rPr>
        <w:instrText xml:space="preserve"> PAGEREF _Toc125207159 \h </w:instrText>
      </w:r>
      <w:r>
        <w:rPr>
          <w:noProof/>
        </w:rPr>
      </w:r>
      <w:r>
        <w:rPr>
          <w:noProof/>
        </w:rPr>
        <w:fldChar w:fldCharType="separate"/>
      </w:r>
      <w:r>
        <w:rPr>
          <w:noProof/>
        </w:rPr>
        <w:t>4</w:t>
      </w:r>
      <w:r>
        <w:rPr>
          <w:noProof/>
        </w:rPr>
        <w:fldChar w:fldCharType="end"/>
      </w:r>
    </w:p>
    <w:p w14:paraId="6EFFEC3F" w14:textId="6B143837" w:rsidR="006B5C72" w:rsidRDefault="006B5C72">
      <w:pPr>
        <w:pStyle w:val="TOC2"/>
        <w:tabs>
          <w:tab w:val="right" w:leader="dot" w:pos="8493"/>
        </w:tabs>
        <w:rPr>
          <w:noProof/>
        </w:rPr>
      </w:pPr>
      <w:r w:rsidRPr="00E56D5F">
        <w:rPr>
          <w:noProof/>
          <w:color w:val="000000" w:themeColor="text1"/>
        </w:rPr>
        <w:t>1.4 论文主体结构</w:t>
      </w:r>
      <w:r>
        <w:rPr>
          <w:noProof/>
        </w:rPr>
        <w:tab/>
      </w:r>
      <w:r>
        <w:rPr>
          <w:noProof/>
        </w:rPr>
        <w:fldChar w:fldCharType="begin"/>
      </w:r>
      <w:r>
        <w:rPr>
          <w:noProof/>
        </w:rPr>
        <w:instrText xml:space="preserve"> PAGEREF _Toc125207160 \h </w:instrText>
      </w:r>
      <w:r>
        <w:rPr>
          <w:noProof/>
        </w:rPr>
      </w:r>
      <w:r>
        <w:rPr>
          <w:noProof/>
        </w:rPr>
        <w:fldChar w:fldCharType="separate"/>
      </w:r>
      <w:r>
        <w:rPr>
          <w:noProof/>
        </w:rPr>
        <w:t>5</w:t>
      </w:r>
      <w:r>
        <w:rPr>
          <w:noProof/>
        </w:rPr>
        <w:fldChar w:fldCharType="end"/>
      </w:r>
    </w:p>
    <w:p w14:paraId="6B17109D" w14:textId="596C5E83" w:rsidR="006B5C72" w:rsidRDefault="006B5C72">
      <w:pPr>
        <w:pStyle w:val="TOC2"/>
        <w:tabs>
          <w:tab w:val="right" w:leader="dot" w:pos="8493"/>
        </w:tabs>
        <w:rPr>
          <w:noProof/>
        </w:rPr>
      </w:pPr>
      <w:r w:rsidRPr="00E56D5F">
        <w:rPr>
          <w:noProof/>
          <w:color w:val="000000" w:themeColor="text1"/>
        </w:rPr>
        <w:t>1.5 本章小结</w:t>
      </w:r>
      <w:r>
        <w:rPr>
          <w:noProof/>
        </w:rPr>
        <w:tab/>
      </w:r>
      <w:r>
        <w:rPr>
          <w:noProof/>
        </w:rPr>
        <w:fldChar w:fldCharType="begin"/>
      </w:r>
      <w:r>
        <w:rPr>
          <w:noProof/>
        </w:rPr>
        <w:instrText xml:space="preserve"> PAGEREF _Toc125207161 \h </w:instrText>
      </w:r>
      <w:r>
        <w:rPr>
          <w:noProof/>
        </w:rPr>
      </w:r>
      <w:r>
        <w:rPr>
          <w:noProof/>
        </w:rPr>
        <w:fldChar w:fldCharType="separate"/>
      </w:r>
      <w:r>
        <w:rPr>
          <w:noProof/>
        </w:rPr>
        <w:t>6</w:t>
      </w:r>
      <w:r>
        <w:rPr>
          <w:noProof/>
        </w:rPr>
        <w:fldChar w:fldCharType="end"/>
      </w:r>
    </w:p>
    <w:p w14:paraId="6EE54E3E" w14:textId="39289D02" w:rsidR="006B5C72" w:rsidRDefault="006B5C72">
      <w:pPr>
        <w:pStyle w:val="TOC1"/>
        <w:tabs>
          <w:tab w:val="left" w:pos="420"/>
          <w:tab w:val="right" w:leader="dot" w:pos="8493"/>
        </w:tabs>
        <w:rPr>
          <w:noProof/>
        </w:rPr>
      </w:pPr>
      <w:r w:rsidRPr="00E56D5F">
        <w:rPr>
          <w:noProof/>
          <w:color w:val="000000" w:themeColor="text1"/>
        </w:rPr>
        <w:t>2</w:t>
      </w:r>
      <w:r>
        <w:rPr>
          <w:noProof/>
        </w:rPr>
        <w:tab/>
      </w:r>
      <w:r w:rsidRPr="00E56D5F">
        <w:rPr>
          <w:noProof/>
          <w:color w:val="000000" w:themeColor="text1"/>
        </w:rPr>
        <w:t>整流罩内环境保障过程数据预处理</w:t>
      </w:r>
      <w:r>
        <w:rPr>
          <w:noProof/>
        </w:rPr>
        <w:tab/>
      </w:r>
      <w:r>
        <w:rPr>
          <w:noProof/>
        </w:rPr>
        <w:fldChar w:fldCharType="begin"/>
      </w:r>
      <w:r>
        <w:rPr>
          <w:noProof/>
        </w:rPr>
        <w:instrText xml:space="preserve"> PAGEREF _Toc125207162 \h </w:instrText>
      </w:r>
      <w:r>
        <w:rPr>
          <w:noProof/>
        </w:rPr>
      </w:r>
      <w:r>
        <w:rPr>
          <w:noProof/>
        </w:rPr>
        <w:fldChar w:fldCharType="separate"/>
      </w:r>
      <w:r>
        <w:rPr>
          <w:noProof/>
        </w:rPr>
        <w:t>7</w:t>
      </w:r>
      <w:r>
        <w:rPr>
          <w:noProof/>
        </w:rPr>
        <w:fldChar w:fldCharType="end"/>
      </w:r>
    </w:p>
    <w:p w14:paraId="6DF7A06C" w14:textId="4B005B7F" w:rsidR="006B5C72" w:rsidRDefault="006B5C72">
      <w:pPr>
        <w:pStyle w:val="TOC2"/>
        <w:tabs>
          <w:tab w:val="right" w:leader="dot" w:pos="8493"/>
        </w:tabs>
        <w:rPr>
          <w:noProof/>
        </w:rPr>
      </w:pPr>
      <w:r w:rsidRPr="00E56D5F">
        <w:rPr>
          <w:noProof/>
          <w:color w:val="000000" w:themeColor="text1"/>
        </w:rPr>
        <w:t>2.1 关键问题分析</w:t>
      </w:r>
      <w:r>
        <w:rPr>
          <w:noProof/>
        </w:rPr>
        <w:tab/>
      </w:r>
      <w:r>
        <w:rPr>
          <w:noProof/>
        </w:rPr>
        <w:fldChar w:fldCharType="begin"/>
      </w:r>
      <w:r>
        <w:rPr>
          <w:noProof/>
        </w:rPr>
        <w:instrText xml:space="preserve"> PAGEREF _Toc125207163 \h </w:instrText>
      </w:r>
      <w:r>
        <w:rPr>
          <w:noProof/>
        </w:rPr>
      </w:r>
      <w:r>
        <w:rPr>
          <w:noProof/>
        </w:rPr>
        <w:fldChar w:fldCharType="separate"/>
      </w:r>
      <w:r>
        <w:rPr>
          <w:noProof/>
        </w:rPr>
        <w:t>7</w:t>
      </w:r>
      <w:r>
        <w:rPr>
          <w:noProof/>
        </w:rPr>
        <w:fldChar w:fldCharType="end"/>
      </w:r>
    </w:p>
    <w:p w14:paraId="4FD251D5" w14:textId="020AD206" w:rsidR="006B5C72" w:rsidRDefault="006B5C72">
      <w:pPr>
        <w:pStyle w:val="TOC2"/>
        <w:tabs>
          <w:tab w:val="right" w:leader="dot" w:pos="8493"/>
        </w:tabs>
        <w:rPr>
          <w:noProof/>
        </w:rPr>
      </w:pPr>
      <w:r w:rsidRPr="00E56D5F">
        <w:rPr>
          <w:noProof/>
          <w:color w:val="000000" w:themeColor="text1"/>
        </w:rPr>
        <w:t xml:space="preserve">2.2 </w:t>
      </w:r>
      <w:r>
        <w:rPr>
          <w:noProof/>
        </w:rPr>
        <w:t>整流罩保障过程监测数据预处理</w:t>
      </w:r>
      <w:r>
        <w:rPr>
          <w:noProof/>
        </w:rPr>
        <w:tab/>
      </w:r>
      <w:r>
        <w:rPr>
          <w:noProof/>
        </w:rPr>
        <w:fldChar w:fldCharType="begin"/>
      </w:r>
      <w:r>
        <w:rPr>
          <w:noProof/>
        </w:rPr>
        <w:instrText xml:space="preserve"> PAGEREF _Toc125207164 \h </w:instrText>
      </w:r>
      <w:r>
        <w:rPr>
          <w:noProof/>
        </w:rPr>
      </w:r>
      <w:r>
        <w:rPr>
          <w:noProof/>
        </w:rPr>
        <w:fldChar w:fldCharType="separate"/>
      </w:r>
      <w:r>
        <w:rPr>
          <w:noProof/>
        </w:rPr>
        <w:t>8</w:t>
      </w:r>
      <w:r>
        <w:rPr>
          <w:noProof/>
        </w:rPr>
        <w:fldChar w:fldCharType="end"/>
      </w:r>
    </w:p>
    <w:p w14:paraId="529A494C" w14:textId="715D901A" w:rsidR="006B5C72" w:rsidRDefault="006B5C72">
      <w:pPr>
        <w:pStyle w:val="TOC3"/>
        <w:tabs>
          <w:tab w:val="right" w:leader="dot" w:pos="8493"/>
        </w:tabs>
        <w:rPr>
          <w:noProof/>
        </w:rPr>
      </w:pPr>
      <w:r>
        <w:rPr>
          <w:noProof/>
        </w:rPr>
        <w:t>2.2.1 数据来源</w:t>
      </w:r>
      <w:r>
        <w:rPr>
          <w:noProof/>
        </w:rPr>
        <w:tab/>
      </w:r>
      <w:r>
        <w:rPr>
          <w:noProof/>
        </w:rPr>
        <w:fldChar w:fldCharType="begin"/>
      </w:r>
      <w:r>
        <w:rPr>
          <w:noProof/>
        </w:rPr>
        <w:instrText xml:space="preserve"> PAGEREF _Toc125207165 \h </w:instrText>
      </w:r>
      <w:r>
        <w:rPr>
          <w:noProof/>
        </w:rPr>
      </w:r>
      <w:r>
        <w:rPr>
          <w:noProof/>
        </w:rPr>
        <w:fldChar w:fldCharType="separate"/>
      </w:r>
      <w:r>
        <w:rPr>
          <w:noProof/>
        </w:rPr>
        <w:t>8</w:t>
      </w:r>
      <w:r>
        <w:rPr>
          <w:noProof/>
        </w:rPr>
        <w:fldChar w:fldCharType="end"/>
      </w:r>
    </w:p>
    <w:p w14:paraId="03FAB830" w14:textId="7A4D0A7A" w:rsidR="006B5C72" w:rsidRDefault="006B5C72">
      <w:pPr>
        <w:pStyle w:val="TOC3"/>
        <w:tabs>
          <w:tab w:val="right" w:leader="dot" w:pos="8493"/>
        </w:tabs>
        <w:rPr>
          <w:noProof/>
        </w:rPr>
      </w:pPr>
      <w:r>
        <w:rPr>
          <w:noProof/>
        </w:rPr>
        <w:t>2.2.2 数据剔除</w:t>
      </w:r>
      <w:r>
        <w:rPr>
          <w:noProof/>
        </w:rPr>
        <w:tab/>
      </w:r>
      <w:r>
        <w:rPr>
          <w:noProof/>
        </w:rPr>
        <w:fldChar w:fldCharType="begin"/>
      </w:r>
      <w:r>
        <w:rPr>
          <w:noProof/>
        </w:rPr>
        <w:instrText xml:space="preserve"> PAGEREF _Toc125207166 \h </w:instrText>
      </w:r>
      <w:r>
        <w:rPr>
          <w:noProof/>
        </w:rPr>
      </w:r>
      <w:r>
        <w:rPr>
          <w:noProof/>
        </w:rPr>
        <w:fldChar w:fldCharType="separate"/>
      </w:r>
      <w:r>
        <w:rPr>
          <w:noProof/>
        </w:rPr>
        <w:t>9</w:t>
      </w:r>
      <w:r>
        <w:rPr>
          <w:noProof/>
        </w:rPr>
        <w:fldChar w:fldCharType="end"/>
      </w:r>
    </w:p>
    <w:p w14:paraId="4478B92B" w14:textId="00BA7E17" w:rsidR="006B5C72" w:rsidRDefault="006B5C72">
      <w:pPr>
        <w:pStyle w:val="TOC3"/>
        <w:tabs>
          <w:tab w:val="right" w:leader="dot" w:pos="8493"/>
        </w:tabs>
        <w:rPr>
          <w:noProof/>
        </w:rPr>
      </w:pPr>
      <w:r>
        <w:rPr>
          <w:noProof/>
        </w:rPr>
        <w:t>2.2.3 数据补齐</w:t>
      </w:r>
      <w:r>
        <w:rPr>
          <w:noProof/>
        </w:rPr>
        <w:tab/>
      </w:r>
      <w:r>
        <w:rPr>
          <w:noProof/>
        </w:rPr>
        <w:fldChar w:fldCharType="begin"/>
      </w:r>
      <w:r>
        <w:rPr>
          <w:noProof/>
        </w:rPr>
        <w:instrText xml:space="preserve"> PAGEREF _Toc125207167 \h </w:instrText>
      </w:r>
      <w:r>
        <w:rPr>
          <w:noProof/>
        </w:rPr>
      </w:r>
      <w:r>
        <w:rPr>
          <w:noProof/>
        </w:rPr>
        <w:fldChar w:fldCharType="separate"/>
      </w:r>
      <w:r>
        <w:rPr>
          <w:noProof/>
        </w:rPr>
        <w:t>12</w:t>
      </w:r>
      <w:r>
        <w:rPr>
          <w:noProof/>
        </w:rPr>
        <w:fldChar w:fldCharType="end"/>
      </w:r>
    </w:p>
    <w:p w14:paraId="66647525" w14:textId="3FA0989B" w:rsidR="006B5C72" w:rsidRDefault="006B5C72">
      <w:pPr>
        <w:pStyle w:val="TOC3"/>
        <w:tabs>
          <w:tab w:val="right" w:leader="dot" w:pos="8493"/>
        </w:tabs>
        <w:rPr>
          <w:noProof/>
        </w:rPr>
      </w:pPr>
      <w:r>
        <w:rPr>
          <w:noProof/>
        </w:rPr>
        <w:t>2.2.4 数据标准化</w:t>
      </w:r>
      <w:r>
        <w:rPr>
          <w:noProof/>
        </w:rPr>
        <w:tab/>
      </w:r>
      <w:r>
        <w:rPr>
          <w:noProof/>
        </w:rPr>
        <w:fldChar w:fldCharType="begin"/>
      </w:r>
      <w:r>
        <w:rPr>
          <w:noProof/>
        </w:rPr>
        <w:instrText xml:space="preserve"> PAGEREF _Toc125207168 \h </w:instrText>
      </w:r>
      <w:r>
        <w:rPr>
          <w:noProof/>
        </w:rPr>
      </w:r>
      <w:r>
        <w:rPr>
          <w:noProof/>
        </w:rPr>
        <w:fldChar w:fldCharType="separate"/>
      </w:r>
      <w:r>
        <w:rPr>
          <w:noProof/>
        </w:rPr>
        <w:t>13</w:t>
      </w:r>
      <w:r>
        <w:rPr>
          <w:noProof/>
        </w:rPr>
        <w:fldChar w:fldCharType="end"/>
      </w:r>
    </w:p>
    <w:p w14:paraId="36EEF411" w14:textId="0F022E5A" w:rsidR="006B5C72" w:rsidRDefault="006B5C72">
      <w:pPr>
        <w:pStyle w:val="TOC3"/>
        <w:tabs>
          <w:tab w:val="right" w:leader="dot" w:pos="8493"/>
        </w:tabs>
        <w:rPr>
          <w:noProof/>
        </w:rPr>
      </w:pPr>
      <w:r>
        <w:rPr>
          <w:noProof/>
        </w:rPr>
        <w:t>2.2.5 数据预分析</w:t>
      </w:r>
      <w:r>
        <w:rPr>
          <w:noProof/>
        </w:rPr>
        <w:tab/>
      </w:r>
      <w:r>
        <w:rPr>
          <w:noProof/>
        </w:rPr>
        <w:fldChar w:fldCharType="begin"/>
      </w:r>
      <w:r>
        <w:rPr>
          <w:noProof/>
        </w:rPr>
        <w:instrText xml:space="preserve"> PAGEREF _Toc125207169 \h </w:instrText>
      </w:r>
      <w:r>
        <w:rPr>
          <w:noProof/>
        </w:rPr>
      </w:r>
      <w:r>
        <w:rPr>
          <w:noProof/>
        </w:rPr>
        <w:fldChar w:fldCharType="separate"/>
      </w:r>
      <w:r>
        <w:rPr>
          <w:noProof/>
        </w:rPr>
        <w:t>14</w:t>
      </w:r>
      <w:r>
        <w:rPr>
          <w:noProof/>
        </w:rPr>
        <w:fldChar w:fldCharType="end"/>
      </w:r>
    </w:p>
    <w:p w14:paraId="08161209" w14:textId="08FF403A" w:rsidR="006B5C72" w:rsidRDefault="006B5C72">
      <w:pPr>
        <w:pStyle w:val="TOC2"/>
        <w:tabs>
          <w:tab w:val="right" w:leader="dot" w:pos="8493"/>
        </w:tabs>
        <w:rPr>
          <w:noProof/>
        </w:rPr>
      </w:pPr>
      <w:r w:rsidRPr="00E56D5F">
        <w:rPr>
          <w:noProof/>
          <w:color w:val="000000" w:themeColor="text1"/>
        </w:rPr>
        <w:t>2.3 本章小结</w:t>
      </w:r>
      <w:r>
        <w:rPr>
          <w:noProof/>
        </w:rPr>
        <w:tab/>
      </w:r>
      <w:r>
        <w:rPr>
          <w:noProof/>
        </w:rPr>
        <w:fldChar w:fldCharType="begin"/>
      </w:r>
      <w:r>
        <w:rPr>
          <w:noProof/>
        </w:rPr>
        <w:instrText xml:space="preserve"> PAGEREF _Toc125207170 \h </w:instrText>
      </w:r>
      <w:r>
        <w:rPr>
          <w:noProof/>
        </w:rPr>
      </w:r>
      <w:r>
        <w:rPr>
          <w:noProof/>
        </w:rPr>
        <w:fldChar w:fldCharType="separate"/>
      </w:r>
      <w:r>
        <w:rPr>
          <w:noProof/>
        </w:rPr>
        <w:t>16</w:t>
      </w:r>
      <w:r>
        <w:rPr>
          <w:noProof/>
        </w:rPr>
        <w:fldChar w:fldCharType="end"/>
      </w:r>
    </w:p>
    <w:p w14:paraId="51BE9F49" w14:textId="0BFFAFBD" w:rsidR="006B5C72" w:rsidRDefault="006B5C72">
      <w:pPr>
        <w:pStyle w:val="TOC1"/>
        <w:tabs>
          <w:tab w:val="left" w:pos="420"/>
          <w:tab w:val="right" w:leader="dot" w:pos="8493"/>
        </w:tabs>
        <w:rPr>
          <w:noProof/>
        </w:rPr>
      </w:pPr>
      <w:r w:rsidRPr="00E56D5F">
        <w:rPr>
          <w:noProof/>
          <w:color w:val="000000" w:themeColor="text1"/>
        </w:rPr>
        <w:t>3</w:t>
      </w:r>
      <w:r>
        <w:rPr>
          <w:noProof/>
        </w:rPr>
        <w:tab/>
      </w:r>
      <w:r w:rsidRPr="00E56D5F">
        <w:rPr>
          <w:noProof/>
          <w:color w:val="000000" w:themeColor="text1"/>
        </w:rPr>
        <w:t>特殊工况下整流罩温湿度预测模型</w:t>
      </w:r>
      <w:r>
        <w:rPr>
          <w:noProof/>
        </w:rPr>
        <w:tab/>
      </w:r>
      <w:r>
        <w:rPr>
          <w:noProof/>
        </w:rPr>
        <w:fldChar w:fldCharType="begin"/>
      </w:r>
      <w:r>
        <w:rPr>
          <w:noProof/>
        </w:rPr>
        <w:instrText xml:space="preserve"> PAGEREF _Toc125207171 \h </w:instrText>
      </w:r>
      <w:r>
        <w:rPr>
          <w:noProof/>
        </w:rPr>
      </w:r>
      <w:r>
        <w:rPr>
          <w:noProof/>
        </w:rPr>
        <w:fldChar w:fldCharType="separate"/>
      </w:r>
      <w:r>
        <w:rPr>
          <w:noProof/>
        </w:rPr>
        <w:t>17</w:t>
      </w:r>
      <w:r>
        <w:rPr>
          <w:noProof/>
        </w:rPr>
        <w:fldChar w:fldCharType="end"/>
      </w:r>
    </w:p>
    <w:p w14:paraId="18F1A051" w14:textId="79456C11" w:rsidR="006B5C72" w:rsidRDefault="006B5C72">
      <w:pPr>
        <w:pStyle w:val="TOC2"/>
        <w:tabs>
          <w:tab w:val="right" w:leader="dot" w:pos="8493"/>
        </w:tabs>
        <w:rPr>
          <w:noProof/>
        </w:rPr>
      </w:pPr>
      <w:r>
        <w:rPr>
          <w:noProof/>
        </w:rPr>
        <w:t>3.1 集成学习算法</w:t>
      </w:r>
      <w:r>
        <w:rPr>
          <w:noProof/>
        </w:rPr>
        <w:tab/>
      </w:r>
      <w:r>
        <w:rPr>
          <w:noProof/>
        </w:rPr>
        <w:fldChar w:fldCharType="begin"/>
      </w:r>
      <w:r>
        <w:rPr>
          <w:noProof/>
        </w:rPr>
        <w:instrText xml:space="preserve"> PAGEREF _Toc125207172 \h </w:instrText>
      </w:r>
      <w:r>
        <w:rPr>
          <w:noProof/>
        </w:rPr>
      </w:r>
      <w:r>
        <w:rPr>
          <w:noProof/>
        </w:rPr>
        <w:fldChar w:fldCharType="separate"/>
      </w:r>
      <w:r>
        <w:rPr>
          <w:noProof/>
        </w:rPr>
        <w:t>17</w:t>
      </w:r>
      <w:r>
        <w:rPr>
          <w:noProof/>
        </w:rPr>
        <w:fldChar w:fldCharType="end"/>
      </w:r>
    </w:p>
    <w:p w14:paraId="08A01361" w14:textId="4C1E92D4" w:rsidR="006B5C72" w:rsidRDefault="006B5C72">
      <w:pPr>
        <w:pStyle w:val="TOC2"/>
        <w:tabs>
          <w:tab w:val="right" w:leader="dot" w:pos="8493"/>
        </w:tabs>
        <w:rPr>
          <w:noProof/>
        </w:rPr>
      </w:pPr>
      <w:r>
        <w:rPr>
          <w:noProof/>
        </w:rPr>
        <w:t>3.2 时间数据滑动窗口数据重组</w:t>
      </w:r>
      <w:r>
        <w:rPr>
          <w:noProof/>
        </w:rPr>
        <w:tab/>
      </w:r>
      <w:r>
        <w:rPr>
          <w:noProof/>
        </w:rPr>
        <w:fldChar w:fldCharType="begin"/>
      </w:r>
      <w:r>
        <w:rPr>
          <w:noProof/>
        </w:rPr>
        <w:instrText xml:space="preserve"> PAGEREF _Toc125207173 \h </w:instrText>
      </w:r>
      <w:r>
        <w:rPr>
          <w:noProof/>
        </w:rPr>
      </w:r>
      <w:r>
        <w:rPr>
          <w:noProof/>
        </w:rPr>
        <w:fldChar w:fldCharType="separate"/>
      </w:r>
      <w:r>
        <w:rPr>
          <w:noProof/>
        </w:rPr>
        <w:t>20</w:t>
      </w:r>
      <w:r>
        <w:rPr>
          <w:noProof/>
        </w:rPr>
        <w:fldChar w:fldCharType="end"/>
      </w:r>
    </w:p>
    <w:p w14:paraId="00141C73" w14:textId="0E21E391" w:rsidR="006B5C72" w:rsidRDefault="006B5C72">
      <w:pPr>
        <w:pStyle w:val="TOC2"/>
        <w:tabs>
          <w:tab w:val="right" w:leader="dot" w:pos="8493"/>
        </w:tabs>
        <w:rPr>
          <w:noProof/>
        </w:rPr>
      </w:pPr>
      <w:r w:rsidRPr="00E56D5F">
        <w:rPr>
          <w:noProof/>
          <w:color w:val="000000" w:themeColor="text1"/>
        </w:rPr>
        <w:t>3.3 贝叶斯超参数调优原理</w:t>
      </w:r>
      <w:r>
        <w:rPr>
          <w:noProof/>
        </w:rPr>
        <w:tab/>
      </w:r>
      <w:r>
        <w:rPr>
          <w:noProof/>
        </w:rPr>
        <w:fldChar w:fldCharType="begin"/>
      </w:r>
      <w:r>
        <w:rPr>
          <w:noProof/>
        </w:rPr>
        <w:instrText xml:space="preserve"> PAGEREF _Toc125207174 \h </w:instrText>
      </w:r>
      <w:r>
        <w:rPr>
          <w:noProof/>
        </w:rPr>
      </w:r>
      <w:r>
        <w:rPr>
          <w:noProof/>
        </w:rPr>
        <w:fldChar w:fldCharType="separate"/>
      </w:r>
      <w:r>
        <w:rPr>
          <w:noProof/>
        </w:rPr>
        <w:t>22</w:t>
      </w:r>
      <w:r>
        <w:rPr>
          <w:noProof/>
        </w:rPr>
        <w:fldChar w:fldCharType="end"/>
      </w:r>
    </w:p>
    <w:p w14:paraId="1E9421B3" w14:textId="387FC121" w:rsidR="006B5C72" w:rsidRDefault="006B5C72">
      <w:pPr>
        <w:pStyle w:val="TOC3"/>
        <w:tabs>
          <w:tab w:val="right" w:leader="dot" w:pos="8493"/>
        </w:tabs>
        <w:rPr>
          <w:noProof/>
        </w:rPr>
      </w:pPr>
      <w:r>
        <w:rPr>
          <w:noProof/>
        </w:rPr>
        <w:t>3.3.1 超参数搜索</w:t>
      </w:r>
      <w:r>
        <w:rPr>
          <w:noProof/>
        </w:rPr>
        <w:tab/>
      </w:r>
      <w:r>
        <w:rPr>
          <w:noProof/>
        </w:rPr>
        <w:fldChar w:fldCharType="begin"/>
      </w:r>
      <w:r>
        <w:rPr>
          <w:noProof/>
        </w:rPr>
        <w:instrText xml:space="preserve"> PAGEREF _Toc125207175 \h </w:instrText>
      </w:r>
      <w:r>
        <w:rPr>
          <w:noProof/>
        </w:rPr>
      </w:r>
      <w:r>
        <w:rPr>
          <w:noProof/>
        </w:rPr>
        <w:fldChar w:fldCharType="separate"/>
      </w:r>
      <w:r>
        <w:rPr>
          <w:noProof/>
        </w:rPr>
        <w:t>23</w:t>
      </w:r>
      <w:r>
        <w:rPr>
          <w:noProof/>
        </w:rPr>
        <w:fldChar w:fldCharType="end"/>
      </w:r>
    </w:p>
    <w:p w14:paraId="33DD932A" w14:textId="667DA664" w:rsidR="006B5C72" w:rsidRDefault="006B5C72">
      <w:pPr>
        <w:pStyle w:val="TOC3"/>
        <w:tabs>
          <w:tab w:val="right" w:leader="dot" w:pos="8493"/>
        </w:tabs>
        <w:rPr>
          <w:noProof/>
        </w:rPr>
      </w:pPr>
      <w:r>
        <w:rPr>
          <w:noProof/>
        </w:rPr>
        <w:t>3.3.1 高斯回归过程</w:t>
      </w:r>
      <w:r>
        <w:rPr>
          <w:noProof/>
        </w:rPr>
        <w:tab/>
      </w:r>
      <w:r>
        <w:rPr>
          <w:noProof/>
        </w:rPr>
        <w:fldChar w:fldCharType="begin"/>
      </w:r>
      <w:r>
        <w:rPr>
          <w:noProof/>
        </w:rPr>
        <w:instrText xml:space="preserve"> PAGEREF _Toc125207176 \h </w:instrText>
      </w:r>
      <w:r>
        <w:rPr>
          <w:noProof/>
        </w:rPr>
      </w:r>
      <w:r>
        <w:rPr>
          <w:noProof/>
        </w:rPr>
        <w:fldChar w:fldCharType="separate"/>
      </w:r>
      <w:r>
        <w:rPr>
          <w:noProof/>
        </w:rPr>
        <w:t>24</w:t>
      </w:r>
      <w:r>
        <w:rPr>
          <w:noProof/>
        </w:rPr>
        <w:fldChar w:fldCharType="end"/>
      </w:r>
    </w:p>
    <w:p w14:paraId="56639024" w14:textId="137C97FD" w:rsidR="006B5C72" w:rsidRDefault="006B5C72">
      <w:pPr>
        <w:pStyle w:val="TOC3"/>
        <w:tabs>
          <w:tab w:val="right" w:leader="dot" w:pos="8493"/>
        </w:tabs>
        <w:rPr>
          <w:noProof/>
        </w:rPr>
      </w:pPr>
      <w:r>
        <w:rPr>
          <w:noProof/>
        </w:rPr>
        <w:t>3.3.2 采样函数确定</w:t>
      </w:r>
      <w:r>
        <w:rPr>
          <w:noProof/>
        </w:rPr>
        <w:tab/>
      </w:r>
      <w:r>
        <w:rPr>
          <w:noProof/>
        </w:rPr>
        <w:fldChar w:fldCharType="begin"/>
      </w:r>
      <w:r>
        <w:rPr>
          <w:noProof/>
        </w:rPr>
        <w:instrText xml:space="preserve"> PAGEREF _Toc125207177 \h </w:instrText>
      </w:r>
      <w:r>
        <w:rPr>
          <w:noProof/>
        </w:rPr>
      </w:r>
      <w:r>
        <w:rPr>
          <w:noProof/>
        </w:rPr>
        <w:fldChar w:fldCharType="separate"/>
      </w:r>
      <w:r>
        <w:rPr>
          <w:noProof/>
        </w:rPr>
        <w:t>25</w:t>
      </w:r>
      <w:r>
        <w:rPr>
          <w:noProof/>
        </w:rPr>
        <w:fldChar w:fldCharType="end"/>
      </w:r>
    </w:p>
    <w:p w14:paraId="449DA5C5" w14:textId="39DFC44A" w:rsidR="006B5C72" w:rsidRDefault="006B5C72">
      <w:pPr>
        <w:pStyle w:val="TOC2"/>
        <w:tabs>
          <w:tab w:val="right" w:leader="dot" w:pos="8493"/>
        </w:tabs>
        <w:rPr>
          <w:noProof/>
        </w:rPr>
      </w:pPr>
      <w:r w:rsidRPr="00E56D5F">
        <w:rPr>
          <w:noProof/>
          <w:color w:val="000000" w:themeColor="text1"/>
        </w:rPr>
        <w:t xml:space="preserve">3.4 </w:t>
      </w:r>
      <w:r>
        <w:rPr>
          <w:noProof/>
        </w:rPr>
        <w:t>基于时间滑窗数据重组的整流罩温湿度回归模型</w:t>
      </w:r>
      <w:r>
        <w:rPr>
          <w:noProof/>
        </w:rPr>
        <w:tab/>
      </w:r>
      <w:r>
        <w:rPr>
          <w:noProof/>
        </w:rPr>
        <w:fldChar w:fldCharType="begin"/>
      </w:r>
      <w:r>
        <w:rPr>
          <w:noProof/>
        </w:rPr>
        <w:instrText xml:space="preserve"> PAGEREF _Toc125207178 \h </w:instrText>
      </w:r>
      <w:r>
        <w:rPr>
          <w:noProof/>
        </w:rPr>
      </w:r>
      <w:r>
        <w:rPr>
          <w:noProof/>
        </w:rPr>
        <w:fldChar w:fldCharType="separate"/>
      </w:r>
      <w:r>
        <w:rPr>
          <w:noProof/>
        </w:rPr>
        <w:t>27</w:t>
      </w:r>
      <w:r>
        <w:rPr>
          <w:noProof/>
        </w:rPr>
        <w:fldChar w:fldCharType="end"/>
      </w:r>
    </w:p>
    <w:p w14:paraId="6EED5799" w14:textId="40F78770" w:rsidR="006B5C72" w:rsidRDefault="006B5C72">
      <w:pPr>
        <w:pStyle w:val="TOC3"/>
        <w:tabs>
          <w:tab w:val="right" w:leader="dot" w:pos="8493"/>
        </w:tabs>
        <w:rPr>
          <w:noProof/>
        </w:rPr>
      </w:pPr>
      <w:r>
        <w:rPr>
          <w:noProof/>
        </w:rPr>
        <w:t>3.4.1 模型评估指标</w:t>
      </w:r>
      <w:r>
        <w:rPr>
          <w:noProof/>
        </w:rPr>
        <w:tab/>
      </w:r>
      <w:r>
        <w:rPr>
          <w:noProof/>
        </w:rPr>
        <w:fldChar w:fldCharType="begin"/>
      </w:r>
      <w:r>
        <w:rPr>
          <w:noProof/>
        </w:rPr>
        <w:instrText xml:space="preserve"> PAGEREF _Toc125207179 \h </w:instrText>
      </w:r>
      <w:r>
        <w:rPr>
          <w:noProof/>
        </w:rPr>
      </w:r>
      <w:r>
        <w:rPr>
          <w:noProof/>
        </w:rPr>
        <w:fldChar w:fldCharType="separate"/>
      </w:r>
      <w:r>
        <w:rPr>
          <w:noProof/>
        </w:rPr>
        <w:t>28</w:t>
      </w:r>
      <w:r>
        <w:rPr>
          <w:noProof/>
        </w:rPr>
        <w:fldChar w:fldCharType="end"/>
      </w:r>
    </w:p>
    <w:p w14:paraId="22466B0A" w14:textId="69C9F375" w:rsidR="006B5C72" w:rsidRDefault="006B5C72">
      <w:pPr>
        <w:pStyle w:val="TOC3"/>
        <w:tabs>
          <w:tab w:val="right" w:leader="dot" w:pos="8493"/>
        </w:tabs>
        <w:rPr>
          <w:noProof/>
        </w:rPr>
      </w:pPr>
      <w:r w:rsidRPr="00E56D5F">
        <w:rPr>
          <w:noProof/>
          <w:color w:val="000000" w:themeColor="text1"/>
        </w:rPr>
        <w:t xml:space="preserve">3.4.2 </w:t>
      </w:r>
      <w:r>
        <w:rPr>
          <w:noProof/>
        </w:rPr>
        <w:t>基于滑动窗口特征增强的整流罩温湿度回归模型</w:t>
      </w:r>
      <w:r>
        <w:rPr>
          <w:noProof/>
        </w:rPr>
        <w:tab/>
      </w:r>
      <w:r>
        <w:rPr>
          <w:noProof/>
        </w:rPr>
        <w:fldChar w:fldCharType="begin"/>
      </w:r>
      <w:r>
        <w:rPr>
          <w:noProof/>
        </w:rPr>
        <w:instrText xml:space="preserve"> PAGEREF _Toc125207180 \h </w:instrText>
      </w:r>
      <w:r>
        <w:rPr>
          <w:noProof/>
        </w:rPr>
      </w:r>
      <w:r>
        <w:rPr>
          <w:noProof/>
        </w:rPr>
        <w:fldChar w:fldCharType="separate"/>
      </w:r>
      <w:r>
        <w:rPr>
          <w:noProof/>
        </w:rPr>
        <w:t>29</w:t>
      </w:r>
      <w:r>
        <w:rPr>
          <w:noProof/>
        </w:rPr>
        <w:fldChar w:fldCharType="end"/>
      </w:r>
    </w:p>
    <w:p w14:paraId="02852C30" w14:textId="14E10C58" w:rsidR="006B5C72" w:rsidRDefault="006B5C72">
      <w:pPr>
        <w:pStyle w:val="TOC3"/>
        <w:tabs>
          <w:tab w:val="right" w:leader="dot" w:pos="8493"/>
        </w:tabs>
        <w:rPr>
          <w:noProof/>
        </w:rPr>
      </w:pPr>
      <w:r w:rsidRPr="00E56D5F">
        <w:rPr>
          <w:noProof/>
          <w:color w:val="000000" w:themeColor="text1"/>
        </w:rPr>
        <w:t xml:space="preserve">3.4.3 </w:t>
      </w:r>
      <w:r>
        <w:rPr>
          <w:noProof/>
        </w:rPr>
        <w:t>整流罩温湿度回归模型验证结果对比与分析</w:t>
      </w:r>
      <w:r>
        <w:rPr>
          <w:noProof/>
        </w:rPr>
        <w:tab/>
      </w:r>
      <w:r>
        <w:rPr>
          <w:noProof/>
        </w:rPr>
        <w:fldChar w:fldCharType="begin"/>
      </w:r>
      <w:r>
        <w:rPr>
          <w:noProof/>
        </w:rPr>
        <w:instrText xml:space="preserve"> PAGEREF _Toc125207181 \h </w:instrText>
      </w:r>
      <w:r>
        <w:rPr>
          <w:noProof/>
        </w:rPr>
      </w:r>
      <w:r>
        <w:rPr>
          <w:noProof/>
        </w:rPr>
        <w:fldChar w:fldCharType="separate"/>
      </w:r>
      <w:r>
        <w:rPr>
          <w:noProof/>
        </w:rPr>
        <w:t>33</w:t>
      </w:r>
      <w:r>
        <w:rPr>
          <w:noProof/>
        </w:rPr>
        <w:fldChar w:fldCharType="end"/>
      </w:r>
    </w:p>
    <w:p w14:paraId="49FCE0D7" w14:textId="5F7FE921" w:rsidR="006B5C72" w:rsidRDefault="006B5C72">
      <w:pPr>
        <w:pStyle w:val="TOC2"/>
        <w:tabs>
          <w:tab w:val="right" w:leader="dot" w:pos="8493"/>
        </w:tabs>
        <w:rPr>
          <w:noProof/>
        </w:rPr>
      </w:pPr>
      <w:r>
        <w:rPr>
          <w:noProof/>
        </w:rPr>
        <w:t>3.5 本章小结</w:t>
      </w:r>
      <w:r>
        <w:rPr>
          <w:noProof/>
        </w:rPr>
        <w:tab/>
      </w:r>
      <w:r>
        <w:rPr>
          <w:noProof/>
        </w:rPr>
        <w:fldChar w:fldCharType="begin"/>
      </w:r>
      <w:r>
        <w:rPr>
          <w:noProof/>
        </w:rPr>
        <w:instrText xml:space="preserve"> PAGEREF _Toc125207182 \h </w:instrText>
      </w:r>
      <w:r>
        <w:rPr>
          <w:noProof/>
        </w:rPr>
      </w:r>
      <w:r>
        <w:rPr>
          <w:noProof/>
        </w:rPr>
        <w:fldChar w:fldCharType="separate"/>
      </w:r>
      <w:r>
        <w:rPr>
          <w:noProof/>
        </w:rPr>
        <w:t>36</w:t>
      </w:r>
      <w:r>
        <w:rPr>
          <w:noProof/>
        </w:rPr>
        <w:fldChar w:fldCharType="end"/>
      </w:r>
    </w:p>
    <w:p w14:paraId="054A62D1" w14:textId="1A2D3B0B" w:rsidR="006B5C72" w:rsidRDefault="006B5C72">
      <w:pPr>
        <w:pStyle w:val="TOC1"/>
        <w:tabs>
          <w:tab w:val="left" w:pos="420"/>
          <w:tab w:val="right" w:leader="dot" w:pos="8493"/>
        </w:tabs>
        <w:rPr>
          <w:noProof/>
        </w:rPr>
      </w:pPr>
      <w:r w:rsidRPr="00E56D5F">
        <w:rPr>
          <w:noProof/>
          <w:color w:val="000000" w:themeColor="text1"/>
        </w:rPr>
        <w:t>4</w:t>
      </w:r>
      <w:r>
        <w:rPr>
          <w:noProof/>
        </w:rPr>
        <w:tab/>
      </w:r>
      <w:r w:rsidRPr="00E56D5F">
        <w:rPr>
          <w:noProof/>
          <w:color w:val="000000" w:themeColor="text1"/>
        </w:rPr>
        <w:t>基于ANT-LION优化的整流罩温湿度神经网络PID控制</w:t>
      </w:r>
      <w:r>
        <w:rPr>
          <w:noProof/>
        </w:rPr>
        <w:tab/>
      </w:r>
      <w:r>
        <w:rPr>
          <w:noProof/>
        </w:rPr>
        <w:fldChar w:fldCharType="begin"/>
      </w:r>
      <w:r>
        <w:rPr>
          <w:noProof/>
        </w:rPr>
        <w:instrText xml:space="preserve"> PAGEREF _Toc125207183 \h </w:instrText>
      </w:r>
      <w:r>
        <w:rPr>
          <w:noProof/>
        </w:rPr>
      </w:r>
      <w:r>
        <w:rPr>
          <w:noProof/>
        </w:rPr>
        <w:fldChar w:fldCharType="separate"/>
      </w:r>
      <w:r>
        <w:rPr>
          <w:noProof/>
        </w:rPr>
        <w:t>37</w:t>
      </w:r>
      <w:r>
        <w:rPr>
          <w:noProof/>
        </w:rPr>
        <w:fldChar w:fldCharType="end"/>
      </w:r>
    </w:p>
    <w:p w14:paraId="11BD93B7" w14:textId="01117E5C" w:rsidR="006B5C72" w:rsidRDefault="006B5C72">
      <w:pPr>
        <w:pStyle w:val="TOC2"/>
        <w:tabs>
          <w:tab w:val="right" w:leader="dot" w:pos="8493"/>
        </w:tabs>
        <w:rPr>
          <w:noProof/>
        </w:rPr>
      </w:pPr>
      <w:r w:rsidRPr="00E56D5F">
        <w:rPr>
          <w:noProof/>
          <w:color w:val="000000" w:themeColor="text1"/>
        </w:rPr>
        <w:t>4.1 基于机理建模的整流罩温湿度模型</w:t>
      </w:r>
      <w:r>
        <w:rPr>
          <w:noProof/>
        </w:rPr>
        <w:tab/>
      </w:r>
      <w:r>
        <w:rPr>
          <w:noProof/>
        </w:rPr>
        <w:fldChar w:fldCharType="begin"/>
      </w:r>
      <w:r>
        <w:rPr>
          <w:noProof/>
        </w:rPr>
        <w:instrText xml:space="preserve"> PAGEREF _Toc125207184 \h </w:instrText>
      </w:r>
      <w:r>
        <w:rPr>
          <w:noProof/>
        </w:rPr>
      </w:r>
      <w:r>
        <w:rPr>
          <w:noProof/>
        </w:rPr>
        <w:fldChar w:fldCharType="separate"/>
      </w:r>
      <w:r>
        <w:rPr>
          <w:noProof/>
        </w:rPr>
        <w:t>37</w:t>
      </w:r>
      <w:r>
        <w:rPr>
          <w:noProof/>
        </w:rPr>
        <w:fldChar w:fldCharType="end"/>
      </w:r>
    </w:p>
    <w:p w14:paraId="30D89844" w14:textId="343C4B41" w:rsidR="006B5C72" w:rsidRDefault="006B5C72">
      <w:pPr>
        <w:pStyle w:val="TOC2"/>
        <w:tabs>
          <w:tab w:val="right" w:leader="dot" w:pos="8493"/>
        </w:tabs>
        <w:rPr>
          <w:noProof/>
        </w:rPr>
      </w:pPr>
      <w:r>
        <w:rPr>
          <w:noProof/>
        </w:rPr>
        <w:t>4.2 ANT-LION优化原理</w:t>
      </w:r>
      <w:r>
        <w:rPr>
          <w:noProof/>
        </w:rPr>
        <w:tab/>
      </w:r>
      <w:r>
        <w:rPr>
          <w:noProof/>
        </w:rPr>
        <w:fldChar w:fldCharType="begin"/>
      </w:r>
      <w:r>
        <w:rPr>
          <w:noProof/>
        </w:rPr>
        <w:instrText xml:space="preserve"> PAGEREF _Toc125207185 \h </w:instrText>
      </w:r>
      <w:r>
        <w:rPr>
          <w:noProof/>
        </w:rPr>
      </w:r>
      <w:r>
        <w:rPr>
          <w:noProof/>
        </w:rPr>
        <w:fldChar w:fldCharType="separate"/>
      </w:r>
      <w:r>
        <w:rPr>
          <w:noProof/>
        </w:rPr>
        <w:t>39</w:t>
      </w:r>
      <w:r>
        <w:rPr>
          <w:noProof/>
        </w:rPr>
        <w:fldChar w:fldCharType="end"/>
      </w:r>
    </w:p>
    <w:p w14:paraId="005638CE" w14:textId="10C0F201" w:rsidR="006B5C72" w:rsidRDefault="006B5C72">
      <w:pPr>
        <w:pStyle w:val="TOC2"/>
        <w:tabs>
          <w:tab w:val="right" w:leader="dot" w:pos="8493"/>
        </w:tabs>
        <w:rPr>
          <w:noProof/>
        </w:rPr>
      </w:pPr>
      <w:r w:rsidRPr="00E56D5F">
        <w:rPr>
          <w:noProof/>
          <w:color w:val="000000" w:themeColor="text1"/>
        </w:rPr>
        <w:t>4.3 基于神经网络</w:t>
      </w:r>
      <w:r w:rsidRPr="00E56D5F">
        <w:rPr>
          <w:rFonts w:eastAsia="宋体"/>
          <w:noProof/>
          <w:color w:val="000000" w:themeColor="text1"/>
        </w:rPr>
        <w:t>PID</w:t>
      </w:r>
      <w:r w:rsidRPr="00E56D5F">
        <w:rPr>
          <w:noProof/>
          <w:color w:val="000000" w:themeColor="text1"/>
        </w:rPr>
        <w:t>的整流罩温湿度控制</w:t>
      </w:r>
      <w:r>
        <w:rPr>
          <w:noProof/>
        </w:rPr>
        <w:tab/>
      </w:r>
      <w:r>
        <w:rPr>
          <w:noProof/>
        </w:rPr>
        <w:fldChar w:fldCharType="begin"/>
      </w:r>
      <w:r>
        <w:rPr>
          <w:noProof/>
        </w:rPr>
        <w:instrText xml:space="preserve"> PAGEREF _Toc125207186 \h </w:instrText>
      </w:r>
      <w:r>
        <w:rPr>
          <w:noProof/>
        </w:rPr>
      </w:r>
      <w:r>
        <w:rPr>
          <w:noProof/>
        </w:rPr>
        <w:fldChar w:fldCharType="separate"/>
      </w:r>
      <w:r>
        <w:rPr>
          <w:noProof/>
        </w:rPr>
        <w:t>42</w:t>
      </w:r>
      <w:r>
        <w:rPr>
          <w:noProof/>
        </w:rPr>
        <w:fldChar w:fldCharType="end"/>
      </w:r>
    </w:p>
    <w:p w14:paraId="06CDF0FC" w14:textId="416893DA" w:rsidR="006B5C72" w:rsidRDefault="006B5C72">
      <w:pPr>
        <w:pStyle w:val="TOC3"/>
        <w:tabs>
          <w:tab w:val="right" w:leader="dot" w:pos="8493"/>
        </w:tabs>
        <w:rPr>
          <w:noProof/>
        </w:rPr>
      </w:pPr>
      <w:r w:rsidRPr="00E56D5F">
        <w:rPr>
          <w:noProof/>
          <w:color w:val="000000" w:themeColor="text1"/>
        </w:rPr>
        <w:t>4.3.1 神经网络</w:t>
      </w:r>
      <w:r w:rsidRPr="00E56D5F">
        <w:rPr>
          <w:rFonts w:eastAsia="宋体"/>
          <w:noProof/>
          <w:color w:val="000000" w:themeColor="text1"/>
        </w:rPr>
        <w:t>PID</w:t>
      </w:r>
      <w:r w:rsidRPr="00E56D5F">
        <w:rPr>
          <w:noProof/>
          <w:color w:val="000000" w:themeColor="text1"/>
        </w:rPr>
        <w:t>控制</w:t>
      </w:r>
      <w:r>
        <w:rPr>
          <w:noProof/>
        </w:rPr>
        <w:tab/>
      </w:r>
      <w:r>
        <w:rPr>
          <w:noProof/>
        </w:rPr>
        <w:fldChar w:fldCharType="begin"/>
      </w:r>
      <w:r>
        <w:rPr>
          <w:noProof/>
        </w:rPr>
        <w:instrText xml:space="preserve"> PAGEREF _Toc125207187 \h </w:instrText>
      </w:r>
      <w:r>
        <w:rPr>
          <w:noProof/>
        </w:rPr>
      </w:r>
      <w:r>
        <w:rPr>
          <w:noProof/>
        </w:rPr>
        <w:fldChar w:fldCharType="separate"/>
      </w:r>
      <w:r>
        <w:rPr>
          <w:noProof/>
        </w:rPr>
        <w:t>42</w:t>
      </w:r>
      <w:r>
        <w:rPr>
          <w:noProof/>
        </w:rPr>
        <w:fldChar w:fldCharType="end"/>
      </w:r>
    </w:p>
    <w:p w14:paraId="25A2A53A" w14:textId="53AED8BF" w:rsidR="006B5C72" w:rsidRDefault="006B5C72">
      <w:pPr>
        <w:pStyle w:val="TOC3"/>
        <w:tabs>
          <w:tab w:val="right" w:leader="dot" w:pos="8493"/>
        </w:tabs>
        <w:rPr>
          <w:noProof/>
        </w:rPr>
      </w:pPr>
      <w:r w:rsidRPr="00E56D5F">
        <w:rPr>
          <w:noProof/>
          <w:color w:val="000000" w:themeColor="text1"/>
        </w:rPr>
        <w:t>4.3.2 ANT-LION优化的神经网络PID控制</w:t>
      </w:r>
      <w:r>
        <w:rPr>
          <w:noProof/>
        </w:rPr>
        <w:tab/>
      </w:r>
      <w:r>
        <w:rPr>
          <w:noProof/>
        </w:rPr>
        <w:fldChar w:fldCharType="begin"/>
      </w:r>
      <w:r>
        <w:rPr>
          <w:noProof/>
        </w:rPr>
        <w:instrText xml:space="preserve"> PAGEREF _Toc125207188 \h </w:instrText>
      </w:r>
      <w:r>
        <w:rPr>
          <w:noProof/>
        </w:rPr>
      </w:r>
      <w:r>
        <w:rPr>
          <w:noProof/>
        </w:rPr>
        <w:fldChar w:fldCharType="separate"/>
      </w:r>
      <w:r>
        <w:rPr>
          <w:noProof/>
        </w:rPr>
        <w:t>45</w:t>
      </w:r>
      <w:r>
        <w:rPr>
          <w:noProof/>
        </w:rPr>
        <w:fldChar w:fldCharType="end"/>
      </w:r>
    </w:p>
    <w:p w14:paraId="6BA97454" w14:textId="46194555" w:rsidR="006B5C72" w:rsidRDefault="006B5C72">
      <w:pPr>
        <w:pStyle w:val="TOC2"/>
        <w:tabs>
          <w:tab w:val="right" w:leader="dot" w:pos="8493"/>
        </w:tabs>
        <w:rPr>
          <w:noProof/>
        </w:rPr>
      </w:pPr>
      <w:r>
        <w:rPr>
          <w:noProof/>
        </w:rPr>
        <w:t>4.4 整流罩温湿度控制仿真结果分析</w:t>
      </w:r>
      <w:r>
        <w:rPr>
          <w:noProof/>
        </w:rPr>
        <w:tab/>
      </w:r>
      <w:r>
        <w:rPr>
          <w:noProof/>
        </w:rPr>
        <w:fldChar w:fldCharType="begin"/>
      </w:r>
      <w:r>
        <w:rPr>
          <w:noProof/>
        </w:rPr>
        <w:instrText xml:space="preserve"> PAGEREF _Toc125207189 \h </w:instrText>
      </w:r>
      <w:r>
        <w:rPr>
          <w:noProof/>
        </w:rPr>
      </w:r>
      <w:r>
        <w:rPr>
          <w:noProof/>
        </w:rPr>
        <w:fldChar w:fldCharType="separate"/>
      </w:r>
      <w:r>
        <w:rPr>
          <w:noProof/>
        </w:rPr>
        <w:t>46</w:t>
      </w:r>
      <w:r>
        <w:rPr>
          <w:noProof/>
        </w:rPr>
        <w:fldChar w:fldCharType="end"/>
      </w:r>
    </w:p>
    <w:p w14:paraId="5EE0BC67" w14:textId="5E991ED3" w:rsidR="006B5C72" w:rsidRDefault="006B5C72">
      <w:pPr>
        <w:pStyle w:val="TOC2"/>
        <w:tabs>
          <w:tab w:val="right" w:leader="dot" w:pos="8493"/>
        </w:tabs>
        <w:rPr>
          <w:noProof/>
        </w:rPr>
      </w:pPr>
      <w:r w:rsidRPr="00E56D5F">
        <w:rPr>
          <w:noProof/>
          <w:color w:val="000000" w:themeColor="text1"/>
        </w:rPr>
        <w:t>4.5 本章小结</w:t>
      </w:r>
      <w:r>
        <w:rPr>
          <w:noProof/>
        </w:rPr>
        <w:tab/>
      </w:r>
      <w:r>
        <w:rPr>
          <w:noProof/>
        </w:rPr>
        <w:fldChar w:fldCharType="begin"/>
      </w:r>
      <w:r>
        <w:rPr>
          <w:noProof/>
        </w:rPr>
        <w:instrText xml:space="preserve"> PAGEREF _Toc125207190 \h </w:instrText>
      </w:r>
      <w:r>
        <w:rPr>
          <w:noProof/>
        </w:rPr>
      </w:r>
      <w:r>
        <w:rPr>
          <w:noProof/>
        </w:rPr>
        <w:fldChar w:fldCharType="separate"/>
      </w:r>
      <w:r>
        <w:rPr>
          <w:noProof/>
        </w:rPr>
        <w:t>50</w:t>
      </w:r>
      <w:r>
        <w:rPr>
          <w:noProof/>
        </w:rPr>
        <w:fldChar w:fldCharType="end"/>
      </w:r>
    </w:p>
    <w:p w14:paraId="6EA8A3A4" w14:textId="08F2A330" w:rsidR="006B5C72" w:rsidRDefault="006B5C72">
      <w:pPr>
        <w:pStyle w:val="TOC1"/>
        <w:tabs>
          <w:tab w:val="left" w:pos="420"/>
          <w:tab w:val="right" w:leader="dot" w:pos="8493"/>
        </w:tabs>
        <w:rPr>
          <w:noProof/>
        </w:rPr>
      </w:pPr>
      <w:r w:rsidRPr="00E56D5F">
        <w:rPr>
          <w:noProof/>
          <w:color w:val="000000" w:themeColor="text1"/>
        </w:rPr>
        <w:t>5</w:t>
      </w:r>
      <w:r>
        <w:rPr>
          <w:noProof/>
        </w:rPr>
        <w:tab/>
      </w:r>
      <w:r w:rsidRPr="00E56D5F">
        <w:rPr>
          <w:noProof/>
          <w:color w:val="000000" w:themeColor="text1"/>
        </w:rPr>
        <w:t>整流罩温湿度预测监控系统设计及实现</w:t>
      </w:r>
      <w:r>
        <w:rPr>
          <w:noProof/>
        </w:rPr>
        <w:tab/>
      </w:r>
      <w:r>
        <w:rPr>
          <w:noProof/>
        </w:rPr>
        <w:fldChar w:fldCharType="begin"/>
      </w:r>
      <w:r>
        <w:rPr>
          <w:noProof/>
        </w:rPr>
        <w:instrText xml:space="preserve"> PAGEREF _Toc125207191 \h </w:instrText>
      </w:r>
      <w:r>
        <w:rPr>
          <w:noProof/>
        </w:rPr>
      </w:r>
      <w:r>
        <w:rPr>
          <w:noProof/>
        </w:rPr>
        <w:fldChar w:fldCharType="separate"/>
      </w:r>
      <w:r>
        <w:rPr>
          <w:noProof/>
        </w:rPr>
        <w:t>52</w:t>
      </w:r>
      <w:r>
        <w:rPr>
          <w:noProof/>
        </w:rPr>
        <w:fldChar w:fldCharType="end"/>
      </w:r>
    </w:p>
    <w:p w14:paraId="569ABDD1" w14:textId="49B3B16F" w:rsidR="006B5C72" w:rsidRDefault="006B5C72">
      <w:pPr>
        <w:pStyle w:val="TOC2"/>
        <w:tabs>
          <w:tab w:val="right" w:leader="dot" w:pos="8493"/>
        </w:tabs>
        <w:rPr>
          <w:noProof/>
        </w:rPr>
      </w:pPr>
      <w:r w:rsidRPr="00E56D5F">
        <w:rPr>
          <w:noProof/>
          <w:color w:val="000000" w:themeColor="text1"/>
        </w:rPr>
        <w:t>5.1 整流罩温湿度预测监控系统需求分析</w:t>
      </w:r>
      <w:r>
        <w:rPr>
          <w:noProof/>
        </w:rPr>
        <w:tab/>
      </w:r>
      <w:r>
        <w:rPr>
          <w:noProof/>
        </w:rPr>
        <w:fldChar w:fldCharType="begin"/>
      </w:r>
      <w:r>
        <w:rPr>
          <w:noProof/>
        </w:rPr>
        <w:instrText xml:space="preserve"> PAGEREF _Toc125207192 \h </w:instrText>
      </w:r>
      <w:r>
        <w:rPr>
          <w:noProof/>
        </w:rPr>
      </w:r>
      <w:r>
        <w:rPr>
          <w:noProof/>
        </w:rPr>
        <w:fldChar w:fldCharType="separate"/>
      </w:r>
      <w:r>
        <w:rPr>
          <w:noProof/>
        </w:rPr>
        <w:t>52</w:t>
      </w:r>
      <w:r>
        <w:rPr>
          <w:noProof/>
        </w:rPr>
        <w:fldChar w:fldCharType="end"/>
      </w:r>
    </w:p>
    <w:p w14:paraId="0970E2DB" w14:textId="0C36F2F1" w:rsidR="006B5C72" w:rsidRDefault="006B5C72">
      <w:pPr>
        <w:pStyle w:val="TOC2"/>
        <w:tabs>
          <w:tab w:val="right" w:leader="dot" w:pos="8493"/>
        </w:tabs>
        <w:rPr>
          <w:noProof/>
        </w:rPr>
      </w:pPr>
      <w:r>
        <w:rPr>
          <w:noProof/>
        </w:rPr>
        <w:t>5.2 整流罩温湿度预测监控软件平台架构设计</w:t>
      </w:r>
      <w:r>
        <w:rPr>
          <w:noProof/>
        </w:rPr>
        <w:tab/>
      </w:r>
      <w:r>
        <w:rPr>
          <w:noProof/>
        </w:rPr>
        <w:fldChar w:fldCharType="begin"/>
      </w:r>
      <w:r>
        <w:rPr>
          <w:noProof/>
        </w:rPr>
        <w:instrText xml:space="preserve"> PAGEREF _Toc125207193 \h </w:instrText>
      </w:r>
      <w:r>
        <w:rPr>
          <w:noProof/>
        </w:rPr>
      </w:r>
      <w:r>
        <w:rPr>
          <w:noProof/>
        </w:rPr>
        <w:fldChar w:fldCharType="separate"/>
      </w:r>
      <w:r>
        <w:rPr>
          <w:noProof/>
        </w:rPr>
        <w:t>53</w:t>
      </w:r>
      <w:r>
        <w:rPr>
          <w:noProof/>
        </w:rPr>
        <w:fldChar w:fldCharType="end"/>
      </w:r>
    </w:p>
    <w:p w14:paraId="4ABB9C90" w14:textId="340E3DCA" w:rsidR="006B5C72" w:rsidRDefault="006B5C72">
      <w:pPr>
        <w:pStyle w:val="TOC3"/>
        <w:tabs>
          <w:tab w:val="right" w:leader="dot" w:pos="8493"/>
        </w:tabs>
        <w:rPr>
          <w:noProof/>
        </w:rPr>
      </w:pPr>
      <w:r w:rsidRPr="00E56D5F">
        <w:rPr>
          <w:noProof/>
          <w:color w:val="000000" w:themeColor="text1"/>
        </w:rPr>
        <w:t>5.2.1 硬件设计架构</w:t>
      </w:r>
      <w:r>
        <w:rPr>
          <w:noProof/>
        </w:rPr>
        <w:tab/>
      </w:r>
      <w:r>
        <w:rPr>
          <w:noProof/>
        </w:rPr>
        <w:fldChar w:fldCharType="begin"/>
      </w:r>
      <w:r>
        <w:rPr>
          <w:noProof/>
        </w:rPr>
        <w:instrText xml:space="preserve"> PAGEREF _Toc125207194 \h </w:instrText>
      </w:r>
      <w:r>
        <w:rPr>
          <w:noProof/>
        </w:rPr>
      </w:r>
      <w:r>
        <w:rPr>
          <w:noProof/>
        </w:rPr>
        <w:fldChar w:fldCharType="separate"/>
      </w:r>
      <w:r>
        <w:rPr>
          <w:noProof/>
        </w:rPr>
        <w:t>53</w:t>
      </w:r>
      <w:r>
        <w:rPr>
          <w:noProof/>
        </w:rPr>
        <w:fldChar w:fldCharType="end"/>
      </w:r>
    </w:p>
    <w:p w14:paraId="1A721236" w14:textId="6C7B64AD" w:rsidR="006B5C72" w:rsidRDefault="006B5C72">
      <w:pPr>
        <w:pStyle w:val="TOC3"/>
        <w:tabs>
          <w:tab w:val="right" w:leader="dot" w:pos="8493"/>
        </w:tabs>
        <w:rPr>
          <w:noProof/>
        </w:rPr>
      </w:pPr>
      <w:r w:rsidRPr="00E56D5F">
        <w:rPr>
          <w:noProof/>
          <w:color w:val="000000" w:themeColor="text1"/>
        </w:rPr>
        <w:lastRenderedPageBreak/>
        <w:t>5.2.2 软件设计架构</w:t>
      </w:r>
      <w:r>
        <w:rPr>
          <w:noProof/>
        </w:rPr>
        <w:tab/>
      </w:r>
      <w:r>
        <w:rPr>
          <w:noProof/>
        </w:rPr>
        <w:fldChar w:fldCharType="begin"/>
      </w:r>
      <w:r>
        <w:rPr>
          <w:noProof/>
        </w:rPr>
        <w:instrText xml:space="preserve"> PAGEREF _Toc125207195 \h </w:instrText>
      </w:r>
      <w:r>
        <w:rPr>
          <w:noProof/>
        </w:rPr>
      </w:r>
      <w:r>
        <w:rPr>
          <w:noProof/>
        </w:rPr>
        <w:fldChar w:fldCharType="separate"/>
      </w:r>
      <w:r>
        <w:rPr>
          <w:noProof/>
        </w:rPr>
        <w:t>54</w:t>
      </w:r>
      <w:r>
        <w:rPr>
          <w:noProof/>
        </w:rPr>
        <w:fldChar w:fldCharType="end"/>
      </w:r>
    </w:p>
    <w:p w14:paraId="2531698D" w14:textId="4DE4BA55" w:rsidR="006B5C72" w:rsidRDefault="006B5C72">
      <w:pPr>
        <w:pStyle w:val="TOC2"/>
        <w:tabs>
          <w:tab w:val="right" w:leader="dot" w:pos="8493"/>
        </w:tabs>
        <w:rPr>
          <w:noProof/>
        </w:rPr>
      </w:pPr>
      <w:r w:rsidRPr="00E56D5F">
        <w:rPr>
          <w:noProof/>
          <w:color w:val="000000" w:themeColor="text1"/>
        </w:rPr>
        <w:t>5.3 整流罩温湿度预测监控系统平台详细设计</w:t>
      </w:r>
      <w:r>
        <w:rPr>
          <w:noProof/>
        </w:rPr>
        <w:tab/>
      </w:r>
      <w:r>
        <w:rPr>
          <w:noProof/>
        </w:rPr>
        <w:fldChar w:fldCharType="begin"/>
      </w:r>
      <w:r>
        <w:rPr>
          <w:noProof/>
        </w:rPr>
        <w:instrText xml:space="preserve"> PAGEREF _Toc125207196 \h </w:instrText>
      </w:r>
      <w:r>
        <w:rPr>
          <w:noProof/>
        </w:rPr>
      </w:r>
      <w:r>
        <w:rPr>
          <w:noProof/>
        </w:rPr>
        <w:fldChar w:fldCharType="separate"/>
      </w:r>
      <w:r>
        <w:rPr>
          <w:noProof/>
        </w:rPr>
        <w:t>55</w:t>
      </w:r>
      <w:r>
        <w:rPr>
          <w:noProof/>
        </w:rPr>
        <w:fldChar w:fldCharType="end"/>
      </w:r>
    </w:p>
    <w:p w14:paraId="73AB0815" w14:textId="4835E6A1" w:rsidR="006B5C72" w:rsidRDefault="006B5C72">
      <w:pPr>
        <w:pStyle w:val="TOC3"/>
        <w:tabs>
          <w:tab w:val="right" w:leader="dot" w:pos="8493"/>
        </w:tabs>
        <w:rPr>
          <w:noProof/>
        </w:rPr>
      </w:pPr>
      <w:r w:rsidRPr="00E56D5F">
        <w:rPr>
          <w:noProof/>
          <w:color w:val="000000" w:themeColor="text1"/>
        </w:rPr>
        <w:t>5.3.1 数据采集模块设计</w:t>
      </w:r>
      <w:r>
        <w:rPr>
          <w:noProof/>
        </w:rPr>
        <w:tab/>
      </w:r>
      <w:r>
        <w:rPr>
          <w:noProof/>
        </w:rPr>
        <w:fldChar w:fldCharType="begin"/>
      </w:r>
      <w:r>
        <w:rPr>
          <w:noProof/>
        </w:rPr>
        <w:instrText xml:space="preserve"> PAGEREF _Toc125207197 \h </w:instrText>
      </w:r>
      <w:r>
        <w:rPr>
          <w:noProof/>
        </w:rPr>
      </w:r>
      <w:r>
        <w:rPr>
          <w:noProof/>
        </w:rPr>
        <w:fldChar w:fldCharType="separate"/>
      </w:r>
      <w:r>
        <w:rPr>
          <w:noProof/>
        </w:rPr>
        <w:t>56</w:t>
      </w:r>
      <w:r>
        <w:rPr>
          <w:noProof/>
        </w:rPr>
        <w:fldChar w:fldCharType="end"/>
      </w:r>
    </w:p>
    <w:p w14:paraId="036200DF" w14:textId="3367642E" w:rsidR="006B5C72" w:rsidRDefault="006B5C72">
      <w:pPr>
        <w:pStyle w:val="TOC3"/>
        <w:tabs>
          <w:tab w:val="right" w:leader="dot" w:pos="8493"/>
        </w:tabs>
        <w:rPr>
          <w:noProof/>
        </w:rPr>
      </w:pPr>
      <w:r w:rsidRPr="00E56D5F">
        <w:rPr>
          <w:noProof/>
          <w:color w:val="000000" w:themeColor="text1"/>
        </w:rPr>
        <w:t>5.3.2 数据传输模块设计</w:t>
      </w:r>
      <w:r>
        <w:rPr>
          <w:noProof/>
        </w:rPr>
        <w:tab/>
      </w:r>
      <w:r>
        <w:rPr>
          <w:noProof/>
        </w:rPr>
        <w:fldChar w:fldCharType="begin"/>
      </w:r>
      <w:r>
        <w:rPr>
          <w:noProof/>
        </w:rPr>
        <w:instrText xml:space="preserve"> PAGEREF _Toc125207198 \h </w:instrText>
      </w:r>
      <w:r>
        <w:rPr>
          <w:noProof/>
        </w:rPr>
      </w:r>
      <w:r>
        <w:rPr>
          <w:noProof/>
        </w:rPr>
        <w:fldChar w:fldCharType="separate"/>
      </w:r>
      <w:r>
        <w:rPr>
          <w:noProof/>
        </w:rPr>
        <w:t>57</w:t>
      </w:r>
      <w:r>
        <w:rPr>
          <w:noProof/>
        </w:rPr>
        <w:fldChar w:fldCharType="end"/>
      </w:r>
    </w:p>
    <w:p w14:paraId="61C82C92" w14:textId="66F49854" w:rsidR="006B5C72" w:rsidRDefault="006B5C72">
      <w:pPr>
        <w:pStyle w:val="TOC3"/>
        <w:tabs>
          <w:tab w:val="right" w:leader="dot" w:pos="8493"/>
        </w:tabs>
        <w:rPr>
          <w:noProof/>
        </w:rPr>
      </w:pPr>
      <w:r>
        <w:rPr>
          <w:noProof/>
        </w:rPr>
        <w:t>5.3.3 数据存储模块设计</w:t>
      </w:r>
      <w:r>
        <w:rPr>
          <w:noProof/>
        </w:rPr>
        <w:tab/>
      </w:r>
      <w:r>
        <w:rPr>
          <w:noProof/>
        </w:rPr>
        <w:fldChar w:fldCharType="begin"/>
      </w:r>
      <w:r>
        <w:rPr>
          <w:noProof/>
        </w:rPr>
        <w:instrText xml:space="preserve"> PAGEREF _Toc125207199 \h </w:instrText>
      </w:r>
      <w:r>
        <w:rPr>
          <w:noProof/>
        </w:rPr>
      </w:r>
      <w:r>
        <w:rPr>
          <w:noProof/>
        </w:rPr>
        <w:fldChar w:fldCharType="separate"/>
      </w:r>
      <w:r>
        <w:rPr>
          <w:noProof/>
        </w:rPr>
        <w:t>59</w:t>
      </w:r>
      <w:r>
        <w:rPr>
          <w:noProof/>
        </w:rPr>
        <w:fldChar w:fldCharType="end"/>
      </w:r>
    </w:p>
    <w:p w14:paraId="5762DAC5" w14:textId="335D7F0A" w:rsidR="006B5C72" w:rsidRDefault="006B5C72">
      <w:pPr>
        <w:pStyle w:val="TOC3"/>
        <w:tabs>
          <w:tab w:val="right" w:leader="dot" w:pos="8493"/>
        </w:tabs>
        <w:rPr>
          <w:noProof/>
        </w:rPr>
      </w:pPr>
      <w:r>
        <w:rPr>
          <w:noProof/>
        </w:rPr>
        <w:t>5.3.4数据库表结构设计</w:t>
      </w:r>
      <w:r>
        <w:rPr>
          <w:noProof/>
        </w:rPr>
        <w:tab/>
      </w:r>
      <w:r>
        <w:rPr>
          <w:noProof/>
        </w:rPr>
        <w:fldChar w:fldCharType="begin"/>
      </w:r>
      <w:r>
        <w:rPr>
          <w:noProof/>
        </w:rPr>
        <w:instrText xml:space="preserve"> PAGEREF _Toc125207200 \h </w:instrText>
      </w:r>
      <w:r>
        <w:rPr>
          <w:noProof/>
        </w:rPr>
      </w:r>
      <w:r>
        <w:rPr>
          <w:noProof/>
        </w:rPr>
        <w:fldChar w:fldCharType="separate"/>
      </w:r>
      <w:r>
        <w:rPr>
          <w:noProof/>
        </w:rPr>
        <w:t>61</w:t>
      </w:r>
      <w:r>
        <w:rPr>
          <w:noProof/>
        </w:rPr>
        <w:fldChar w:fldCharType="end"/>
      </w:r>
    </w:p>
    <w:p w14:paraId="066F8978" w14:textId="334F0A56" w:rsidR="006B5C72" w:rsidRDefault="006B5C72">
      <w:pPr>
        <w:pStyle w:val="TOC3"/>
        <w:tabs>
          <w:tab w:val="right" w:leader="dot" w:pos="8493"/>
        </w:tabs>
        <w:rPr>
          <w:noProof/>
        </w:rPr>
      </w:pPr>
      <w:r w:rsidRPr="00E56D5F">
        <w:rPr>
          <w:noProof/>
          <w:color w:val="000000" w:themeColor="text1"/>
        </w:rPr>
        <w:t>5.3.5系统功能模块设计</w:t>
      </w:r>
      <w:r>
        <w:rPr>
          <w:noProof/>
        </w:rPr>
        <w:tab/>
      </w:r>
      <w:r>
        <w:rPr>
          <w:noProof/>
        </w:rPr>
        <w:fldChar w:fldCharType="begin"/>
      </w:r>
      <w:r>
        <w:rPr>
          <w:noProof/>
        </w:rPr>
        <w:instrText xml:space="preserve"> PAGEREF _Toc125207201 \h </w:instrText>
      </w:r>
      <w:r>
        <w:rPr>
          <w:noProof/>
        </w:rPr>
      </w:r>
      <w:r>
        <w:rPr>
          <w:noProof/>
        </w:rPr>
        <w:fldChar w:fldCharType="separate"/>
      </w:r>
      <w:r>
        <w:rPr>
          <w:noProof/>
        </w:rPr>
        <w:t>63</w:t>
      </w:r>
      <w:r>
        <w:rPr>
          <w:noProof/>
        </w:rPr>
        <w:fldChar w:fldCharType="end"/>
      </w:r>
    </w:p>
    <w:p w14:paraId="7FF96228" w14:textId="68AD13BA" w:rsidR="006B5C72" w:rsidRDefault="006B5C72">
      <w:pPr>
        <w:pStyle w:val="TOC2"/>
        <w:tabs>
          <w:tab w:val="right" w:leader="dot" w:pos="8493"/>
        </w:tabs>
        <w:rPr>
          <w:noProof/>
        </w:rPr>
      </w:pPr>
      <w:r w:rsidRPr="00E56D5F">
        <w:rPr>
          <w:noProof/>
          <w:color w:val="000000" w:themeColor="text1"/>
        </w:rPr>
        <w:t>5.4 开发环境说明</w:t>
      </w:r>
      <w:r>
        <w:rPr>
          <w:noProof/>
        </w:rPr>
        <w:tab/>
      </w:r>
      <w:r>
        <w:rPr>
          <w:noProof/>
        </w:rPr>
        <w:fldChar w:fldCharType="begin"/>
      </w:r>
      <w:r>
        <w:rPr>
          <w:noProof/>
        </w:rPr>
        <w:instrText xml:space="preserve"> PAGEREF _Toc125207202 \h </w:instrText>
      </w:r>
      <w:r>
        <w:rPr>
          <w:noProof/>
        </w:rPr>
      </w:r>
      <w:r>
        <w:rPr>
          <w:noProof/>
        </w:rPr>
        <w:fldChar w:fldCharType="separate"/>
      </w:r>
      <w:r>
        <w:rPr>
          <w:noProof/>
        </w:rPr>
        <w:t>67</w:t>
      </w:r>
      <w:r>
        <w:rPr>
          <w:noProof/>
        </w:rPr>
        <w:fldChar w:fldCharType="end"/>
      </w:r>
    </w:p>
    <w:p w14:paraId="1D37A71F" w14:textId="00F0C698" w:rsidR="006B5C72" w:rsidRDefault="006B5C72">
      <w:pPr>
        <w:pStyle w:val="TOC2"/>
        <w:tabs>
          <w:tab w:val="right" w:leader="dot" w:pos="8493"/>
        </w:tabs>
        <w:rPr>
          <w:noProof/>
        </w:rPr>
      </w:pPr>
      <w:r w:rsidRPr="00E56D5F">
        <w:rPr>
          <w:noProof/>
          <w:color w:val="000000" w:themeColor="text1"/>
        </w:rPr>
        <w:t>5.5 系统平台实现</w:t>
      </w:r>
      <w:r>
        <w:rPr>
          <w:noProof/>
        </w:rPr>
        <w:tab/>
      </w:r>
      <w:r>
        <w:rPr>
          <w:noProof/>
        </w:rPr>
        <w:fldChar w:fldCharType="begin"/>
      </w:r>
      <w:r>
        <w:rPr>
          <w:noProof/>
        </w:rPr>
        <w:instrText xml:space="preserve"> PAGEREF _Toc125207203 \h </w:instrText>
      </w:r>
      <w:r>
        <w:rPr>
          <w:noProof/>
        </w:rPr>
      </w:r>
      <w:r>
        <w:rPr>
          <w:noProof/>
        </w:rPr>
        <w:fldChar w:fldCharType="separate"/>
      </w:r>
      <w:r>
        <w:rPr>
          <w:noProof/>
        </w:rPr>
        <w:t>67</w:t>
      </w:r>
      <w:r>
        <w:rPr>
          <w:noProof/>
        </w:rPr>
        <w:fldChar w:fldCharType="end"/>
      </w:r>
    </w:p>
    <w:p w14:paraId="7B131D36" w14:textId="2E9C546A" w:rsidR="006B5C72" w:rsidRDefault="006B5C72">
      <w:pPr>
        <w:pStyle w:val="TOC2"/>
        <w:tabs>
          <w:tab w:val="right" w:leader="dot" w:pos="8493"/>
        </w:tabs>
        <w:rPr>
          <w:noProof/>
        </w:rPr>
      </w:pPr>
      <w:r w:rsidRPr="00E56D5F">
        <w:rPr>
          <w:noProof/>
          <w:color w:val="000000" w:themeColor="text1"/>
        </w:rPr>
        <w:t>5.6 本章小结</w:t>
      </w:r>
      <w:r>
        <w:rPr>
          <w:noProof/>
        </w:rPr>
        <w:tab/>
      </w:r>
      <w:r>
        <w:rPr>
          <w:noProof/>
        </w:rPr>
        <w:fldChar w:fldCharType="begin"/>
      </w:r>
      <w:r>
        <w:rPr>
          <w:noProof/>
        </w:rPr>
        <w:instrText xml:space="preserve"> PAGEREF _Toc125207204 \h </w:instrText>
      </w:r>
      <w:r>
        <w:rPr>
          <w:noProof/>
        </w:rPr>
      </w:r>
      <w:r>
        <w:rPr>
          <w:noProof/>
        </w:rPr>
        <w:fldChar w:fldCharType="separate"/>
      </w:r>
      <w:r>
        <w:rPr>
          <w:noProof/>
        </w:rPr>
        <w:t>70</w:t>
      </w:r>
      <w:r>
        <w:rPr>
          <w:noProof/>
        </w:rPr>
        <w:fldChar w:fldCharType="end"/>
      </w:r>
    </w:p>
    <w:p w14:paraId="27548F5D" w14:textId="02CDBE8E" w:rsidR="006B5C72" w:rsidRDefault="006B5C72">
      <w:pPr>
        <w:pStyle w:val="TOC1"/>
        <w:tabs>
          <w:tab w:val="left" w:pos="420"/>
          <w:tab w:val="right" w:leader="dot" w:pos="8493"/>
        </w:tabs>
        <w:rPr>
          <w:noProof/>
        </w:rPr>
      </w:pPr>
      <w:r w:rsidRPr="00E56D5F">
        <w:rPr>
          <w:noProof/>
          <w:color w:val="000000" w:themeColor="text1"/>
        </w:rPr>
        <w:t>6</w:t>
      </w:r>
      <w:r>
        <w:rPr>
          <w:noProof/>
        </w:rPr>
        <w:tab/>
      </w:r>
      <w:r w:rsidRPr="00E56D5F">
        <w:rPr>
          <w:noProof/>
          <w:color w:val="000000" w:themeColor="text1"/>
        </w:rPr>
        <w:t>总结与展望</w:t>
      </w:r>
      <w:r>
        <w:rPr>
          <w:noProof/>
        </w:rPr>
        <w:tab/>
      </w:r>
      <w:r>
        <w:rPr>
          <w:noProof/>
        </w:rPr>
        <w:fldChar w:fldCharType="begin"/>
      </w:r>
      <w:r>
        <w:rPr>
          <w:noProof/>
        </w:rPr>
        <w:instrText xml:space="preserve"> PAGEREF _Toc125207205 \h </w:instrText>
      </w:r>
      <w:r>
        <w:rPr>
          <w:noProof/>
        </w:rPr>
      </w:r>
      <w:r>
        <w:rPr>
          <w:noProof/>
        </w:rPr>
        <w:fldChar w:fldCharType="separate"/>
      </w:r>
      <w:r>
        <w:rPr>
          <w:noProof/>
        </w:rPr>
        <w:t>72</w:t>
      </w:r>
      <w:r>
        <w:rPr>
          <w:noProof/>
        </w:rPr>
        <w:fldChar w:fldCharType="end"/>
      </w:r>
    </w:p>
    <w:p w14:paraId="720CA83E" w14:textId="59521E72" w:rsidR="006B5C72" w:rsidRDefault="006B5C72">
      <w:pPr>
        <w:pStyle w:val="TOC2"/>
        <w:tabs>
          <w:tab w:val="right" w:leader="dot" w:pos="8493"/>
        </w:tabs>
        <w:rPr>
          <w:noProof/>
        </w:rPr>
      </w:pPr>
      <w:r w:rsidRPr="00E56D5F">
        <w:rPr>
          <w:noProof/>
          <w:color w:val="000000" w:themeColor="text1"/>
        </w:rPr>
        <w:t>6.1 总结</w:t>
      </w:r>
      <w:r>
        <w:rPr>
          <w:noProof/>
        </w:rPr>
        <w:tab/>
      </w:r>
      <w:r>
        <w:rPr>
          <w:noProof/>
        </w:rPr>
        <w:fldChar w:fldCharType="begin"/>
      </w:r>
      <w:r>
        <w:rPr>
          <w:noProof/>
        </w:rPr>
        <w:instrText xml:space="preserve"> PAGEREF _Toc125207206 \h </w:instrText>
      </w:r>
      <w:r>
        <w:rPr>
          <w:noProof/>
        </w:rPr>
      </w:r>
      <w:r>
        <w:rPr>
          <w:noProof/>
        </w:rPr>
        <w:fldChar w:fldCharType="separate"/>
      </w:r>
      <w:r>
        <w:rPr>
          <w:noProof/>
        </w:rPr>
        <w:t>72</w:t>
      </w:r>
      <w:r>
        <w:rPr>
          <w:noProof/>
        </w:rPr>
        <w:fldChar w:fldCharType="end"/>
      </w:r>
    </w:p>
    <w:p w14:paraId="6A9F3AF9" w14:textId="6562512C" w:rsidR="006B5C72" w:rsidRDefault="006B5C72">
      <w:pPr>
        <w:pStyle w:val="TOC2"/>
        <w:tabs>
          <w:tab w:val="right" w:leader="dot" w:pos="8493"/>
        </w:tabs>
        <w:rPr>
          <w:noProof/>
        </w:rPr>
      </w:pPr>
      <w:r>
        <w:rPr>
          <w:noProof/>
        </w:rPr>
        <w:t>6.2 展望</w:t>
      </w:r>
      <w:r>
        <w:rPr>
          <w:noProof/>
        </w:rPr>
        <w:tab/>
      </w:r>
      <w:r>
        <w:rPr>
          <w:noProof/>
        </w:rPr>
        <w:fldChar w:fldCharType="begin"/>
      </w:r>
      <w:r>
        <w:rPr>
          <w:noProof/>
        </w:rPr>
        <w:instrText xml:space="preserve"> PAGEREF _Toc125207207 \h </w:instrText>
      </w:r>
      <w:r>
        <w:rPr>
          <w:noProof/>
        </w:rPr>
      </w:r>
      <w:r>
        <w:rPr>
          <w:noProof/>
        </w:rPr>
        <w:fldChar w:fldCharType="separate"/>
      </w:r>
      <w:r>
        <w:rPr>
          <w:noProof/>
        </w:rPr>
        <w:t>73</w:t>
      </w:r>
      <w:r>
        <w:rPr>
          <w:noProof/>
        </w:rPr>
        <w:fldChar w:fldCharType="end"/>
      </w:r>
    </w:p>
    <w:p w14:paraId="79A64463" w14:textId="2C55A6D8" w:rsidR="006B5C72" w:rsidRDefault="006B5C72">
      <w:pPr>
        <w:pStyle w:val="TOC1"/>
        <w:tabs>
          <w:tab w:val="right" w:leader="dot" w:pos="8493"/>
        </w:tabs>
        <w:rPr>
          <w:noProof/>
        </w:rPr>
      </w:pPr>
      <w:r w:rsidRPr="00E56D5F">
        <w:rPr>
          <w:noProof/>
          <w:color w:val="000000" w:themeColor="text1"/>
        </w:rPr>
        <w:t>参考文献</w:t>
      </w:r>
      <w:r>
        <w:rPr>
          <w:noProof/>
        </w:rPr>
        <w:tab/>
      </w:r>
      <w:r>
        <w:rPr>
          <w:noProof/>
        </w:rPr>
        <w:fldChar w:fldCharType="begin"/>
      </w:r>
      <w:r>
        <w:rPr>
          <w:noProof/>
        </w:rPr>
        <w:instrText xml:space="preserve"> PAGEREF _Toc125207208 \h </w:instrText>
      </w:r>
      <w:r>
        <w:rPr>
          <w:noProof/>
        </w:rPr>
      </w:r>
      <w:r>
        <w:rPr>
          <w:noProof/>
        </w:rPr>
        <w:fldChar w:fldCharType="separate"/>
      </w:r>
      <w:r>
        <w:rPr>
          <w:noProof/>
        </w:rPr>
        <w:t>74</w:t>
      </w:r>
      <w:r>
        <w:rPr>
          <w:noProof/>
        </w:rPr>
        <w:fldChar w:fldCharType="end"/>
      </w:r>
    </w:p>
    <w:p w14:paraId="7A9A7350" w14:textId="4297954A" w:rsidR="006B5C72" w:rsidRDefault="006B5C72">
      <w:pPr>
        <w:pStyle w:val="TOC1"/>
        <w:tabs>
          <w:tab w:val="right" w:leader="dot" w:pos="8493"/>
        </w:tabs>
        <w:rPr>
          <w:noProof/>
        </w:rPr>
      </w:pPr>
      <w:r w:rsidRPr="00E56D5F">
        <w:rPr>
          <w:noProof/>
          <w:color w:val="000000" w:themeColor="text1"/>
        </w:rPr>
        <w:t>附    录</w:t>
      </w:r>
      <w:r>
        <w:rPr>
          <w:noProof/>
        </w:rPr>
        <w:tab/>
      </w:r>
      <w:r>
        <w:rPr>
          <w:noProof/>
        </w:rPr>
        <w:fldChar w:fldCharType="begin"/>
      </w:r>
      <w:r>
        <w:rPr>
          <w:noProof/>
        </w:rPr>
        <w:instrText xml:space="preserve"> PAGEREF _Toc125207209 \h </w:instrText>
      </w:r>
      <w:r>
        <w:rPr>
          <w:noProof/>
        </w:rPr>
      </w:r>
      <w:r>
        <w:rPr>
          <w:noProof/>
        </w:rPr>
        <w:fldChar w:fldCharType="separate"/>
      </w:r>
      <w:r>
        <w:rPr>
          <w:noProof/>
        </w:rPr>
        <w:t>78</w:t>
      </w:r>
      <w:r>
        <w:rPr>
          <w:noProof/>
        </w:rPr>
        <w:fldChar w:fldCharType="end"/>
      </w:r>
    </w:p>
    <w:p w14:paraId="1246ACE4" w14:textId="46AB7CFD" w:rsidR="006B5C72" w:rsidRDefault="006B5C72">
      <w:pPr>
        <w:pStyle w:val="TOC2"/>
        <w:tabs>
          <w:tab w:val="right" w:leader="dot" w:pos="8493"/>
        </w:tabs>
        <w:rPr>
          <w:noProof/>
        </w:rPr>
      </w:pPr>
      <w:r w:rsidRPr="00E56D5F">
        <w:rPr>
          <w:noProof/>
          <w:color w:val="000000" w:themeColor="text1"/>
        </w:rPr>
        <w:t>A. 作者在攻读学位期间申请的专利目录</w:t>
      </w:r>
      <w:r>
        <w:rPr>
          <w:noProof/>
        </w:rPr>
        <w:tab/>
      </w:r>
      <w:r>
        <w:rPr>
          <w:noProof/>
        </w:rPr>
        <w:fldChar w:fldCharType="begin"/>
      </w:r>
      <w:r>
        <w:rPr>
          <w:noProof/>
        </w:rPr>
        <w:instrText xml:space="preserve"> PAGEREF _Toc125207210 \h </w:instrText>
      </w:r>
      <w:r>
        <w:rPr>
          <w:noProof/>
        </w:rPr>
      </w:r>
      <w:r>
        <w:rPr>
          <w:noProof/>
        </w:rPr>
        <w:fldChar w:fldCharType="separate"/>
      </w:r>
      <w:r>
        <w:rPr>
          <w:noProof/>
        </w:rPr>
        <w:t>78</w:t>
      </w:r>
      <w:r>
        <w:rPr>
          <w:noProof/>
        </w:rPr>
        <w:fldChar w:fldCharType="end"/>
      </w:r>
    </w:p>
    <w:p w14:paraId="3C635ECD" w14:textId="7BAF81E0" w:rsidR="006B5C72" w:rsidRDefault="006B5C72">
      <w:pPr>
        <w:pStyle w:val="TOC2"/>
        <w:tabs>
          <w:tab w:val="right" w:leader="dot" w:pos="8493"/>
        </w:tabs>
        <w:rPr>
          <w:noProof/>
        </w:rPr>
      </w:pPr>
      <w:r w:rsidRPr="00E56D5F">
        <w:rPr>
          <w:noProof/>
          <w:color w:val="000000" w:themeColor="text1"/>
        </w:rPr>
        <w:t>B. 作者在攻读学位期间参加的科研项目目录</w:t>
      </w:r>
      <w:r>
        <w:rPr>
          <w:noProof/>
        </w:rPr>
        <w:tab/>
      </w:r>
      <w:r>
        <w:rPr>
          <w:noProof/>
        </w:rPr>
        <w:fldChar w:fldCharType="begin"/>
      </w:r>
      <w:r>
        <w:rPr>
          <w:noProof/>
        </w:rPr>
        <w:instrText xml:space="preserve"> PAGEREF _Toc125207211 \h </w:instrText>
      </w:r>
      <w:r>
        <w:rPr>
          <w:noProof/>
        </w:rPr>
      </w:r>
      <w:r>
        <w:rPr>
          <w:noProof/>
        </w:rPr>
        <w:fldChar w:fldCharType="separate"/>
      </w:r>
      <w:r>
        <w:rPr>
          <w:noProof/>
        </w:rPr>
        <w:t>78</w:t>
      </w:r>
      <w:r>
        <w:rPr>
          <w:noProof/>
        </w:rPr>
        <w:fldChar w:fldCharType="end"/>
      </w:r>
    </w:p>
    <w:p w14:paraId="4B38AC3F" w14:textId="67103245" w:rsidR="006B5C72" w:rsidRDefault="006B5C72">
      <w:pPr>
        <w:pStyle w:val="TOC2"/>
        <w:tabs>
          <w:tab w:val="right" w:leader="dot" w:pos="8493"/>
        </w:tabs>
        <w:rPr>
          <w:noProof/>
        </w:rPr>
      </w:pPr>
      <w:r w:rsidRPr="00E56D5F">
        <w:rPr>
          <w:noProof/>
          <w:color w:val="000000" w:themeColor="text1"/>
        </w:rPr>
        <w:t>C. 学位论文数据集</w:t>
      </w:r>
      <w:r>
        <w:rPr>
          <w:noProof/>
        </w:rPr>
        <w:tab/>
      </w:r>
      <w:r>
        <w:rPr>
          <w:noProof/>
        </w:rPr>
        <w:fldChar w:fldCharType="begin"/>
      </w:r>
      <w:r>
        <w:rPr>
          <w:noProof/>
        </w:rPr>
        <w:instrText xml:space="preserve"> PAGEREF _Toc125207212 \h </w:instrText>
      </w:r>
      <w:r>
        <w:rPr>
          <w:noProof/>
        </w:rPr>
      </w:r>
      <w:r>
        <w:rPr>
          <w:noProof/>
        </w:rPr>
        <w:fldChar w:fldCharType="separate"/>
      </w:r>
      <w:r>
        <w:rPr>
          <w:noProof/>
        </w:rPr>
        <w:t>79</w:t>
      </w:r>
      <w:r>
        <w:rPr>
          <w:noProof/>
        </w:rPr>
        <w:fldChar w:fldCharType="end"/>
      </w:r>
    </w:p>
    <w:p w14:paraId="5834DB8E" w14:textId="70453BFF" w:rsidR="006B5C72" w:rsidRDefault="006B5C72">
      <w:pPr>
        <w:pStyle w:val="TOC1"/>
        <w:tabs>
          <w:tab w:val="right" w:leader="dot" w:pos="8493"/>
        </w:tabs>
        <w:rPr>
          <w:noProof/>
        </w:rPr>
      </w:pPr>
      <w:r w:rsidRPr="00E56D5F">
        <w:rPr>
          <w:noProof/>
          <w:color w:val="000000" w:themeColor="text1"/>
        </w:rPr>
        <w:t>致    谢</w:t>
      </w:r>
      <w:r>
        <w:rPr>
          <w:noProof/>
        </w:rPr>
        <w:tab/>
      </w:r>
      <w:r>
        <w:rPr>
          <w:noProof/>
        </w:rPr>
        <w:fldChar w:fldCharType="begin"/>
      </w:r>
      <w:r>
        <w:rPr>
          <w:noProof/>
        </w:rPr>
        <w:instrText xml:space="preserve"> PAGEREF _Toc125207213 \h </w:instrText>
      </w:r>
      <w:r>
        <w:rPr>
          <w:noProof/>
        </w:rPr>
      </w:r>
      <w:r>
        <w:rPr>
          <w:noProof/>
        </w:rPr>
        <w:fldChar w:fldCharType="separate"/>
      </w:r>
      <w:r>
        <w:rPr>
          <w:noProof/>
        </w:rPr>
        <w:t>80</w:t>
      </w:r>
      <w:r>
        <w:rPr>
          <w:noProof/>
        </w:rPr>
        <w:fldChar w:fldCharType="end"/>
      </w:r>
    </w:p>
    <w:p w14:paraId="31B7E1E6" w14:textId="7ED7BB49" w:rsidR="005D4DFB" w:rsidRDefault="00853CF7">
      <w:pPr>
        <w:spacing w:line="380" w:lineRule="exact"/>
        <w:rPr>
          <w:rFonts w:ascii="Times New Roman" w:eastAsia="黑体" w:hAnsi="Times New Roman" w:cs="Times New Roman"/>
          <w:color w:val="000000" w:themeColor="text1"/>
          <w:sz w:val="32"/>
          <w:szCs w:val="32"/>
        </w:rPr>
      </w:pPr>
      <w:r>
        <w:rPr>
          <w:rFonts w:ascii="Times New Roman" w:eastAsia="黑体" w:hAnsi="Times New Roman" w:cs="Times New Roman"/>
          <w:color w:val="000000" w:themeColor="text1"/>
          <w:szCs w:val="32"/>
        </w:rPr>
        <w:fldChar w:fldCharType="end"/>
      </w:r>
    </w:p>
    <w:p w14:paraId="7661F152"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5AF19CA4" w14:textId="77777777" w:rsidR="005D4DFB" w:rsidRDefault="005D4DFB">
      <w:pPr>
        <w:spacing w:line="400" w:lineRule="exact"/>
        <w:jc w:val="center"/>
        <w:rPr>
          <w:rFonts w:ascii="Times New Roman" w:eastAsia="黑体" w:hAnsi="Times New Roman" w:cs="Times New Roman"/>
          <w:color w:val="000000" w:themeColor="text1"/>
          <w:sz w:val="32"/>
          <w:szCs w:val="32"/>
        </w:rPr>
        <w:sectPr w:rsidR="005D4DFB">
          <w:headerReference w:type="default" r:id="rId16"/>
          <w:pgSz w:w="11906" w:h="16838"/>
          <w:pgMar w:top="1701" w:right="1418" w:bottom="1418" w:left="1418" w:header="907" w:footer="851" w:gutter="567"/>
          <w:pgNumType w:fmt="upperRoman"/>
          <w:cols w:space="425"/>
          <w:docGrid w:linePitch="312"/>
        </w:sectPr>
      </w:pPr>
    </w:p>
    <w:p w14:paraId="02131AC5"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31F6AD37" w14:textId="77777777" w:rsidR="005D4DFB" w:rsidRDefault="00853CF7">
      <w:pPr>
        <w:pStyle w:val="1"/>
        <w:widowControl w:val="0"/>
        <w:rPr>
          <w:color w:val="000000" w:themeColor="text1"/>
        </w:rPr>
      </w:pPr>
      <w:bookmarkStart w:id="8" w:name="_Toc68538987"/>
      <w:bookmarkStart w:id="9" w:name="_Toc125207154"/>
      <w:proofErr w:type="gramStart"/>
      <w:r>
        <w:rPr>
          <w:color w:val="000000" w:themeColor="text1"/>
        </w:rPr>
        <w:t>绪</w:t>
      </w:r>
      <w:proofErr w:type="gramEnd"/>
      <w:r>
        <w:rPr>
          <w:color w:val="000000" w:themeColor="text1"/>
        </w:rPr>
        <w:t xml:space="preserve">  </w:t>
      </w:r>
      <w:r>
        <w:rPr>
          <w:color w:val="000000" w:themeColor="text1"/>
        </w:rPr>
        <w:t>论</w:t>
      </w:r>
      <w:bookmarkEnd w:id="8"/>
      <w:bookmarkEnd w:id="9"/>
    </w:p>
    <w:p w14:paraId="5F5FF2EB" w14:textId="77777777" w:rsidR="005D4DFB" w:rsidRDefault="005D4DFB">
      <w:pPr>
        <w:spacing w:line="400" w:lineRule="exact"/>
        <w:jc w:val="center"/>
        <w:rPr>
          <w:rFonts w:ascii="Times New Roman" w:eastAsia="黑体" w:hAnsi="Times New Roman" w:cs="Times New Roman"/>
          <w:color w:val="000000" w:themeColor="text1"/>
          <w:sz w:val="32"/>
          <w:szCs w:val="32"/>
        </w:rPr>
      </w:pPr>
    </w:p>
    <w:p w14:paraId="7EF70D57" w14:textId="77777777" w:rsidR="005D4DFB" w:rsidRDefault="00853CF7">
      <w:pPr>
        <w:pStyle w:val="2"/>
        <w:rPr>
          <w:color w:val="000000" w:themeColor="text1"/>
        </w:rPr>
      </w:pPr>
      <w:bookmarkStart w:id="10" w:name="_Toc68538988"/>
      <w:bookmarkStart w:id="11" w:name="_Toc125207155"/>
      <w:r>
        <w:rPr>
          <w:color w:val="000000" w:themeColor="text1"/>
        </w:rPr>
        <w:t xml:space="preserve">1.1 </w:t>
      </w:r>
      <w:r>
        <w:rPr>
          <w:color w:val="000000" w:themeColor="text1"/>
        </w:rPr>
        <w:t>研究背景与意义</w:t>
      </w:r>
      <w:bookmarkEnd w:id="10"/>
      <w:bookmarkEnd w:id="11"/>
    </w:p>
    <w:p w14:paraId="66C7B8F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航天事业关乎国家核心利益，太空资源蕴含着巨大的民用价值和军事价值，逐渐成为国际竞争和对抗的新领域和新的战略制高点</w:t>
      </w:r>
      <w:commentRangeStart w:id="12"/>
      <w:commentRangeEnd w:id="12"/>
      <w:r>
        <w:rPr>
          <w:rFonts w:ascii="Times New Roman" w:eastAsia="宋体" w:hAnsi="Times New Roman" w:cs="Times New Roman"/>
          <w:sz w:val="24"/>
          <w:szCs w:val="24"/>
          <w:vertAlign w:val="superscript"/>
        </w:rPr>
        <w:commentReference w:id="12"/>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_Ref68099735 \w \h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。党的十八大以来，习近平总书记高度重视我国航天事业发展，多次对发展航天事业</w:t>
      </w:r>
      <w:proofErr w:type="gramStart"/>
      <w:r>
        <w:rPr>
          <w:rFonts w:ascii="Times New Roman" w:eastAsia="宋体" w:hAnsi="Times New Roman" w:cs="Times New Roman" w:hint="eastAsia"/>
          <w:sz w:val="24"/>
          <w:szCs w:val="24"/>
        </w:rPr>
        <w:t>作出</w:t>
      </w:r>
      <w:proofErr w:type="gramEnd"/>
      <w:r>
        <w:rPr>
          <w:rFonts w:ascii="Times New Roman" w:eastAsia="宋体" w:hAnsi="Times New Roman" w:cs="Times New Roman" w:hint="eastAsia"/>
          <w:sz w:val="24"/>
          <w:szCs w:val="24"/>
        </w:rPr>
        <w:t>重要论述、对建设航天强国</w:t>
      </w:r>
      <w:proofErr w:type="gramStart"/>
      <w:r>
        <w:rPr>
          <w:rFonts w:ascii="Times New Roman" w:eastAsia="宋体" w:hAnsi="Times New Roman" w:cs="Times New Roman" w:hint="eastAsia"/>
          <w:sz w:val="24"/>
          <w:szCs w:val="24"/>
        </w:rPr>
        <w:t>作出</w:t>
      </w:r>
      <w:proofErr w:type="gramEnd"/>
      <w:r>
        <w:rPr>
          <w:rFonts w:ascii="Times New Roman" w:eastAsia="宋体" w:hAnsi="Times New Roman" w:cs="Times New Roman" w:hint="eastAsia"/>
          <w:sz w:val="24"/>
          <w:szCs w:val="24"/>
        </w:rPr>
        <w:t>一系列重要部署，对航天工作</w:t>
      </w:r>
      <w:proofErr w:type="gramStart"/>
      <w:r>
        <w:rPr>
          <w:rFonts w:ascii="Times New Roman" w:eastAsia="宋体" w:hAnsi="Times New Roman" w:cs="Times New Roman" w:hint="eastAsia"/>
          <w:sz w:val="24"/>
          <w:szCs w:val="24"/>
        </w:rPr>
        <w:t>作出</w:t>
      </w:r>
      <w:proofErr w:type="gramEnd"/>
      <w:r>
        <w:rPr>
          <w:rFonts w:ascii="Times New Roman" w:eastAsia="宋体" w:hAnsi="Times New Roman" w:cs="Times New Roman" w:hint="eastAsia"/>
          <w:sz w:val="24"/>
          <w:szCs w:val="24"/>
        </w:rPr>
        <w:t>重要指示，为新时代我国航天事业发展提供了根本遵循，指明了前进方向</w:t>
      </w:r>
      <w:commentRangeStart w:id="13"/>
      <w:commentRangeEnd w:id="13"/>
      <w:r>
        <w:rPr>
          <w:rFonts w:ascii="Times New Roman" w:eastAsia="宋体" w:hAnsi="Times New Roman" w:cs="Times New Roman"/>
          <w:sz w:val="24"/>
          <w:szCs w:val="24"/>
          <w:vertAlign w:val="superscript"/>
        </w:rPr>
        <w:commentReference w:id="13"/>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_Ref29573 \w \h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color w:val="000000" w:themeColor="text1"/>
          <w:sz w:val="24"/>
          <w:szCs w:val="24"/>
        </w:rPr>
        <w:t>。根据十四五航空航天产业发展规划</w:t>
      </w:r>
      <w:r>
        <w:rPr>
          <w:rFonts w:ascii="Times New Roman" w:eastAsia="宋体" w:hAnsi="Times New Roman" w:cs="Times New Roman" w:hint="eastAsia"/>
          <w:color w:val="000000" w:themeColor="text1"/>
          <w:sz w:val="24"/>
          <w:szCs w:val="24"/>
        </w:rPr>
        <w:t>(2021-2025)</w:t>
      </w:r>
      <w:r>
        <w:rPr>
          <w:rFonts w:ascii="Times New Roman" w:eastAsia="宋体" w:hAnsi="Times New Roman" w:cs="Times New Roman" w:hint="eastAsia"/>
          <w:color w:val="000000" w:themeColor="text1"/>
          <w:sz w:val="24"/>
          <w:szCs w:val="24"/>
        </w:rPr>
        <w:t>要求，十四五期间我国将重点提升航天科技创新动力，提升我国航天综合实力。</w:t>
      </w:r>
    </w:p>
    <w:p w14:paraId="2DDD6D6F"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运载火箭整流罩内环境空调保障是航天安全保障的重要组成部分，是在发射塔架与运载火箭对接后，为了保障火箭整流</w:t>
      </w:r>
      <w:proofErr w:type="gramStart"/>
      <w:r>
        <w:rPr>
          <w:rFonts w:ascii="Times New Roman" w:eastAsia="宋体" w:hAnsi="Times New Roman" w:cs="Times New Roman" w:hint="eastAsia"/>
          <w:sz w:val="24"/>
          <w:szCs w:val="24"/>
        </w:rPr>
        <w:t>罩内部</w:t>
      </w:r>
      <w:proofErr w:type="gramEnd"/>
      <w:r>
        <w:rPr>
          <w:rFonts w:ascii="Times New Roman" w:eastAsia="宋体" w:hAnsi="Times New Roman" w:cs="Times New Roman" w:hint="eastAsia"/>
          <w:sz w:val="24"/>
          <w:szCs w:val="24"/>
        </w:rPr>
        <w:t>载荷安全保障而设置的</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_Ref30135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[3]</w:t>
      </w:r>
      <w:r>
        <w:rPr>
          <w:rFonts w:ascii="Times New Roman" w:eastAsia="宋体" w:hAnsi="Times New Roman" w:cs="Times New Roman" w:hint="eastAsia"/>
          <w:sz w:val="24"/>
          <w:szCs w:val="24"/>
          <w:vertAlign w:val="superscript"/>
        </w:rPr>
        <w:fldChar w:fldCharType="end"/>
      </w:r>
      <w:r>
        <w:rPr>
          <w:rFonts w:ascii="Times New Roman" w:eastAsia="宋体" w:hAnsi="Times New Roman" w:cs="Times New Roman" w:hint="eastAsia"/>
          <w:sz w:val="24"/>
          <w:szCs w:val="24"/>
        </w:rPr>
        <w:t>。</w:t>
      </w:r>
      <w:commentRangeStart w:id="14"/>
      <w:commentRangeEnd w:id="14"/>
      <w:r>
        <w:commentReference w:id="14"/>
      </w:r>
      <w:r>
        <w:rPr>
          <w:rFonts w:ascii="Times New Roman" w:eastAsia="宋体" w:hAnsi="Times New Roman" w:cs="Times New Roman" w:hint="eastAsia"/>
          <w:color w:val="000000" w:themeColor="text1"/>
          <w:sz w:val="24"/>
          <w:szCs w:val="24"/>
        </w:rPr>
        <w:t>火箭整流罩温湿度监测是航天运</w:t>
      </w:r>
      <w:proofErr w:type="gramStart"/>
      <w:r>
        <w:rPr>
          <w:rFonts w:ascii="Times New Roman" w:eastAsia="宋体" w:hAnsi="Times New Roman" w:cs="Times New Roman" w:hint="eastAsia"/>
          <w:color w:val="000000" w:themeColor="text1"/>
          <w:sz w:val="24"/>
          <w:szCs w:val="24"/>
        </w:rPr>
        <w:t>维安全</w:t>
      </w:r>
      <w:proofErr w:type="gramEnd"/>
      <w:r>
        <w:rPr>
          <w:rFonts w:ascii="Times New Roman" w:eastAsia="宋体" w:hAnsi="Times New Roman" w:cs="Times New Roman" w:hint="eastAsia"/>
          <w:color w:val="000000" w:themeColor="text1"/>
          <w:sz w:val="24"/>
          <w:szCs w:val="24"/>
        </w:rPr>
        <w:t>监测组成部分之一，是关系航天火箭内部载荷安全的重要关键。</w:t>
      </w:r>
      <w:r>
        <w:rPr>
          <w:rFonts w:ascii="Times New Roman" w:eastAsia="宋体" w:hAnsi="Times New Roman" w:cs="Times New Roman" w:hint="eastAsia"/>
          <w:sz w:val="24"/>
          <w:szCs w:val="24"/>
        </w:rPr>
        <w:t>运载火箭整流</w:t>
      </w:r>
      <w:proofErr w:type="gramStart"/>
      <w:r>
        <w:rPr>
          <w:rFonts w:ascii="Times New Roman" w:eastAsia="宋体" w:hAnsi="Times New Roman" w:cs="Times New Roman" w:hint="eastAsia"/>
          <w:sz w:val="24"/>
          <w:szCs w:val="24"/>
        </w:rPr>
        <w:t>罩内部</w:t>
      </w:r>
      <w:proofErr w:type="gramEnd"/>
      <w:r>
        <w:rPr>
          <w:rFonts w:ascii="Times New Roman" w:eastAsia="宋体" w:hAnsi="Times New Roman" w:cs="Times New Roman" w:hint="eastAsia"/>
          <w:sz w:val="24"/>
          <w:szCs w:val="24"/>
        </w:rPr>
        <w:t>载荷对罩内温湿度、洁净度等内环境条件有着较高的要求，一般情况下，卫星从实验室出厂到发射前均有相应的空调系统保障其内环境安全。但在第三次总检查阶段，卫星和空调送风管路会断开连接，此时</w:t>
      </w:r>
      <w:proofErr w:type="gramStart"/>
      <w:r>
        <w:rPr>
          <w:rFonts w:ascii="Times New Roman" w:eastAsia="宋体" w:hAnsi="Times New Roman" w:cs="Times New Roman" w:hint="eastAsia"/>
          <w:sz w:val="24"/>
          <w:szCs w:val="24"/>
        </w:rPr>
        <w:t>整流罩被塔架</w:t>
      </w:r>
      <w:proofErr w:type="gramEnd"/>
      <w:r>
        <w:rPr>
          <w:rFonts w:ascii="Times New Roman" w:eastAsia="宋体" w:hAnsi="Times New Roman" w:cs="Times New Roman" w:hint="eastAsia"/>
          <w:sz w:val="24"/>
          <w:szCs w:val="24"/>
        </w:rPr>
        <w:t>包裹，而卫星等载荷则处于整流罩内部。在该特殊工况下，整流罩和送风管路、测试电缆等相关的连接彻底断开，此时，传感器无法监测整流罩内环境温湿度变化。为了防止结</w:t>
      </w:r>
      <w:proofErr w:type="gramStart"/>
      <w:r>
        <w:rPr>
          <w:rFonts w:ascii="Times New Roman" w:eastAsia="宋体" w:hAnsi="Times New Roman" w:cs="Times New Roman" w:hint="eastAsia"/>
          <w:sz w:val="24"/>
          <w:szCs w:val="24"/>
        </w:rPr>
        <w:t>露或者</w:t>
      </w:r>
      <w:proofErr w:type="gramEnd"/>
      <w:r>
        <w:rPr>
          <w:rFonts w:ascii="Times New Roman" w:eastAsia="宋体" w:hAnsi="Times New Roman" w:cs="Times New Roman" w:hint="eastAsia"/>
          <w:sz w:val="24"/>
          <w:szCs w:val="24"/>
        </w:rPr>
        <w:t>湿度过低造成静电干扰，有必要确认整流罩内温湿度参数，以便判定整流</w:t>
      </w:r>
      <w:proofErr w:type="gramStart"/>
      <w:r>
        <w:rPr>
          <w:rFonts w:ascii="Times New Roman" w:eastAsia="宋体" w:hAnsi="Times New Roman" w:cs="Times New Roman" w:hint="eastAsia"/>
          <w:sz w:val="24"/>
          <w:szCs w:val="24"/>
        </w:rPr>
        <w:t>罩内部</w:t>
      </w:r>
      <w:proofErr w:type="gramEnd"/>
      <w:r>
        <w:rPr>
          <w:rFonts w:ascii="Times New Roman" w:eastAsia="宋体" w:hAnsi="Times New Roman" w:cs="Times New Roman" w:hint="eastAsia"/>
          <w:sz w:val="24"/>
          <w:szCs w:val="24"/>
        </w:rPr>
        <w:t>载荷的安全状态</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_Ref30246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[4]</w:t>
      </w:r>
      <w:r>
        <w:rPr>
          <w:rFonts w:ascii="Times New Roman" w:eastAsia="宋体" w:hAnsi="Times New Roman" w:cs="Times New Roman" w:hint="eastAsia"/>
          <w:sz w:val="24"/>
          <w:szCs w:val="24"/>
          <w:vertAlign w:val="superscript"/>
        </w:rPr>
        <w:fldChar w:fldCharType="end"/>
      </w:r>
      <w:commentRangeStart w:id="15"/>
      <w:commentRangeEnd w:id="15"/>
      <w:r>
        <w:commentReference w:id="15"/>
      </w:r>
      <w:r>
        <w:rPr>
          <w:rFonts w:ascii="Times New Roman" w:eastAsia="宋体" w:hAnsi="Times New Roman" w:cs="Times New Roman" w:hint="eastAsia"/>
          <w:sz w:val="24"/>
          <w:szCs w:val="24"/>
        </w:rPr>
        <w:t>。</w:t>
      </w:r>
    </w:p>
    <w:p w14:paraId="047E468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本文以国内某航天发射基地整流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过程为研究背景，针对目前整流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过程中特殊工况下温湿度监测过程中罩内温湿度反馈点缺失问题，提出了基于历史数据机器学习的整流罩内温湿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方法</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充分挖掘多传感器的历史数据信息同整流罩内温湿数值之间的深层关系，探索基于数据驱动的整流罩温湿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方法。</w:t>
      </w:r>
    </w:p>
    <w:p w14:paraId="7B6580A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流罩内的温湿度控制对航天技术保障的重要性不言而喻。例如当罩内湿度过高，温度同样过高时对于敏感的光学设备镜头会发生结露现象，同时对于一些电子元器件会发生短路等故障造成设备损毁，而当罩内湿度过低时，又会产生静电击穿，破坏卫星等电子设备。</w:t>
      </w:r>
      <w:r>
        <w:rPr>
          <w:rFonts w:ascii="Times New Roman" w:eastAsia="宋体" w:hAnsi="Times New Roman" w:cs="Times New Roman" w:hint="eastAsia"/>
          <w:sz w:val="24"/>
          <w:szCs w:val="24"/>
        </w:rPr>
        <w:t>1988</w:t>
      </w:r>
      <w:r>
        <w:rPr>
          <w:rFonts w:ascii="Times New Roman" w:eastAsia="宋体" w:hAnsi="Times New Roman" w:cs="Times New Roman" w:hint="eastAsia"/>
          <w:sz w:val="24"/>
          <w:szCs w:val="24"/>
        </w:rPr>
        <w:t>年我国的第一颗极地轨道气象卫星顺利入轨后仅仅服役</w:t>
      </w:r>
      <w:r>
        <w:rPr>
          <w:rFonts w:ascii="Times New Roman" w:eastAsia="宋体" w:hAnsi="Times New Roman" w:cs="Times New Roman" w:hint="eastAsia"/>
          <w:sz w:val="24"/>
          <w:szCs w:val="24"/>
        </w:rPr>
        <w:t>39</w:t>
      </w:r>
      <w:r>
        <w:rPr>
          <w:rFonts w:ascii="Times New Roman" w:eastAsia="宋体" w:hAnsi="Times New Roman" w:cs="Times New Roman" w:hint="eastAsia"/>
          <w:sz w:val="24"/>
          <w:szCs w:val="24"/>
        </w:rPr>
        <w:t>天便进入退役状态，调查原因发现并不是卫星的设计问题，而是卫星在地面时环境水汽过大，升空后卫星需要工作在</w:t>
      </w:r>
      <w:r>
        <w:rPr>
          <w:rFonts w:ascii="Times New Roman" w:eastAsia="宋体" w:hAnsi="Times New Roman" w:cs="Times New Roman" w:hint="eastAsia"/>
          <w:sz w:val="24"/>
          <w:szCs w:val="24"/>
        </w:rPr>
        <w:t>-180</w:t>
      </w:r>
      <w:r>
        <w:rPr>
          <w:rFonts w:ascii="Times New Roman" w:eastAsia="宋体" w:hAnsi="Times New Roman" w:cs="Times New Roman" w:hint="eastAsia"/>
          <w:sz w:val="24"/>
          <w:szCs w:val="24"/>
        </w:rPr>
        <w:t>度低温状态，此时对于气象卫星镜头若有一丁点水汽便会凝结，卫星设备也将无法正常工作，我国第一颗气象卫星也因此无奈退役</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_Ref30135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[3]</w:t>
      </w:r>
      <w:r>
        <w:rPr>
          <w:rFonts w:ascii="Times New Roman" w:eastAsia="宋体" w:hAnsi="Times New Roman" w:cs="Times New Roman" w:hint="eastAsia"/>
          <w:sz w:val="24"/>
          <w:szCs w:val="24"/>
          <w:vertAlign w:val="superscript"/>
        </w:rPr>
        <w:fldChar w:fldCharType="end"/>
      </w:r>
      <w:commentRangeStart w:id="16"/>
      <w:commentRangeEnd w:id="16"/>
      <w:r>
        <w:commentReference w:id="16"/>
      </w:r>
      <w:r>
        <w:rPr>
          <w:rFonts w:ascii="Times New Roman" w:eastAsia="宋体" w:hAnsi="Times New Roman" w:cs="Times New Roman" w:hint="eastAsia"/>
          <w:color w:val="806000" w:themeColor="accent4" w:themeShade="80"/>
          <w:sz w:val="24"/>
          <w:szCs w:val="24"/>
        </w:rPr>
        <w:t>。</w:t>
      </w:r>
      <w:r>
        <w:rPr>
          <w:rFonts w:ascii="Times New Roman" w:eastAsia="宋体" w:hAnsi="Times New Roman" w:cs="Times New Roman" w:hint="eastAsia"/>
          <w:color w:val="000000" w:themeColor="text1"/>
          <w:sz w:val="24"/>
          <w:szCs w:val="24"/>
        </w:rPr>
        <w:t>因此在日常的保障任务中对于整流罩内温湿度控制具</w:t>
      </w:r>
      <w:r>
        <w:rPr>
          <w:rFonts w:ascii="Times New Roman" w:eastAsia="宋体" w:hAnsi="Times New Roman" w:cs="Times New Roman" w:hint="eastAsia"/>
          <w:color w:val="000000" w:themeColor="text1"/>
          <w:sz w:val="24"/>
          <w:szCs w:val="24"/>
        </w:rPr>
        <w:lastRenderedPageBreak/>
        <w:t>有严格要求。而整流罩内的温湿度控制对保障整流罩内卫星等载体的安全也具有重要意义。</w:t>
      </w:r>
    </w:p>
    <w:p w14:paraId="7A99261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本文中整流罩温湿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监控系统，能够实时反馈整流罩温湿</w:t>
      </w:r>
      <w:proofErr w:type="gramStart"/>
      <w:r>
        <w:rPr>
          <w:rFonts w:ascii="Times New Roman" w:eastAsia="宋体" w:hAnsi="Times New Roman" w:cs="Times New Roman" w:hint="eastAsia"/>
          <w:color w:val="000000" w:themeColor="text1"/>
          <w:sz w:val="24"/>
          <w:szCs w:val="24"/>
        </w:rPr>
        <w:t>度保障</w:t>
      </w:r>
      <w:proofErr w:type="gramEnd"/>
      <w:r>
        <w:rPr>
          <w:rFonts w:ascii="Times New Roman" w:eastAsia="宋体" w:hAnsi="Times New Roman" w:cs="Times New Roman" w:hint="eastAsia"/>
          <w:color w:val="000000" w:themeColor="text1"/>
          <w:sz w:val="24"/>
          <w:szCs w:val="24"/>
        </w:rPr>
        <w:t>过程空调系统各个设备的运行状态，帮助运</w:t>
      </w:r>
      <w:proofErr w:type="gramStart"/>
      <w:r>
        <w:rPr>
          <w:rFonts w:ascii="Times New Roman" w:eastAsia="宋体" w:hAnsi="Times New Roman" w:cs="Times New Roman" w:hint="eastAsia"/>
          <w:color w:val="000000" w:themeColor="text1"/>
          <w:sz w:val="24"/>
          <w:szCs w:val="24"/>
        </w:rPr>
        <w:t>维保障</w:t>
      </w:r>
      <w:proofErr w:type="gramEnd"/>
      <w:r>
        <w:rPr>
          <w:rFonts w:ascii="Times New Roman" w:eastAsia="宋体" w:hAnsi="Times New Roman" w:cs="Times New Roman" w:hint="eastAsia"/>
          <w:color w:val="000000" w:themeColor="text1"/>
          <w:sz w:val="24"/>
          <w:szCs w:val="24"/>
        </w:rPr>
        <w:t>人员掌握空调设备状态，监测整流罩内温湿度变化，更好的保障火箭整流罩内卫星设备安全。在特殊工况下，基于数据驱动的整流罩内温湿预测算法能够对整流罩内温湿度进行估计，帮助解决罩内温湿度反馈点缺失问题，同时为罩内温湿度控制提供参考。通过建立的控制指令下发功能，能够将本文中提出的控制算法计算出的控制</w:t>
      </w:r>
      <w:proofErr w:type="gramStart"/>
      <w:r>
        <w:rPr>
          <w:rFonts w:ascii="Times New Roman" w:eastAsia="宋体" w:hAnsi="Times New Roman" w:cs="Times New Roman" w:hint="eastAsia"/>
          <w:color w:val="000000" w:themeColor="text1"/>
          <w:sz w:val="24"/>
          <w:szCs w:val="24"/>
        </w:rPr>
        <w:t>量及时</w:t>
      </w:r>
      <w:proofErr w:type="gramEnd"/>
      <w:r>
        <w:rPr>
          <w:rFonts w:ascii="Times New Roman" w:eastAsia="宋体" w:hAnsi="Times New Roman" w:cs="Times New Roman" w:hint="eastAsia"/>
          <w:color w:val="000000" w:themeColor="text1"/>
          <w:sz w:val="24"/>
          <w:szCs w:val="24"/>
        </w:rPr>
        <w:t>分发至控制模块，完成对整流罩内的温湿度控制。</w:t>
      </w:r>
    </w:p>
    <w:p w14:paraId="605658A8" w14:textId="77777777" w:rsidR="005D4DFB" w:rsidRDefault="005D4DFB">
      <w:pPr>
        <w:spacing w:line="400" w:lineRule="exact"/>
      </w:pPr>
      <w:bookmarkStart w:id="17" w:name="_Toc68538989"/>
    </w:p>
    <w:p w14:paraId="6B93FDD2" w14:textId="77777777" w:rsidR="005D4DFB" w:rsidRDefault="00853CF7">
      <w:pPr>
        <w:pStyle w:val="2"/>
        <w:rPr>
          <w:color w:val="000000" w:themeColor="text1"/>
        </w:rPr>
      </w:pPr>
      <w:bookmarkStart w:id="18" w:name="_Toc125207156"/>
      <w:r>
        <w:rPr>
          <w:color w:val="000000" w:themeColor="text1"/>
        </w:rPr>
        <w:t xml:space="preserve">1.2 </w:t>
      </w:r>
      <w:r>
        <w:rPr>
          <w:color w:val="000000" w:themeColor="text1"/>
        </w:rPr>
        <w:t>国内外研究现状</w:t>
      </w:r>
      <w:bookmarkEnd w:id="17"/>
      <w:bookmarkEnd w:id="18"/>
    </w:p>
    <w:p w14:paraId="277D447F" w14:textId="77777777" w:rsidR="005D4DFB" w:rsidRDefault="00853CF7">
      <w:pPr>
        <w:pStyle w:val="3"/>
      </w:pPr>
      <w:bookmarkStart w:id="19" w:name="_Toc125207157"/>
      <w:r>
        <w:rPr>
          <w:rFonts w:hint="eastAsia"/>
        </w:rPr>
        <w:t>1</w:t>
      </w:r>
      <w:r>
        <w:t>.</w:t>
      </w:r>
      <w:r>
        <w:rPr>
          <w:rFonts w:hint="eastAsia"/>
        </w:rPr>
        <w:t>2</w:t>
      </w:r>
      <w:r>
        <w:t xml:space="preserve">.1 </w:t>
      </w:r>
      <w:r>
        <w:rPr>
          <w:rFonts w:hint="eastAsia"/>
        </w:rPr>
        <w:t>温湿</w:t>
      </w:r>
      <w:proofErr w:type="gramStart"/>
      <w:r>
        <w:rPr>
          <w:rFonts w:hint="eastAsia"/>
        </w:rPr>
        <w:t>度预测</w:t>
      </w:r>
      <w:proofErr w:type="gramEnd"/>
      <w:r>
        <w:rPr>
          <w:rFonts w:hint="eastAsia"/>
        </w:rPr>
        <w:t>研究现状</w:t>
      </w:r>
      <w:bookmarkEnd w:id="19"/>
    </w:p>
    <w:p w14:paraId="0BB9827F" w14:textId="77777777" w:rsidR="005D4DFB" w:rsidRDefault="00853CF7">
      <w:pPr>
        <w:spacing w:line="400" w:lineRule="exact"/>
        <w:ind w:firstLineChars="200" w:firstLine="480"/>
        <w:rPr>
          <w:rFonts w:ascii="Times New Roman"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整流罩的温湿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本质是建立历史罩内温湿度及历史送风温湿度同当前罩内温湿度的关系映射模型，是温室温湿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的一种特殊情况。本文在研究过程中重点参考了温室的温湿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及建筑室内的温湿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研究情况。温湿度的预测主要分为两种方法一种是基于机理建模分析的温湿度预测模型，另一种是基于数据驱动的数据温湿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建模分析。机理建模方面：</w:t>
      </w:r>
      <w:proofErr w:type="spellStart"/>
      <w:r>
        <w:rPr>
          <w:rFonts w:ascii="Times New Roman" w:eastAsia="宋体" w:hAnsi="Times New Roman" w:cs="Times New Roman" w:hint="eastAsia"/>
          <w:color w:val="000000" w:themeColor="text1"/>
          <w:sz w:val="24"/>
          <w:szCs w:val="24"/>
        </w:rPr>
        <w:t>Yuanping</w:t>
      </w:r>
      <w:proofErr w:type="spellEnd"/>
      <w:r>
        <w:rPr>
          <w:rFonts w:ascii="Times New Roman" w:eastAsia="宋体" w:hAnsi="Times New Roman" w:cs="Times New Roman" w:hint="eastAsia"/>
          <w:color w:val="000000" w:themeColor="text1"/>
          <w:sz w:val="24"/>
          <w:szCs w:val="24"/>
        </w:rPr>
        <w:t xml:space="preserve"> </w:t>
      </w:r>
      <w:proofErr w:type="spellStart"/>
      <w:r>
        <w:rPr>
          <w:rFonts w:ascii="Times New Roman" w:eastAsia="宋体" w:hAnsi="Times New Roman" w:cs="Times New Roman" w:hint="eastAsia"/>
          <w:color w:val="000000" w:themeColor="text1"/>
          <w:sz w:val="24"/>
          <w:szCs w:val="24"/>
        </w:rPr>
        <w:t>Su</w:t>
      </w:r>
      <w:proofErr w:type="spellEnd"/>
      <w:r>
        <w:rPr>
          <w:rFonts w:ascii="Times New Roman" w:eastAsia="宋体" w:hAnsi="Times New Roman" w:cs="Times New Roman" w:hint="eastAsia"/>
          <w:color w:val="000000" w:themeColor="text1"/>
          <w:sz w:val="24"/>
          <w:szCs w:val="24"/>
        </w:rPr>
        <w:t>等人在</w:t>
      </w:r>
      <w:r>
        <w:rPr>
          <w:rFonts w:ascii="Times New Roman" w:eastAsia="宋体" w:hAnsi="Times New Roman" w:cs="Times New Roman" w:hint="eastAsia"/>
          <w:color w:val="000000" w:themeColor="text1"/>
          <w:sz w:val="24"/>
          <w:szCs w:val="24"/>
        </w:rPr>
        <w:t>2015</w:t>
      </w:r>
      <w:r>
        <w:rPr>
          <w:rFonts w:ascii="Times New Roman" w:eastAsia="宋体" w:hAnsi="Times New Roman" w:cs="Times New Roman" w:hint="eastAsia"/>
          <w:color w:val="000000" w:themeColor="text1"/>
          <w:sz w:val="24"/>
          <w:szCs w:val="24"/>
        </w:rPr>
        <w:t>年基于能量和质量守恒的角度建立包含三个状态变量和六个控制变量的温室气候动态模型</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_Ref30611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[5]</w:t>
      </w:r>
      <w:r>
        <w:rPr>
          <w:rFonts w:ascii="Times New Roman" w:eastAsia="宋体" w:hAnsi="Times New Roman" w:cs="Times New Roman" w:hint="eastAsia"/>
          <w:color w:val="000000" w:themeColor="text1"/>
          <w:sz w:val="24"/>
          <w:szCs w:val="24"/>
          <w:vertAlign w:val="superscript"/>
        </w:rPr>
        <w:fldChar w:fldCharType="end"/>
      </w:r>
      <w:commentRangeStart w:id="20"/>
      <w:commentRangeEnd w:id="20"/>
      <w:r>
        <w:commentReference w:id="20"/>
      </w:r>
      <w:r>
        <w:rPr>
          <w:rFonts w:ascii="Times New Roman" w:eastAsia="宋体" w:hAnsi="Times New Roman" w:cs="Times New Roman" w:hint="eastAsia"/>
          <w:color w:val="000000" w:themeColor="text1"/>
          <w:sz w:val="24"/>
          <w:szCs w:val="24"/>
        </w:rPr>
        <w:t>；王建等人在</w:t>
      </w:r>
      <w:r>
        <w:rPr>
          <w:rFonts w:ascii="Times New Roman" w:eastAsia="宋体" w:hAnsi="Times New Roman" w:cs="Times New Roman" w:hint="eastAsia"/>
          <w:color w:val="000000" w:themeColor="text1"/>
          <w:sz w:val="24"/>
          <w:szCs w:val="24"/>
        </w:rPr>
        <w:t>2009</w:t>
      </w:r>
      <w:r>
        <w:rPr>
          <w:rFonts w:ascii="Times New Roman" w:eastAsia="宋体" w:hAnsi="Times New Roman" w:cs="Times New Roman" w:hint="eastAsia"/>
          <w:color w:val="000000" w:themeColor="text1"/>
          <w:sz w:val="24"/>
          <w:szCs w:val="24"/>
        </w:rPr>
        <w:t>年提出基于热力学建模的整流罩温湿度变化情况分析，从热力学方程上给出了整流罩内温湿度变化规律</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_Ref30246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[4]</w:t>
      </w:r>
      <w:r>
        <w:rPr>
          <w:rFonts w:ascii="Times New Roman" w:eastAsia="宋体" w:hAnsi="Times New Roman" w:cs="Times New Roman" w:hint="eastAsia"/>
          <w:color w:val="000000" w:themeColor="text1"/>
          <w:sz w:val="24"/>
          <w:szCs w:val="24"/>
          <w:vertAlign w:val="superscript"/>
        </w:rPr>
        <w:fldChar w:fldCharType="end"/>
      </w:r>
      <w:commentRangeStart w:id="21"/>
      <w:commentRangeEnd w:id="21"/>
      <w:r>
        <w:commentReference w:id="21"/>
      </w:r>
      <w:r>
        <w:rPr>
          <w:rFonts w:ascii="Times New Roman" w:eastAsia="宋体" w:hAnsi="Times New Roman" w:cs="Times New Roman" w:hint="eastAsia"/>
          <w:color w:val="000000" w:themeColor="text1"/>
          <w:sz w:val="24"/>
          <w:szCs w:val="24"/>
        </w:rPr>
        <w:t>；</w:t>
      </w:r>
      <w:proofErr w:type="gramStart"/>
      <w:r>
        <w:rPr>
          <w:rFonts w:ascii="Times New Roman" w:eastAsia="宋体" w:hAnsi="Times New Roman" w:cs="Times New Roman" w:hint="eastAsia"/>
          <w:color w:val="000000" w:themeColor="text1"/>
          <w:sz w:val="24"/>
          <w:szCs w:val="24"/>
        </w:rPr>
        <w:t>陈教料</w:t>
      </w:r>
      <w:proofErr w:type="gramEnd"/>
      <w:r>
        <w:rPr>
          <w:rFonts w:ascii="Times New Roman" w:eastAsia="宋体" w:hAnsi="Times New Roman" w:cs="Times New Roman" w:hint="eastAsia"/>
          <w:color w:val="000000" w:themeColor="text1"/>
          <w:sz w:val="24"/>
          <w:szCs w:val="24"/>
        </w:rPr>
        <w:t>等人在</w:t>
      </w:r>
      <w:r>
        <w:rPr>
          <w:rFonts w:ascii="Times New Roman" w:eastAsia="宋体" w:hAnsi="Times New Roman" w:cs="Times New Roman" w:hint="eastAsia"/>
          <w:color w:val="000000" w:themeColor="text1"/>
          <w:sz w:val="24"/>
          <w:szCs w:val="24"/>
        </w:rPr>
        <w:t>2015</w:t>
      </w:r>
      <w:r>
        <w:rPr>
          <w:rFonts w:ascii="Times New Roman" w:eastAsia="宋体" w:hAnsi="Times New Roman" w:cs="Times New Roman" w:hint="eastAsia"/>
          <w:color w:val="000000" w:themeColor="text1"/>
          <w:sz w:val="24"/>
          <w:szCs w:val="24"/>
        </w:rPr>
        <w:t>年基于物理能量交换的角度建立了温室的温湿度机理模型</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_Ref30677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[6]</w:t>
      </w:r>
      <w:r>
        <w:rPr>
          <w:rFonts w:ascii="Times New Roman" w:eastAsia="宋体" w:hAnsi="Times New Roman" w:cs="Times New Roman" w:hint="eastAsia"/>
          <w:color w:val="000000" w:themeColor="text1"/>
          <w:sz w:val="24"/>
          <w:szCs w:val="24"/>
          <w:vertAlign w:val="superscript"/>
        </w:rPr>
        <w:fldChar w:fldCharType="end"/>
      </w:r>
      <w:commentRangeStart w:id="22"/>
      <w:commentRangeEnd w:id="22"/>
      <w:r>
        <w:commentReference w:id="22"/>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Yu Yang</w:t>
      </w:r>
      <w:r>
        <w:rPr>
          <w:rFonts w:ascii="Times New Roman" w:eastAsia="宋体" w:hAnsi="Times New Roman" w:cs="Times New Roman" w:hint="eastAsia"/>
          <w:color w:val="000000" w:themeColor="text1"/>
          <w:sz w:val="24"/>
          <w:szCs w:val="24"/>
        </w:rPr>
        <w:t>等人</w:t>
      </w:r>
      <w:r>
        <w:rPr>
          <w:rFonts w:ascii="Times New Roman" w:eastAsia="宋体" w:hAnsi="Times New Roman" w:cs="Times New Roman" w:hint="eastAsia"/>
          <w:color w:val="000000" w:themeColor="text1"/>
          <w:sz w:val="24"/>
          <w:szCs w:val="24"/>
        </w:rPr>
        <w:t>2017</w:t>
      </w:r>
      <w:r>
        <w:rPr>
          <w:rFonts w:ascii="Times New Roman" w:eastAsia="宋体" w:hAnsi="Times New Roman" w:cs="Times New Roman" w:hint="eastAsia"/>
          <w:color w:val="000000" w:themeColor="text1"/>
          <w:sz w:val="24"/>
          <w:szCs w:val="24"/>
        </w:rPr>
        <w:t>年在能量守恒和质量守恒的基础上，通过将湿度变化量</w:t>
      </w:r>
      <w:r>
        <w:rPr>
          <w:rFonts w:ascii="Times New Roman" w:eastAsia="宋体" w:hAnsi="Times New Roman" w:cs="Times New Roman" w:hint="eastAsia"/>
          <w:color w:val="000000" w:themeColor="text1"/>
          <w:position w:val="-4"/>
          <w:sz w:val="24"/>
          <w:szCs w:val="24"/>
        </w:rPr>
        <w:object w:dxaOrig="400" w:dyaOrig="240" w14:anchorId="608600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12pt" o:ole="">
            <v:imagedata r:id="rId20" o:title=""/>
          </v:shape>
          <o:OLEObject Type="Embed" ProgID="Equation.3" ShapeID="_x0000_i1025" DrawAspect="Content" ObjectID="_1735859373" r:id="rId21"/>
        </w:object>
      </w:r>
      <w:r>
        <w:rPr>
          <w:rFonts w:ascii="Times New Roman" w:eastAsia="宋体" w:hAnsi="Times New Roman" w:cs="Times New Roman" w:hint="eastAsia"/>
          <w:color w:val="000000" w:themeColor="text1"/>
          <w:sz w:val="24"/>
          <w:szCs w:val="24"/>
        </w:rPr>
        <w:t>作为模型的输入变量，建立了温室的冬季和夏季温度机理模型</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仿真验证了该机理模型的正确性</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_Ref30895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[7]</w:t>
      </w:r>
      <w:r>
        <w:rPr>
          <w:rFonts w:ascii="Times New Roman" w:eastAsia="宋体" w:hAnsi="Times New Roman" w:cs="Times New Roman" w:hint="eastAsia"/>
          <w:color w:val="000000" w:themeColor="text1"/>
          <w:sz w:val="24"/>
          <w:szCs w:val="24"/>
          <w:vertAlign w:val="superscript"/>
        </w:rPr>
        <w:fldChar w:fldCharType="end"/>
      </w:r>
      <w:commentRangeStart w:id="23"/>
      <w:commentRangeEnd w:id="23"/>
      <w:r>
        <w:commentReference w:id="23"/>
      </w:r>
      <w:r>
        <w:rPr>
          <w:rFonts w:ascii="Times New Roman" w:eastAsia="宋体" w:hAnsi="Times New Roman" w:cs="Times New Roman" w:hint="eastAsia"/>
          <w:color w:val="000000" w:themeColor="text1"/>
          <w:sz w:val="24"/>
          <w:szCs w:val="24"/>
        </w:rPr>
        <w:t>。机理建模优点是直观简洁表明各物理量之间的数学关系，但往往需要专业的知识和复杂的数学计算，同时，机理建模通常是在某些参数为固定值，或者过程理想情况下建立，难以拟合真实过程的不确定性。</w:t>
      </w:r>
    </w:p>
    <w:p w14:paraId="4767B6C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随着传感技术的发展，多方位数据的获取不再是难以解决的问题。基于大量的历史监测数据，人们更期望避免繁琐复杂的机理建模过程，利用现代的数据分析技术探索数据间的深层关系。基于数据驱动的数据温湿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建模分析，其主要分为两个方向，分别是基于深度学习的温湿度预测，以及基于集成学习的温湿度预测。基于深度学习的数据建模主要利用基于神经网络的学习算法实现对回归问题的解决，其中</w:t>
      </w:r>
      <w:proofErr w:type="spellStart"/>
      <w:r>
        <w:rPr>
          <w:rFonts w:ascii="Times New Roman" w:eastAsia="宋体" w:hAnsi="Times New Roman" w:cs="Times New Roman" w:hint="eastAsia"/>
          <w:color w:val="000000" w:themeColor="text1"/>
          <w:sz w:val="24"/>
          <w:szCs w:val="24"/>
        </w:rPr>
        <w:t>Mba</w:t>
      </w:r>
      <w:proofErr w:type="spellEnd"/>
      <w:r>
        <w:rPr>
          <w:rFonts w:ascii="Times New Roman" w:eastAsia="宋体" w:hAnsi="Times New Roman" w:cs="Times New Roman" w:hint="eastAsia"/>
          <w:color w:val="000000" w:themeColor="text1"/>
          <w:sz w:val="24"/>
          <w:szCs w:val="24"/>
        </w:rPr>
        <w:t>, L</w:t>
      </w:r>
      <w:r>
        <w:rPr>
          <w:rFonts w:ascii="Times New Roman" w:eastAsia="宋体" w:hAnsi="Times New Roman" w:cs="Times New Roman" w:hint="eastAsia"/>
          <w:color w:val="000000" w:themeColor="text1"/>
          <w:sz w:val="24"/>
          <w:szCs w:val="24"/>
        </w:rPr>
        <w:t>等人在</w:t>
      </w:r>
      <w:r>
        <w:rPr>
          <w:rFonts w:ascii="Times New Roman" w:eastAsia="宋体" w:hAnsi="Times New Roman" w:cs="Times New Roman" w:hint="eastAsia"/>
          <w:color w:val="000000" w:themeColor="text1"/>
          <w:sz w:val="24"/>
          <w:szCs w:val="24"/>
        </w:rPr>
        <w:t>2016</w:t>
      </w:r>
      <w:r>
        <w:rPr>
          <w:rFonts w:ascii="Times New Roman" w:eastAsia="宋体" w:hAnsi="Times New Roman" w:cs="Times New Roman" w:hint="eastAsia"/>
          <w:color w:val="000000" w:themeColor="text1"/>
          <w:sz w:val="24"/>
          <w:szCs w:val="24"/>
        </w:rPr>
        <w:t>年利用</w:t>
      </w:r>
      <w:r>
        <w:rPr>
          <w:rFonts w:ascii="Times New Roman" w:eastAsia="宋体" w:hAnsi="Times New Roman" w:cs="Times New Roman" w:hint="eastAsia"/>
          <w:color w:val="000000" w:themeColor="text1"/>
          <w:sz w:val="24"/>
          <w:szCs w:val="24"/>
        </w:rPr>
        <w:t>36</w:t>
      </w:r>
      <w:r>
        <w:rPr>
          <w:rFonts w:ascii="Times New Roman" w:eastAsia="宋体" w:hAnsi="Times New Roman" w:cs="Times New Roman" w:hint="eastAsia"/>
          <w:color w:val="000000" w:themeColor="text1"/>
          <w:sz w:val="24"/>
          <w:szCs w:val="24"/>
        </w:rPr>
        <w:t>个输入层、</w:t>
      </w:r>
      <w:r>
        <w:rPr>
          <w:rFonts w:ascii="Times New Roman" w:eastAsia="宋体" w:hAnsi="Times New Roman" w:cs="Times New Roman" w:hint="eastAsia"/>
          <w:color w:val="000000" w:themeColor="text1"/>
          <w:sz w:val="24"/>
          <w:szCs w:val="24"/>
        </w:rPr>
        <w:t>10</w:t>
      </w:r>
      <w:r>
        <w:rPr>
          <w:rFonts w:ascii="Times New Roman" w:eastAsia="宋体" w:hAnsi="Times New Roman" w:cs="Times New Roman" w:hint="eastAsia"/>
          <w:color w:val="000000" w:themeColor="text1"/>
          <w:sz w:val="24"/>
          <w:szCs w:val="24"/>
        </w:rPr>
        <w:t>个隐藏层、</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个输出层的人工神经网络（</w:t>
      </w:r>
      <w:r>
        <w:rPr>
          <w:rFonts w:ascii="Times New Roman" w:eastAsia="宋体" w:hAnsi="Times New Roman" w:cs="Times New Roman" w:hint="eastAsia"/>
          <w:color w:val="000000" w:themeColor="text1"/>
          <w:sz w:val="24"/>
          <w:szCs w:val="24"/>
        </w:rPr>
        <w:t>ANN</w:t>
      </w:r>
      <w:r>
        <w:rPr>
          <w:rFonts w:ascii="Times New Roman" w:eastAsia="宋体" w:hAnsi="Times New Roman" w:cs="Times New Roman" w:hint="eastAsia"/>
          <w:color w:val="000000" w:themeColor="text1"/>
          <w:sz w:val="24"/>
          <w:szCs w:val="24"/>
        </w:rPr>
        <w:t>）实现对建筑室内的温湿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_Ref30951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[8]</w:t>
      </w:r>
      <w:r>
        <w:rPr>
          <w:rFonts w:ascii="Times New Roman" w:eastAsia="宋体" w:hAnsi="Times New Roman" w:cs="Times New Roman" w:hint="eastAsia"/>
          <w:color w:val="000000" w:themeColor="text1"/>
          <w:sz w:val="24"/>
          <w:szCs w:val="24"/>
          <w:vertAlign w:val="superscript"/>
        </w:rPr>
        <w:fldChar w:fldCharType="end"/>
      </w:r>
      <w:commentRangeStart w:id="24"/>
      <w:commentRangeEnd w:id="24"/>
      <w:r>
        <w:rPr>
          <w:vertAlign w:val="superscript"/>
        </w:rPr>
        <w:commentReference w:id="24"/>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Gharghory</w:t>
      </w:r>
      <w:proofErr w:type="spellEnd"/>
      <w:r>
        <w:rPr>
          <w:rFonts w:ascii="Times New Roman" w:eastAsia="宋体" w:hAnsi="Times New Roman" w:cs="Times New Roman" w:hint="eastAsia"/>
          <w:color w:val="000000" w:themeColor="text1"/>
          <w:sz w:val="24"/>
          <w:szCs w:val="24"/>
        </w:rPr>
        <w:t>等人在</w:t>
      </w:r>
      <w:r>
        <w:rPr>
          <w:rFonts w:ascii="Times New Roman" w:eastAsia="宋体" w:hAnsi="Times New Roman" w:cs="Times New Roman" w:hint="eastAsia"/>
          <w:color w:val="000000" w:themeColor="text1"/>
          <w:sz w:val="24"/>
          <w:szCs w:val="24"/>
        </w:rPr>
        <w:t>2020</w:t>
      </w:r>
      <w:r>
        <w:rPr>
          <w:rFonts w:ascii="Times New Roman" w:eastAsia="宋体" w:hAnsi="Times New Roman" w:cs="Times New Roman" w:hint="eastAsia"/>
          <w:color w:val="000000" w:themeColor="text1"/>
          <w:sz w:val="24"/>
          <w:szCs w:val="24"/>
        </w:rPr>
        <w:t>年使用基础的</w:t>
      </w:r>
      <w:r>
        <w:rPr>
          <w:rFonts w:ascii="Times New Roman" w:eastAsia="宋体" w:hAnsi="Times New Roman" w:cs="Times New Roman" w:hint="eastAsia"/>
          <w:color w:val="000000" w:themeColor="text1"/>
          <w:sz w:val="24"/>
          <w:szCs w:val="24"/>
        </w:rPr>
        <w:t>LSTM</w:t>
      </w:r>
      <w:r>
        <w:rPr>
          <w:rFonts w:ascii="Times New Roman" w:eastAsia="宋体" w:hAnsi="Times New Roman" w:cs="Times New Roman" w:hint="eastAsia"/>
          <w:color w:val="000000" w:themeColor="text1"/>
          <w:sz w:val="24"/>
          <w:szCs w:val="24"/>
        </w:rPr>
        <w:t>模型实现对温室的温湿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_Ref30987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[9]</w:t>
      </w:r>
      <w:r>
        <w:rPr>
          <w:rFonts w:ascii="Times New Roman" w:eastAsia="宋体" w:hAnsi="Times New Roman" w:cs="Times New Roman" w:hint="eastAsia"/>
          <w:color w:val="000000" w:themeColor="text1"/>
          <w:sz w:val="24"/>
          <w:szCs w:val="24"/>
          <w:vertAlign w:val="superscript"/>
        </w:rPr>
        <w:fldChar w:fldCharType="end"/>
      </w:r>
      <w:commentRangeStart w:id="25"/>
      <w:commentRangeEnd w:id="25"/>
      <w:r>
        <w:commentReference w:id="25"/>
      </w:r>
      <w:r>
        <w:rPr>
          <w:rFonts w:ascii="Times New Roman" w:eastAsia="宋体" w:hAnsi="Times New Roman" w:cs="Times New Roman" w:hint="eastAsia"/>
          <w:color w:val="000000" w:themeColor="text1"/>
          <w:sz w:val="24"/>
          <w:szCs w:val="24"/>
        </w:rPr>
        <w:t>；</w:t>
      </w:r>
      <w:proofErr w:type="gramStart"/>
      <w:r>
        <w:rPr>
          <w:rFonts w:ascii="Times New Roman" w:eastAsia="宋体" w:hAnsi="Times New Roman" w:cs="Times New Roman" w:hint="eastAsia"/>
          <w:color w:val="000000" w:themeColor="text1"/>
          <w:sz w:val="24"/>
          <w:szCs w:val="24"/>
        </w:rPr>
        <w:t>石欣等人</w:t>
      </w:r>
      <w:proofErr w:type="gramEnd"/>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2018</w:t>
      </w:r>
      <w:r>
        <w:rPr>
          <w:rFonts w:ascii="Times New Roman" w:eastAsia="宋体" w:hAnsi="Times New Roman" w:cs="Times New Roman" w:hint="eastAsia"/>
          <w:color w:val="000000" w:themeColor="text1"/>
          <w:sz w:val="24"/>
          <w:szCs w:val="24"/>
        </w:rPr>
        <w:t>年使</w:t>
      </w:r>
      <w:r>
        <w:rPr>
          <w:rFonts w:ascii="Times New Roman" w:eastAsia="宋体" w:hAnsi="Times New Roman" w:cs="Times New Roman" w:hint="eastAsia"/>
          <w:color w:val="000000" w:themeColor="text1"/>
          <w:sz w:val="24"/>
          <w:szCs w:val="24"/>
        </w:rPr>
        <w:lastRenderedPageBreak/>
        <w:t>用改进的</w:t>
      </w:r>
      <w:r>
        <w:rPr>
          <w:rFonts w:ascii="Times New Roman" w:eastAsia="宋体" w:hAnsi="Times New Roman" w:cs="Times New Roman" w:hint="eastAsia"/>
          <w:color w:val="000000" w:themeColor="text1"/>
          <w:sz w:val="24"/>
          <w:szCs w:val="24"/>
        </w:rPr>
        <w:t>BP</w:t>
      </w:r>
      <w:r>
        <w:rPr>
          <w:rFonts w:ascii="Times New Roman" w:eastAsia="宋体" w:hAnsi="Times New Roman" w:cs="Times New Roman" w:hint="eastAsia"/>
          <w:color w:val="000000" w:themeColor="text1"/>
          <w:sz w:val="24"/>
          <w:szCs w:val="24"/>
        </w:rPr>
        <w:t>神经网络实现重庆地区建筑室内</w:t>
      </w:r>
      <w:proofErr w:type="gramStart"/>
      <w:r>
        <w:rPr>
          <w:rFonts w:ascii="Times New Roman" w:eastAsia="宋体" w:hAnsi="Times New Roman" w:cs="Times New Roman" w:hint="eastAsia"/>
          <w:color w:val="000000" w:themeColor="text1"/>
          <w:sz w:val="24"/>
          <w:szCs w:val="24"/>
        </w:rPr>
        <w:t>温湿度多步</w:t>
      </w:r>
      <w:proofErr w:type="gramEnd"/>
      <w:r>
        <w:rPr>
          <w:rFonts w:ascii="Times New Roman" w:eastAsia="宋体" w:hAnsi="Times New Roman" w:cs="Times New Roman" w:hint="eastAsia"/>
          <w:color w:val="000000" w:themeColor="text1"/>
          <w:sz w:val="24"/>
          <w:szCs w:val="24"/>
        </w:rPr>
        <w:t>预测，结果证明其具有很好的预测效果</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_Ref31065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[10]</w:t>
      </w:r>
      <w:r>
        <w:rPr>
          <w:rFonts w:ascii="Times New Roman" w:eastAsia="宋体" w:hAnsi="Times New Roman" w:cs="Times New Roman" w:hint="eastAsia"/>
          <w:color w:val="000000" w:themeColor="text1"/>
          <w:sz w:val="24"/>
          <w:szCs w:val="24"/>
          <w:vertAlign w:val="superscript"/>
        </w:rPr>
        <w:fldChar w:fldCharType="end"/>
      </w:r>
      <w:commentRangeStart w:id="26"/>
      <w:commentRangeEnd w:id="26"/>
      <w:r>
        <w:commentReference w:id="26"/>
      </w:r>
      <w:r>
        <w:rPr>
          <w:rFonts w:ascii="Times New Roman" w:eastAsia="宋体" w:hAnsi="Times New Roman" w:cs="Times New Roman" w:hint="eastAsia"/>
          <w:color w:val="000000" w:themeColor="text1"/>
          <w:sz w:val="24"/>
          <w:szCs w:val="24"/>
        </w:rPr>
        <w:t>；李俊杰等人在</w:t>
      </w:r>
      <w:r>
        <w:rPr>
          <w:rFonts w:ascii="Times New Roman" w:eastAsia="宋体" w:hAnsi="Times New Roman" w:cs="Times New Roman" w:hint="eastAsia"/>
          <w:color w:val="000000" w:themeColor="text1"/>
          <w:sz w:val="24"/>
          <w:szCs w:val="24"/>
        </w:rPr>
        <w:t>2020</w:t>
      </w:r>
      <w:r>
        <w:rPr>
          <w:rFonts w:ascii="Times New Roman" w:eastAsia="宋体" w:hAnsi="Times New Roman" w:cs="Times New Roman" w:hint="eastAsia"/>
          <w:color w:val="000000" w:themeColor="text1"/>
          <w:sz w:val="24"/>
          <w:szCs w:val="24"/>
        </w:rPr>
        <w:t>年同样使用基于</w:t>
      </w:r>
      <w:r>
        <w:rPr>
          <w:rFonts w:ascii="Times New Roman" w:eastAsia="宋体" w:hAnsi="Times New Roman" w:cs="Times New Roman" w:hint="eastAsia"/>
          <w:color w:val="000000" w:themeColor="text1"/>
          <w:sz w:val="24"/>
          <w:szCs w:val="24"/>
        </w:rPr>
        <w:t>BP</w:t>
      </w:r>
      <w:r>
        <w:rPr>
          <w:rFonts w:ascii="Times New Roman" w:eastAsia="宋体" w:hAnsi="Times New Roman" w:cs="Times New Roman" w:hint="eastAsia"/>
          <w:color w:val="000000" w:themeColor="text1"/>
          <w:sz w:val="24"/>
          <w:szCs w:val="24"/>
        </w:rPr>
        <w:t>神经网络的回归模型实现对室内温湿度的单步预测，证明</w:t>
      </w:r>
      <w:r>
        <w:rPr>
          <w:rFonts w:ascii="Times New Roman" w:eastAsia="宋体" w:hAnsi="Times New Roman" w:cs="Times New Roman" w:hint="eastAsia"/>
          <w:color w:val="000000" w:themeColor="text1"/>
          <w:sz w:val="24"/>
          <w:szCs w:val="24"/>
        </w:rPr>
        <w:t>BP</w:t>
      </w:r>
      <w:r>
        <w:rPr>
          <w:rFonts w:ascii="Times New Roman" w:eastAsia="宋体" w:hAnsi="Times New Roman" w:cs="Times New Roman" w:hint="eastAsia"/>
          <w:color w:val="000000" w:themeColor="text1"/>
          <w:sz w:val="24"/>
          <w:szCs w:val="24"/>
        </w:rPr>
        <w:t>神经网络在单步时间序列预测上同样具有一定的可用性</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_Ref31127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[11]</w:t>
      </w:r>
      <w:r>
        <w:rPr>
          <w:rFonts w:ascii="Times New Roman" w:eastAsia="宋体" w:hAnsi="Times New Roman" w:cs="Times New Roman" w:hint="eastAsia"/>
          <w:color w:val="000000" w:themeColor="text1"/>
          <w:sz w:val="24"/>
          <w:szCs w:val="24"/>
          <w:vertAlign w:val="superscript"/>
        </w:rPr>
        <w:fldChar w:fldCharType="end"/>
      </w:r>
      <w:commentRangeStart w:id="27"/>
      <w:commentRangeEnd w:id="27"/>
      <w:r>
        <w:commentReference w:id="27"/>
      </w:r>
      <w:r>
        <w:rPr>
          <w:rFonts w:ascii="Times New Roman" w:eastAsia="宋体" w:hAnsi="Times New Roman" w:cs="Times New Roman" w:hint="eastAsia"/>
          <w:color w:val="000000" w:themeColor="text1"/>
          <w:sz w:val="24"/>
          <w:szCs w:val="24"/>
        </w:rPr>
        <w:t>；王希文等人在</w:t>
      </w:r>
      <w:r>
        <w:rPr>
          <w:rFonts w:ascii="Times New Roman" w:eastAsia="宋体" w:hAnsi="Times New Roman" w:cs="Times New Roman" w:hint="eastAsia"/>
          <w:color w:val="000000" w:themeColor="text1"/>
          <w:sz w:val="24"/>
          <w:szCs w:val="24"/>
        </w:rPr>
        <w:t>2021</w:t>
      </w:r>
      <w:r>
        <w:rPr>
          <w:rFonts w:ascii="Times New Roman" w:eastAsia="宋体" w:hAnsi="Times New Roman" w:cs="Times New Roman" w:hint="eastAsia"/>
          <w:color w:val="000000" w:themeColor="text1"/>
          <w:sz w:val="24"/>
          <w:szCs w:val="24"/>
        </w:rPr>
        <w:t>年对</w:t>
      </w:r>
      <w:r>
        <w:rPr>
          <w:rFonts w:ascii="Times New Roman" w:eastAsia="宋体" w:hAnsi="Times New Roman" w:cs="Times New Roman" w:hint="eastAsia"/>
          <w:color w:val="000000" w:themeColor="text1"/>
          <w:sz w:val="24"/>
          <w:szCs w:val="24"/>
        </w:rPr>
        <w:t>LSTM</w:t>
      </w:r>
      <w:r>
        <w:rPr>
          <w:rFonts w:ascii="Times New Roman" w:eastAsia="宋体" w:hAnsi="Times New Roman" w:cs="Times New Roman" w:hint="eastAsia"/>
          <w:color w:val="000000" w:themeColor="text1"/>
          <w:sz w:val="24"/>
          <w:szCs w:val="24"/>
        </w:rPr>
        <w:t>进行改进，使用分布式数据融合技术（</w:t>
      </w:r>
      <w:r>
        <w:rPr>
          <w:rFonts w:ascii="Times New Roman" w:eastAsia="宋体" w:hAnsi="Times New Roman" w:cs="Times New Roman" w:hint="eastAsia"/>
          <w:color w:val="000000" w:themeColor="text1"/>
          <w:sz w:val="24"/>
          <w:szCs w:val="24"/>
        </w:rPr>
        <w:t>DFL</w:t>
      </w:r>
      <w:r>
        <w:rPr>
          <w:rFonts w:ascii="Times New Roman" w:eastAsia="宋体" w:hAnsi="Times New Roman" w:cs="Times New Roman" w:hint="eastAsia"/>
          <w:color w:val="000000" w:themeColor="text1"/>
          <w:sz w:val="24"/>
          <w:szCs w:val="24"/>
        </w:rPr>
        <w:t>）同长短期记忆神经网络（</w:t>
      </w:r>
      <w:r>
        <w:rPr>
          <w:rFonts w:ascii="Times New Roman" w:eastAsia="宋体" w:hAnsi="Times New Roman" w:cs="Times New Roman" w:hint="eastAsia"/>
          <w:color w:val="000000" w:themeColor="text1"/>
          <w:sz w:val="24"/>
          <w:szCs w:val="24"/>
        </w:rPr>
        <w:t>LSTM</w:t>
      </w:r>
      <w:r>
        <w:rPr>
          <w:rFonts w:ascii="Times New Roman" w:eastAsia="宋体" w:hAnsi="Times New Roman" w:cs="Times New Roman" w:hint="eastAsia"/>
          <w:color w:val="000000" w:themeColor="text1"/>
          <w:sz w:val="24"/>
          <w:szCs w:val="24"/>
        </w:rPr>
        <w:t>）的结合方法实现对智能建筑室内的温湿度预测，并取得良好的预测效果</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_Ref31287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[12]</w:t>
      </w:r>
      <w:r>
        <w:rPr>
          <w:rFonts w:ascii="Times New Roman" w:eastAsia="宋体" w:hAnsi="Times New Roman" w:cs="Times New Roman" w:hint="eastAsia"/>
          <w:color w:val="000000" w:themeColor="text1"/>
          <w:sz w:val="24"/>
          <w:szCs w:val="24"/>
          <w:vertAlign w:val="superscript"/>
        </w:rPr>
        <w:fldChar w:fldCharType="end"/>
      </w:r>
      <w:commentRangeStart w:id="28"/>
      <w:commentRangeEnd w:id="28"/>
      <w:r>
        <w:commentReference w:id="28"/>
      </w:r>
      <w:r>
        <w:rPr>
          <w:rFonts w:ascii="Times New Roman" w:eastAsia="宋体" w:hAnsi="Times New Roman" w:cs="Times New Roman" w:hint="eastAsia"/>
          <w:color w:val="000000" w:themeColor="text1"/>
          <w:sz w:val="24"/>
          <w:szCs w:val="24"/>
        </w:rPr>
        <w:t>。</w:t>
      </w:r>
    </w:p>
    <w:p w14:paraId="1B95B86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近年来，基于集成学习的数据建模以其良好的数据间关系学习能力渐渐进入研究人员视野，集成学习主要利用基于决策树模型的回归算法实现对回归预测问题的求解，其中，国外方面</w:t>
      </w:r>
      <w:r>
        <w:rPr>
          <w:rFonts w:ascii="Times New Roman" w:eastAsia="宋体" w:hAnsi="Times New Roman" w:cs="Times New Roman" w:hint="eastAsia"/>
          <w:color w:val="000000" w:themeColor="text1"/>
          <w:sz w:val="24"/>
          <w:szCs w:val="24"/>
        </w:rPr>
        <w:t>Nemeth, M</w:t>
      </w:r>
      <w:r>
        <w:rPr>
          <w:rFonts w:ascii="Times New Roman" w:eastAsia="宋体" w:hAnsi="Times New Roman" w:cs="Times New Roman" w:hint="eastAsia"/>
          <w:color w:val="000000" w:themeColor="text1"/>
          <w:sz w:val="24"/>
          <w:szCs w:val="24"/>
        </w:rPr>
        <w:t>等人在</w:t>
      </w:r>
      <w:r>
        <w:rPr>
          <w:rFonts w:ascii="Times New Roman" w:eastAsia="宋体" w:hAnsi="Times New Roman" w:cs="Times New Roman" w:hint="eastAsia"/>
          <w:color w:val="000000" w:themeColor="text1"/>
          <w:sz w:val="24"/>
          <w:szCs w:val="24"/>
        </w:rPr>
        <w:t>2019</w:t>
      </w:r>
      <w:r>
        <w:rPr>
          <w:rFonts w:ascii="Times New Roman" w:eastAsia="宋体" w:hAnsi="Times New Roman" w:cs="Times New Roman" w:hint="eastAsia"/>
          <w:color w:val="000000" w:themeColor="text1"/>
          <w:sz w:val="24"/>
          <w:szCs w:val="24"/>
        </w:rPr>
        <w:t>年使用</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和</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对热电厂的时间序列数据进行处理，并实现热电厂能源时间序列的预测问题解决</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_Ref31451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[13]</w:t>
      </w:r>
      <w:r>
        <w:rPr>
          <w:rFonts w:ascii="Times New Roman" w:eastAsia="宋体" w:hAnsi="Times New Roman" w:cs="Times New Roman" w:hint="eastAsia"/>
          <w:color w:val="000000" w:themeColor="text1"/>
          <w:sz w:val="24"/>
          <w:szCs w:val="24"/>
          <w:vertAlign w:val="superscript"/>
        </w:rPr>
        <w:fldChar w:fldCharType="end"/>
      </w:r>
      <w:commentRangeStart w:id="29"/>
      <w:commentRangeEnd w:id="29"/>
      <w:r>
        <w:rPr>
          <w:vertAlign w:val="superscript"/>
        </w:rPr>
        <w:commentReference w:id="29"/>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Hanoon</w:t>
      </w:r>
      <w:proofErr w:type="spellEnd"/>
      <w:r>
        <w:rPr>
          <w:rFonts w:ascii="Times New Roman" w:eastAsia="宋体" w:hAnsi="Times New Roman" w:cs="Times New Roman" w:hint="eastAsia"/>
          <w:color w:val="000000" w:themeColor="text1"/>
          <w:sz w:val="24"/>
          <w:szCs w:val="24"/>
        </w:rPr>
        <w:t>, MS</w:t>
      </w:r>
      <w:r>
        <w:rPr>
          <w:rFonts w:ascii="Times New Roman" w:eastAsia="宋体" w:hAnsi="Times New Roman" w:cs="Times New Roman" w:hint="eastAsia"/>
          <w:color w:val="000000" w:themeColor="text1"/>
          <w:sz w:val="24"/>
          <w:szCs w:val="24"/>
        </w:rPr>
        <w:t>等人在</w:t>
      </w:r>
      <w:r>
        <w:rPr>
          <w:rFonts w:ascii="Times New Roman" w:eastAsia="宋体" w:hAnsi="Times New Roman" w:cs="Times New Roman" w:hint="eastAsia"/>
          <w:color w:val="000000" w:themeColor="text1"/>
          <w:sz w:val="24"/>
          <w:szCs w:val="24"/>
        </w:rPr>
        <w:t>2021</w:t>
      </w:r>
      <w:r>
        <w:rPr>
          <w:rFonts w:ascii="Times New Roman" w:eastAsia="宋体" w:hAnsi="Times New Roman" w:cs="Times New Roman" w:hint="eastAsia"/>
          <w:color w:val="000000" w:themeColor="text1"/>
          <w:sz w:val="24"/>
          <w:szCs w:val="24"/>
        </w:rPr>
        <w:t>年使用包括决策树模型的不同学习算法实现对气象温湿度预测，并探索不同算法的可行性和预测效果</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_Ref31581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[14]</w:t>
      </w:r>
      <w:r>
        <w:rPr>
          <w:rFonts w:ascii="Times New Roman" w:eastAsia="宋体" w:hAnsi="Times New Roman" w:cs="Times New Roman" w:hint="eastAsia"/>
          <w:color w:val="000000" w:themeColor="text1"/>
          <w:sz w:val="24"/>
          <w:szCs w:val="24"/>
          <w:vertAlign w:val="superscript"/>
        </w:rPr>
        <w:fldChar w:fldCharType="end"/>
      </w:r>
      <w:commentRangeStart w:id="30"/>
      <w:commentRangeEnd w:id="30"/>
      <w:r>
        <w:commentReference w:id="30"/>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2021</w:t>
      </w:r>
      <w:r>
        <w:rPr>
          <w:rFonts w:ascii="Times New Roman" w:eastAsia="宋体" w:hAnsi="Times New Roman" w:cs="Times New Roman" w:hint="eastAsia"/>
          <w:color w:val="000000" w:themeColor="text1"/>
          <w:sz w:val="24"/>
          <w:szCs w:val="24"/>
        </w:rPr>
        <w:t>年</w:t>
      </w:r>
      <w:r>
        <w:rPr>
          <w:rFonts w:ascii="Times New Roman" w:eastAsia="宋体" w:hAnsi="Times New Roman" w:cs="Times New Roman"/>
          <w:color w:val="000000" w:themeColor="text1"/>
          <w:sz w:val="24"/>
          <w:szCs w:val="24"/>
        </w:rPr>
        <w:t>Huang, GD</w:t>
      </w:r>
      <w:r>
        <w:rPr>
          <w:rFonts w:ascii="Times New Roman" w:eastAsia="宋体" w:hAnsi="Times New Roman" w:cs="Times New Roman" w:hint="eastAsia"/>
          <w:color w:val="000000" w:themeColor="text1"/>
          <w:sz w:val="24"/>
          <w:szCs w:val="24"/>
        </w:rPr>
        <w:t>等人利用离散小波变换、</w:t>
      </w:r>
      <w:r>
        <w:rPr>
          <w:rFonts w:ascii="Times New Roman" w:eastAsia="宋体" w:hAnsi="Times New Roman" w:cs="Times New Roman" w:hint="eastAsia"/>
          <w:color w:val="000000" w:themeColor="text1"/>
          <w:sz w:val="24"/>
          <w:szCs w:val="24"/>
        </w:rPr>
        <w:t>ARMA</w:t>
      </w:r>
      <w:r>
        <w:rPr>
          <w:rFonts w:ascii="Times New Roman" w:eastAsia="宋体" w:hAnsi="Times New Roman" w:cs="Times New Roman" w:hint="eastAsia"/>
          <w:color w:val="000000" w:themeColor="text1"/>
          <w:sz w:val="24"/>
          <w:szCs w:val="24"/>
        </w:rPr>
        <w:t>结合</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的加权混合算法实现对长时间温度序列的预测，实验结果表明该算法的</w:t>
      </w:r>
      <w:r>
        <w:rPr>
          <w:rFonts w:ascii="Times New Roman" w:eastAsia="宋体" w:hAnsi="Times New Roman" w:cs="Times New Roman" w:hint="eastAsia"/>
          <w:color w:val="000000" w:themeColor="text1"/>
          <w:sz w:val="24"/>
          <w:szCs w:val="24"/>
        </w:rPr>
        <w:t>RMSE</w:t>
      </w:r>
      <w:r>
        <w:rPr>
          <w:rFonts w:ascii="Times New Roman" w:eastAsia="宋体" w:hAnsi="Times New Roman" w:cs="Times New Roman" w:hint="eastAsia"/>
          <w:color w:val="000000" w:themeColor="text1"/>
          <w:sz w:val="24"/>
          <w:szCs w:val="24"/>
        </w:rPr>
        <w:t>远低于普通时间序列预测算法</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_Ref31689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[15]</w:t>
      </w:r>
      <w:r>
        <w:rPr>
          <w:rFonts w:ascii="Times New Roman" w:eastAsia="宋体" w:hAnsi="Times New Roman" w:cs="Times New Roman" w:hint="eastAsia"/>
          <w:color w:val="000000" w:themeColor="text1"/>
          <w:sz w:val="24"/>
          <w:szCs w:val="24"/>
          <w:vertAlign w:val="superscript"/>
        </w:rPr>
        <w:fldChar w:fldCharType="end"/>
      </w:r>
      <w:commentRangeStart w:id="31"/>
      <w:commentRangeEnd w:id="31"/>
      <w:r>
        <w:rPr>
          <w:vertAlign w:val="superscript"/>
        </w:rPr>
        <w:commentReference w:id="31"/>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Carrion, D</w:t>
      </w:r>
      <w:r>
        <w:rPr>
          <w:rFonts w:ascii="Times New Roman" w:eastAsia="宋体" w:hAnsi="Times New Roman" w:cs="Times New Roman" w:hint="eastAsia"/>
          <w:color w:val="000000" w:themeColor="text1"/>
          <w:sz w:val="24"/>
          <w:szCs w:val="24"/>
        </w:rPr>
        <w:t>等人同样在</w:t>
      </w:r>
      <w:r>
        <w:rPr>
          <w:rFonts w:ascii="Times New Roman" w:eastAsia="宋体" w:hAnsi="Times New Roman" w:cs="Times New Roman" w:hint="eastAsia"/>
          <w:color w:val="000000" w:themeColor="text1"/>
          <w:sz w:val="24"/>
          <w:szCs w:val="24"/>
        </w:rPr>
        <w:t>2021</w:t>
      </w:r>
      <w:r>
        <w:rPr>
          <w:rFonts w:ascii="Times New Roman" w:eastAsia="宋体" w:hAnsi="Times New Roman" w:cs="Times New Roman" w:hint="eastAsia"/>
          <w:color w:val="000000" w:themeColor="text1"/>
          <w:sz w:val="24"/>
          <w:szCs w:val="24"/>
        </w:rPr>
        <w:t>年使用基于</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的决策树模型，利用来自</w:t>
      </w:r>
      <w:r>
        <w:rPr>
          <w:rFonts w:ascii="Times New Roman" w:eastAsia="宋体" w:hAnsi="Times New Roman" w:cs="Times New Roman" w:hint="eastAsia"/>
          <w:color w:val="000000" w:themeColor="text1"/>
          <w:sz w:val="24"/>
          <w:szCs w:val="24"/>
        </w:rPr>
        <w:t>4000</w:t>
      </w:r>
      <w:r>
        <w:rPr>
          <w:rFonts w:ascii="Times New Roman" w:eastAsia="宋体" w:hAnsi="Times New Roman" w:cs="Times New Roman" w:hint="eastAsia"/>
          <w:color w:val="000000" w:themeColor="text1"/>
          <w:sz w:val="24"/>
          <w:szCs w:val="24"/>
        </w:rPr>
        <w:t>个气象站数据实现对美国东北部和大西洋中部的部分地方小时温度精准预测</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_Ref31744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[16]</w:t>
      </w:r>
      <w:r>
        <w:rPr>
          <w:rFonts w:ascii="Times New Roman" w:eastAsia="宋体" w:hAnsi="Times New Roman" w:cs="Times New Roman" w:hint="eastAsia"/>
          <w:color w:val="000000" w:themeColor="text1"/>
          <w:sz w:val="24"/>
          <w:szCs w:val="24"/>
          <w:vertAlign w:val="superscript"/>
        </w:rPr>
        <w:fldChar w:fldCharType="end"/>
      </w:r>
      <w:commentRangeStart w:id="32"/>
      <w:commentRangeEnd w:id="32"/>
      <w:r>
        <w:rPr>
          <w:vertAlign w:val="superscript"/>
        </w:rPr>
        <w:commentReference w:id="32"/>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sz w:val="24"/>
          <w:szCs w:val="24"/>
        </w:rPr>
        <w:t>张皓</w:t>
      </w:r>
      <w:r>
        <w:rPr>
          <w:rFonts w:ascii="Times New Roman" w:eastAsia="宋体" w:hAnsi="Times New Roman" w:cs="Times New Roman" w:hint="eastAsia"/>
          <w:color w:val="000000" w:themeColor="text1"/>
          <w:sz w:val="24"/>
          <w:szCs w:val="24"/>
        </w:rPr>
        <w:t>在</w:t>
      </w:r>
      <w:proofErr w:type="gramStart"/>
      <w:r>
        <w:rPr>
          <w:rFonts w:ascii="Times New Roman" w:eastAsia="宋体" w:hAnsi="Times New Roman" w:cs="Times New Roman" w:hint="eastAsia"/>
          <w:color w:val="000000" w:themeColor="text1"/>
          <w:sz w:val="24"/>
          <w:szCs w:val="24"/>
        </w:rPr>
        <w:t>2018</w:t>
      </w:r>
      <w:r>
        <w:rPr>
          <w:rFonts w:ascii="Times New Roman" w:eastAsia="宋体" w:hAnsi="Times New Roman" w:cs="Times New Roman" w:hint="eastAsia"/>
          <w:color w:val="000000" w:themeColor="text1"/>
          <w:sz w:val="24"/>
          <w:szCs w:val="24"/>
        </w:rPr>
        <w:t>年基使用于</w:t>
      </w:r>
      <w:proofErr w:type="gramEnd"/>
      <w:r>
        <w:rPr>
          <w:rFonts w:ascii="Times New Roman" w:eastAsia="宋体" w:hAnsi="Times New Roman" w:cs="Times New Roman" w:hint="eastAsia"/>
          <w:color w:val="000000" w:themeColor="text1"/>
          <w:sz w:val="24"/>
          <w:szCs w:val="24"/>
        </w:rPr>
        <w:t>决策树模型的随机森林和</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模型，实现了对建筑室内的温度预测，结果表明决策树算法在处理温湿度时间序列数据上同样具有优秀效果</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_Ref31787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[17]</w:t>
      </w:r>
      <w:r>
        <w:rPr>
          <w:rFonts w:ascii="Times New Roman" w:eastAsia="宋体" w:hAnsi="Times New Roman" w:cs="Times New Roman" w:hint="eastAsia"/>
          <w:color w:val="000000" w:themeColor="text1"/>
          <w:sz w:val="24"/>
          <w:szCs w:val="24"/>
          <w:vertAlign w:val="superscript"/>
        </w:rPr>
        <w:fldChar w:fldCharType="end"/>
      </w:r>
      <w:commentRangeStart w:id="33"/>
      <w:commentRangeEnd w:id="33"/>
      <w:r>
        <w:commentReference w:id="33"/>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2020</w:t>
      </w:r>
      <w:r>
        <w:rPr>
          <w:rFonts w:ascii="Times New Roman" w:eastAsia="宋体" w:hAnsi="Times New Roman" w:cs="Times New Roman" w:hint="eastAsia"/>
          <w:color w:val="000000" w:themeColor="text1"/>
          <w:sz w:val="24"/>
          <w:szCs w:val="24"/>
        </w:rPr>
        <w:t>年北京大学的</w:t>
      </w:r>
      <w:r>
        <w:rPr>
          <w:rFonts w:ascii="Times New Roman" w:eastAsia="宋体" w:hAnsi="Times New Roman" w:cs="Times New Roman" w:hint="eastAsia"/>
          <w:color w:val="000000" w:themeColor="text1"/>
          <w:sz w:val="24"/>
          <w:szCs w:val="24"/>
        </w:rPr>
        <w:t>Ma X</w:t>
      </w:r>
      <w:r>
        <w:rPr>
          <w:rFonts w:ascii="Times New Roman" w:eastAsia="宋体" w:hAnsi="Times New Roman" w:cs="Times New Roman" w:hint="eastAsia"/>
          <w:color w:val="000000" w:themeColor="text1"/>
          <w:sz w:val="24"/>
          <w:szCs w:val="24"/>
        </w:rPr>
        <w:t>等人使用基于</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模型的回归算法实现对室外温度和湿度的预测，并通过</w:t>
      </w:r>
      <w:r>
        <w:rPr>
          <w:rFonts w:ascii="Times New Roman" w:eastAsia="宋体" w:hAnsi="Times New Roman" w:cs="Times New Roman" w:hint="eastAsia"/>
          <w:color w:val="000000" w:themeColor="text1"/>
          <w:sz w:val="24"/>
          <w:szCs w:val="24"/>
        </w:rPr>
        <w:t>R2</w:t>
      </w:r>
      <w:r>
        <w:rPr>
          <w:rFonts w:ascii="Times New Roman" w:eastAsia="宋体" w:hAnsi="Times New Roman" w:cs="Times New Roman" w:hint="eastAsia"/>
          <w:color w:val="000000" w:themeColor="text1"/>
          <w:sz w:val="24"/>
          <w:szCs w:val="24"/>
        </w:rPr>
        <w:t>指标验证了该方法的优良预测性能</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_Ref31826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[18]</w:t>
      </w:r>
      <w:r>
        <w:rPr>
          <w:rFonts w:ascii="Times New Roman" w:eastAsia="宋体" w:hAnsi="Times New Roman" w:cs="Times New Roman" w:hint="eastAsia"/>
          <w:color w:val="000000" w:themeColor="text1"/>
          <w:sz w:val="24"/>
          <w:szCs w:val="24"/>
          <w:vertAlign w:val="superscript"/>
        </w:rPr>
        <w:fldChar w:fldCharType="end"/>
      </w:r>
      <w:r>
        <w:rPr>
          <w:rFonts w:ascii="Times New Roman" w:eastAsia="宋体" w:hAnsi="Times New Roman" w:cs="Times New Roman" w:hint="eastAsia"/>
          <w:color w:val="000000" w:themeColor="text1"/>
          <w:sz w:val="24"/>
          <w:szCs w:val="24"/>
        </w:rPr>
        <w:t>。</w:t>
      </w:r>
      <w:commentRangeStart w:id="34"/>
      <w:commentRangeEnd w:id="34"/>
      <w:r>
        <w:rPr>
          <w:rFonts w:ascii="Times New Roman" w:eastAsia="宋体" w:hAnsi="Times New Roman" w:cs="Times New Roman" w:hint="eastAsia"/>
          <w:color w:val="000000" w:themeColor="text1"/>
          <w:sz w:val="24"/>
          <w:szCs w:val="24"/>
        </w:rPr>
        <w:commentReference w:id="34"/>
      </w:r>
      <w:r>
        <w:rPr>
          <w:rFonts w:ascii="Times New Roman" w:eastAsia="宋体" w:hAnsi="Times New Roman" w:cs="Times New Roman" w:hint="eastAsia"/>
          <w:color w:val="000000" w:themeColor="text1"/>
          <w:sz w:val="24"/>
          <w:szCs w:val="24"/>
        </w:rPr>
        <w:t>黄琪在</w:t>
      </w:r>
      <w:r>
        <w:rPr>
          <w:rFonts w:ascii="Times New Roman" w:eastAsia="宋体" w:hAnsi="Times New Roman" w:cs="Times New Roman" w:hint="eastAsia"/>
          <w:color w:val="000000" w:themeColor="text1"/>
          <w:sz w:val="24"/>
          <w:szCs w:val="24"/>
        </w:rPr>
        <w:t>2020</w:t>
      </w:r>
      <w:r>
        <w:rPr>
          <w:rFonts w:ascii="Times New Roman" w:eastAsia="宋体" w:hAnsi="Times New Roman" w:cs="Times New Roman" w:hint="eastAsia"/>
          <w:color w:val="000000" w:themeColor="text1"/>
          <w:sz w:val="24"/>
          <w:szCs w:val="24"/>
        </w:rPr>
        <w:t>年搭建了基于</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RF</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SVR</w:t>
      </w:r>
      <w:r>
        <w:rPr>
          <w:rFonts w:ascii="Times New Roman" w:eastAsia="宋体" w:hAnsi="Times New Roman" w:cs="Times New Roman" w:hint="eastAsia"/>
          <w:color w:val="000000" w:themeColor="text1"/>
          <w:sz w:val="24"/>
          <w:szCs w:val="24"/>
        </w:rPr>
        <w:t>三种回归方法的堆叠组合模型，实现了对建筑室内温度、相对湿度等变量的预测，并以此为基础搭建了系统环境仿真平台验证了算法的可行性</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_Ref31872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[19]</w:t>
      </w:r>
      <w:r>
        <w:rPr>
          <w:rFonts w:ascii="Times New Roman" w:eastAsia="宋体" w:hAnsi="Times New Roman" w:cs="Times New Roman" w:hint="eastAsia"/>
          <w:color w:val="000000" w:themeColor="text1"/>
          <w:sz w:val="24"/>
          <w:szCs w:val="24"/>
          <w:vertAlign w:val="superscript"/>
        </w:rPr>
        <w:fldChar w:fldCharType="end"/>
      </w:r>
      <w:commentRangeStart w:id="35"/>
      <w:commentRangeEnd w:id="35"/>
      <w:r>
        <w:commentReference w:id="35"/>
      </w:r>
      <w:r>
        <w:rPr>
          <w:rFonts w:ascii="Times New Roman" w:eastAsia="宋体" w:hAnsi="Times New Roman" w:cs="Times New Roman" w:hint="eastAsia"/>
          <w:color w:val="000000" w:themeColor="text1"/>
          <w:sz w:val="24"/>
          <w:szCs w:val="24"/>
        </w:rPr>
        <w:t>。黄伟在</w:t>
      </w:r>
      <w:r>
        <w:rPr>
          <w:rFonts w:ascii="Times New Roman" w:eastAsia="宋体" w:hAnsi="Times New Roman" w:cs="Times New Roman" w:hint="eastAsia"/>
          <w:color w:val="000000" w:themeColor="text1"/>
          <w:sz w:val="24"/>
          <w:szCs w:val="24"/>
        </w:rPr>
        <w:t>2021</w:t>
      </w:r>
      <w:r>
        <w:rPr>
          <w:rFonts w:ascii="Times New Roman" w:eastAsia="宋体" w:hAnsi="Times New Roman" w:cs="Times New Roman" w:hint="eastAsia"/>
          <w:color w:val="000000" w:themeColor="text1"/>
          <w:sz w:val="24"/>
          <w:szCs w:val="24"/>
        </w:rPr>
        <w:t>年通过对供暖温度数据进行滑动窗口处理后结合基于决策树模型的</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算法实现对供热系统温度延时时间的时间序列预测</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_Ref31967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[20]</w:t>
      </w:r>
      <w:r>
        <w:rPr>
          <w:rFonts w:ascii="Times New Roman" w:eastAsia="宋体" w:hAnsi="Times New Roman" w:cs="Times New Roman" w:hint="eastAsia"/>
          <w:color w:val="000000" w:themeColor="text1"/>
          <w:sz w:val="24"/>
          <w:szCs w:val="24"/>
          <w:vertAlign w:val="superscript"/>
        </w:rPr>
        <w:fldChar w:fldCharType="end"/>
      </w:r>
      <w:commentRangeStart w:id="36"/>
      <w:commentRangeEnd w:id="36"/>
      <w:r>
        <w:commentReference w:id="36"/>
      </w:r>
      <w:r>
        <w:rPr>
          <w:rFonts w:ascii="Times New Roman" w:eastAsia="宋体" w:hAnsi="Times New Roman" w:cs="Times New Roman" w:hint="eastAsia"/>
          <w:color w:val="000000" w:themeColor="text1"/>
          <w:sz w:val="24"/>
          <w:szCs w:val="24"/>
        </w:rPr>
        <w:t>。</w:t>
      </w:r>
    </w:p>
    <w:p w14:paraId="5EFFE97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国内外多位学者的研究证明，基于深度学习的时间序列预测模型在多</w:t>
      </w:r>
      <w:proofErr w:type="gramStart"/>
      <w:r>
        <w:rPr>
          <w:rFonts w:ascii="Times New Roman" w:eastAsia="宋体" w:hAnsi="Times New Roman" w:cs="Times New Roman" w:hint="eastAsia"/>
          <w:color w:val="000000" w:themeColor="text1"/>
          <w:sz w:val="24"/>
          <w:szCs w:val="24"/>
        </w:rPr>
        <w:t>步预测</w:t>
      </w:r>
      <w:proofErr w:type="gramEnd"/>
      <w:r>
        <w:rPr>
          <w:rFonts w:ascii="Times New Roman" w:eastAsia="宋体" w:hAnsi="Times New Roman" w:cs="Times New Roman" w:hint="eastAsia"/>
          <w:color w:val="000000" w:themeColor="text1"/>
          <w:sz w:val="24"/>
          <w:szCs w:val="24"/>
        </w:rPr>
        <w:t>方面具有良好的表现，而基于树模型的集成算法在周期性数据和单步预测方便更具优势。本文要解决的当前温湿度估计问题，与深度学习的多</w:t>
      </w:r>
      <w:proofErr w:type="gramStart"/>
      <w:r>
        <w:rPr>
          <w:rFonts w:ascii="Times New Roman" w:eastAsia="宋体" w:hAnsi="Times New Roman" w:cs="Times New Roman" w:hint="eastAsia"/>
          <w:color w:val="000000" w:themeColor="text1"/>
          <w:sz w:val="24"/>
          <w:szCs w:val="24"/>
        </w:rPr>
        <w:t>步预测</w:t>
      </w:r>
      <w:proofErr w:type="gramEnd"/>
      <w:r>
        <w:rPr>
          <w:rFonts w:ascii="Times New Roman" w:eastAsia="宋体" w:hAnsi="Times New Roman" w:cs="Times New Roman" w:hint="eastAsia"/>
          <w:color w:val="000000" w:themeColor="text1"/>
          <w:sz w:val="24"/>
          <w:szCs w:val="24"/>
        </w:rPr>
        <w:t>关联较弱，因此本文结合整流</w:t>
      </w:r>
      <w:proofErr w:type="gramStart"/>
      <w:r>
        <w:rPr>
          <w:rFonts w:ascii="Times New Roman" w:eastAsia="宋体" w:hAnsi="Times New Roman" w:cs="Times New Roman" w:hint="eastAsia"/>
          <w:color w:val="000000" w:themeColor="text1"/>
          <w:sz w:val="24"/>
          <w:szCs w:val="24"/>
        </w:rPr>
        <w:t>罩真实</w:t>
      </w:r>
      <w:proofErr w:type="gramEnd"/>
      <w:r>
        <w:rPr>
          <w:rFonts w:ascii="Times New Roman" w:eastAsia="宋体" w:hAnsi="Times New Roman" w:cs="Times New Roman" w:hint="eastAsia"/>
          <w:color w:val="000000" w:themeColor="text1"/>
          <w:sz w:val="24"/>
          <w:szCs w:val="24"/>
        </w:rPr>
        <w:t>保障数据情况选用基于</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的温湿度预测模型。</w:t>
      </w:r>
    </w:p>
    <w:p w14:paraId="1AACF89D" w14:textId="77777777" w:rsidR="005D4DFB" w:rsidRDefault="00853CF7">
      <w:pPr>
        <w:pStyle w:val="3"/>
      </w:pPr>
      <w:bookmarkStart w:id="37" w:name="_Toc125207158"/>
      <w:r>
        <w:rPr>
          <w:rFonts w:hint="eastAsia"/>
        </w:rPr>
        <w:t>1</w:t>
      </w:r>
      <w:r>
        <w:t>.</w:t>
      </w:r>
      <w:r>
        <w:rPr>
          <w:rFonts w:hint="eastAsia"/>
        </w:rPr>
        <w:t>2</w:t>
      </w:r>
      <w:r>
        <w:t>.</w:t>
      </w:r>
      <w:r>
        <w:rPr>
          <w:rFonts w:hint="eastAsia"/>
        </w:rPr>
        <w:t>2</w:t>
      </w:r>
      <w:r>
        <w:t xml:space="preserve"> </w:t>
      </w:r>
      <w:r>
        <w:rPr>
          <w:rFonts w:hint="eastAsia"/>
        </w:rPr>
        <w:t>温湿度控制研究现状</w:t>
      </w:r>
      <w:bookmarkEnd w:id="37"/>
    </w:p>
    <w:p w14:paraId="78CA6C3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流罩内的温湿度控制系统是一个多输入多输出，并具有耦合关系的系统。因此，在对整流罩的温湿度的控制过程中需要考虑温湿度之间的耦合影响，这也是温湿度控制的研究重点。由于温湿度控制是一个时滞、耦合的控制过程，国外方面早在</w:t>
      </w:r>
      <w:r>
        <w:rPr>
          <w:rFonts w:ascii="Times New Roman" w:eastAsia="宋体" w:hAnsi="Times New Roman" w:cs="Times New Roman" w:hint="eastAsia"/>
          <w:color w:val="000000" w:themeColor="text1"/>
          <w:sz w:val="24"/>
          <w:szCs w:val="24"/>
        </w:rPr>
        <w:t>1995</w:t>
      </w:r>
      <w:r>
        <w:rPr>
          <w:rFonts w:ascii="Times New Roman" w:eastAsia="宋体" w:hAnsi="Times New Roman" w:cs="Times New Roman" w:hint="eastAsia"/>
          <w:color w:val="000000" w:themeColor="text1"/>
          <w:sz w:val="24"/>
          <w:szCs w:val="24"/>
        </w:rPr>
        <w:t>年</w:t>
      </w:r>
      <w:r>
        <w:rPr>
          <w:rFonts w:ascii="Times New Roman" w:eastAsia="宋体" w:hAnsi="Times New Roman" w:cs="Times New Roman" w:hint="eastAsia"/>
          <w:color w:val="000000" w:themeColor="text1"/>
          <w:sz w:val="24"/>
          <w:szCs w:val="24"/>
        </w:rPr>
        <w:t>Kalman I. Krakow</w:t>
      </w:r>
      <w:r>
        <w:rPr>
          <w:rFonts w:ascii="Times New Roman" w:eastAsia="宋体" w:hAnsi="Times New Roman" w:cs="Times New Roman" w:hint="eastAsia"/>
          <w:color w:val="000000" w:themeColor="text1"/>
          <w:sz w:val="24"/>
          <w:szCs w:val="24"/>
        </w:rPr>
        <w:t>等人就尝试使用简单</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对空调压缩机和风机控制，但由于温湿度间的耦合作用，结果证明简单</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对温湿度的控制效果并不</w:t>
      </w:r>
      <w:r>
        <w:rPr>
          <w:rFonts w:ascii="Times New Roman" w:eastAsia="宋体" w:hAnsi="Times New Roman" w:cs="Times New Roman" w:hint="eastAsia"/>
          <w:color w:val="000000" w:themeColor="text1"/>
          <w:sz w:val="24"/>
          <w:szCs w:val="24"/>
        </w:rPr>
        <w:lastRenderedPageBreak/>
        <w:t>理想</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_Ref32025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[21]</w:t>
      </w:r>
      <w:r>
        <w:rPr>
          <w:rFonts w:ascii="Times New Roman" w:eastAsia="宋体" w:hAnsi="Times New Roman" w:cs="Times New Roman" w:hint="eastAsia"/>
          <w:color w:val="000000" w:themeColor="text1"/>
          <w:sz w:val="24"/>
          <w:szCs w:val="24"/>
          <w:vertAlign w:val="superscript"/>
        </w:rPr>
        <w:fldChar w:fldCharType="end"/>
      </w:r>
      <w:commentRangeStart w:id="38"/>
      <w:commentRangeEnd w:id="38"/>
      <w:r>
        <w:rPr>
          <w:vertAlign w:val="superscript"/>
        </w:rPr>
        <w:commentReference w:id="38"/>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Faten</w:t>
      </w:r>
      <w:proofErr w:type="spellEnd"/>
      <w:r>
        <w:rPr>
          <w:rFonts w:ascii="Times New Roman" w:eastAsia="宋体" w:hAnsi="Times New Roman" w:cs="Times New Roman" w:hint="eastAsia"/>
          <w:color w:val="000000" w:themeColor="text1"/>
          <w:sz w:val="24"/>
          <w:szCs w:val="24"/>
        </w:rPr>
        <w:t xml:space="preserve"> </w:t>
      </w:r>
      <w:proofErr w:type="spellStart"/>
      <w:r>
        <w:rPr>
          <w:rFonts w:ascii="Times New Roman" w:eastAsia="宋体" w:hAnsi="Times New Roman" w:cs="Times New Roman" w:hint="eastAsia"/>
          <w:color w:val="000000" w:themeColor="text1"/>
          <w:sz w:val="24"/>
          <w:szCs w:val="24"/>
        </w:rPr>
        <w:t>Gouadria</w:t>
      </w:r>
      <w:proofErr w:type="spellEnd"/>
      <w:r>
        <w:rPr>
          <w:rFonts w:ascii="Times New Roman" w:eastAsia="宋体" w:hAnsi="Times New Roman" w:cs="Times New Roman" w:hint="eastAsia"/>
          <w:color w:val="000000" w:themeColor="text1"/>
          <w:sz w:val="24"/>
          <w:szCs w:val="24"/>
        </w:rPr>
        <w:t>等人在</w:t>
      </w:r>
      <w:r>
        <w:rPr>
          <w:rFonts w:ascii="Times New Roman" w:eastAsia="宋体" w:hAnsi="Times New Roman" w:cs="Times New Roman" w:hint="eastAsia"/>
          <w:color w:val="000000" w:themeColor="text1"/>
          <w:sz w:val="24"/>
          <w:szCs w:val="24"/>
        </w:rPr>
        <w:t>2017</w:t>
      </w:r>
      <w:r>
        <w:rPr>
          <w:rFonts w:ascii="Times New Roman" w:eastAsia="宋体" w:hAnsi="Times New Roman" w:cs="Times New Roman" w:hint="eastAsia"/>
          <w:color w:val="000000" w:themeColor="text1"/>
          <w:sz w:val="24"/>
          <w:szCs w:val="24"/>
        </w:rPr>
        <w:t>年使用</w:t>
      </w:r>
      <w:r>
        <w:rPr>
          <w:rFonts w:ascii="Times New Roman" w:eastAsia="宋体" w:hAnsi="Times New Roman" w:cs="Times New Roman" w:hint="eastAsia"/>
          <w:color w:val="000000" w:themeColor="text1"/>
          <w:sz w:val="24"/>
          <w:szCs w:val="24"/>
        </w:rPr>
        <w:t>PSO</w:t>
      </w:r>
      <w:r>
        <w:rPr>
          <w:rFonts w:ascii="Times New Roman" w:eastAsia="宋体" w:hAnsi="Times New Roman" w:cs="Times New Roman" w:hint="eastAsia"/>
          <w:color w:val="000000" w:themeColor="text1"/>
          <w:sz w:val="24"/>
          <w:szCs w:val="24"/>
        </w:rPr>
        <w:t>优化的</w:t>
      </w:r>
      <w:r>
        <w:rPr>
          <w:rFonts w:ascii="Times New Roman" w:eastAsia="宋体" w:hAnsi="Times New Roman" w:cs="Times New Roman" w:hint="eastAsia"/>
          <w:color w:val="000000" w:themeColor="text1"/>
          <w:sz w:val="24"/>
          <w:szCs w:val="24"/>
        </w:rPr>
        <w:t>PI</w:t>
      </w:r>
      <w:r>
        <w:rPr>
          <w:rFonts w:ascii="Times New Roman" w:eastAsia="宋体" w:hAnsi="Times New Roman" w:cs="Times New Roman" w:hint="eastAsia"/>
          <w:color w:val="000000" w:themeColor="text1"/>
          <w:sz w:val="24"/>
          <w:szCs w:val="24"/>
        </w:rPr>
        <w:t>控制器结合反馈前向补偿的方式实现对温湿度的解耦补偿控制</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_Ref68100136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[22]</w:t>
      </w:r>
      <w:r>
        <w:rPr>
          <w:rFonts w:ascii="Times New Roman" w:eastAsia="宋体" w:hAnsi="Times New Roman" w:cs="Times New Roman" w:hint="eastAsia"/>
          <w:color w:val="000000" w:themeColor="text1"/>
          <w:sz w:val="24"/>
          <w:szCs w:val="24"/>
          <w:vertAlign w:val="superscript"/>
        </w:rPr>
        <w:fldChar w:fldCharType="end"/>
      </w:r>
      <w:commentRangeStart w:id="39"/>
      <w:commentRangeEnd w:id="39"/>
      <w:r>
        <w:rPr>
          <w:vertAlign w:val="superscript"/>
        </w:rPr>
        <w:commentReference w:id="39"/>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Bahramnia</w:t>
      </w:r>
      <w:proofErr w:type="spellEnd"/>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等人在</w:t>
      </w:r>
      <w:r>
        <w:rPr>
          <w:rFonts w:ascii="Times New Roman" w:eastAsia="宋体" w:hAnsi="Times New Roman" w:cs="Times New Roman" w:hint="eastAsia"/>
          <w:color w:val="000000" w:themeColor="text1"/>
          <w:sz w:val="24"/>
          <w:szCs w:val="24"/>
        </w:rPr>
        <w:t>2019</w:t>
      </w:r>
      <w:r>
        <w:rPr>
          <w:rFonts w:ascii="Times New Roman" w:eastAsia="宋体" w:hAnsi="Times New Roman" w:cs="Times New Roman" w:hint="eastAsia"/>
          <w:color w:val="000000" w:themeColor="text1"/>
          <w:sz w:val="24"/>
          <w:szCs w:val="24"/>
        </w:rPr>
        <w:t>年基于模型预测控制（</w:t>
      </w:r>
      <w:r>
        <w:rPr>
          <w:rFonts w:ascii="Times New Roman" w:eastAsia="宋体" w:hAnsi="Times New Roman" w:cs="Times New Roman" w:hint="eastAsia"/>
          <w:color w:val="000000" w:themeColor="text1"/>
          <w:sz w:val="24"/>
          <w:szCs w:val="24"/>
        </w:rPr>
        <w:t>MPC</w:t>
      </w:r>
      <w:r>
        <w:rPr>
          <w:rFonts w:ascii="Times New Roman" w:eastAsia="宋体" w:hAnsi="Times New Roman" w:cs="Times New Roman" w:hint="eastAsia"/>
          <w:color w:val="000000" w:themeColor="text1"/>
          <w:sz w:val="24"/>
          <w:szCs w:val="24"/>
        </w:rPr>
        <w:t>）实现对建筑室内的空调温湿度预测控制，其思路是首先建立温湿度的机理预测模型，再利用最小化目标误差函数，寻找输入控制变量实现对温湿度的预测控制</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_Ref32153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[23]</w:t>
      </w:r>
      <w:r>
        <w:rPr>
          <w:rFonts w:ascii="Times New Roman" w:eastAsia="宋体" w:hAnsi="Times New Roman" w:cs="Times New Roman" w:hint="eastAsia"/>
          <w:color w:val="000000" w:themeColor="text1"/>
          <w:sz w:val="24"/>
          <w:szCs w:val="24"/>
          <w:vertAlign w:val="superscript"/>
        </w:rPr>
        <w:fldChar w:fldCharType="end"/>
      </w:r>
      <w:commentRangeStart w:id="40"/>
      <w:commentRangeEnd w:id="40"/>
      <w:r>
        <w:rPr>
          <w:vertAlign w:val="superscript"/>
        </w:rPr>
        <w:commentReference w:id="40"/>
      </w:r>
      <w:r>
        <w:rPr>
          <w:rFonts w:ascii="Times New Roman" w:eastAsia="宋体" w:hAnsi="Times New Roman" w:cs="Times New Roman" w:hint="eastAsia"/>
          <w:color w:val="000000" w:themeColor="text1"/>
          <w:sz w:val="24"/>
          <w:szCs w:val="24"/>
        </w:rPr>
        <w:t>；</w:t>
      </w:r>
    </w:p>
    <w:p w14:paraId="4E5B5A1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国内方面对温湿度的控制虽然起步较晚，但同样探索出了很多优秀的控制算法，实现了对不同环境下的温湿度控制。程初在</w:t>
      </w:r>
      <w:r>
        <w:rPr>
          <w:rFonts w:ascii="Times New Roman" w:eastAsia="宋体" w:hAnsi="Times New Roman" w:cs="Times New Roman" w:hint="eastAsia"/>
          <w:color w:val="000000" w:themeColor="text1"/>
          <w:sz w:val="24"/>
          <w:szCs w:val="24"/>
        </w:rPr>
        <w:t>2014</w:t>
      </w:r>
      <w:r>
        <w:rPr>
          <w:rFonts w:ascii="Times New Roman" w:eastAsia="宋体" w:hAnsi="Times New Roman" w:cs="Times New Roman" w:hint="eastAsia"/>
          <w:color w:val="000000" w:themeColor="text1"/>
          <w:sz w:val="24"/>
          <w:szCs w:val="24"/>
        </w:rPr>
        <w:t>年使用模糊</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控制实现对整流罩的温度控制，并通过</w:t>
      </w:r>
      <w:r>
        <w:rPr>
          <w:rFonts w:ascii="Times New Roman" w:eastAsia="宋体" w:hAnsi="Times New Roman" w:cs="Times New Roman" w:hint="eastAsia"/>
          <w:color w:val="000000" w:themeColor="text1"/>
          <w:sz w:val="24"/>
          <w:szCs w:val="24"/>
        </w:rPr>
        <w:t>PLC</w:t>
      </w:r>
      <w:r>
        <w:rPr>
          <w:rFonts w:ascii="Times New Roman" w:eastAsia="宋体" w:hAnsi="Times New Roman" w:cs="Times New Roman" w:hint="eastAsia"/>
          <w:color w:val="000000" w:themeColor="text1"/>
          <w:sz w:val="24"/>
          <w:szCs w:val="24"/>
        </w:rPr>
        <w:t>程序计算实现湿度对温度影响的解耦补偿，实验证明模糊</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控制在整流罩空调温度控制中效果良好，但可惜的是其并未实现对温湿度的联合控制</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_Ref30135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[3]</w:t>
      </w:r>
      <w:r>
        <w:rPr>
          <w:rFonts w:ascii="Times New Roman" w:eastAsia="宋体" w:hAnsi="Times New Roman" w:cs="Times New Roman" w:hint="eastAsia"/>
          <w:color w:val="000000" w:themeColor="text1"/>
          <w:sz w:val="24"/>
          <w:szCs w:val="24"/>
          <w:vertAlign w:val="superscript"/>
        </w:rPr>
        <w:fldChar w:fldCharType="end"/>
      </w:r>
      <w:commentRangeStart w:id="41"/>
      <w:commentRangeEnd w:id="41"/>
      <w:r>
        <w:commentReference w:id="41"/>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 xml:space="preserve">Liang </w:t>
      </w:r>
      <w:proofErr w:type="spellStart"/>
      <w:r>
        <w:rPr>
          <w:rFonts w:ascii="Times New Roman" w:eastAsia="宋体" w:hAnsi="Times New Roman" w:cs="Times New Roman" w:hint="eastAsia"/>
          <w:color w:val="000000" w:themeColor="text1"/>
          <w:sz w:val="24"/>
          <w:szCs w:val="24"/>
        </w:rPr>
        <w:t>Meihui</w:t>
      </w:r>
      <w:proofErr w:type="spellEnd"/>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2017</w:t>
      </w:r>
      <w:r>
        <w:rPr>
          <w:rFonts w:ascii="Times New Roman" w:eastAsia="宋体" w:hAnsi="Times New Roman" w:cs="Times New Roman" w:hint="eastAsia"/>
          <w:color w:val="000000" w:themeColor="text1"/>
          <w:sz w:val="24"/>
          <w:szCs w:val="24"/>
        </w:rPr>
        <w:t>年通过坐标变换和非线性状态反馈对原系统进行精确线性化从而实现温室温湿度的解耦并利用</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进行控制</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_Ref32309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[24]</w:t>
      </w:r>
      <w:r>
        <w:rPr>
          <w:rFonts w:ascii="Times New Roman" w:eastAsia="宋体" w:hAnsi="Times New Roman" w:cs="Times New Roman" w:hint="eastAsia"/>
          <w:color w:val="000000" w:themeColor="text1"/>
          <w:sz w:val="24"/>
          <w:szCs w:val="24"/>
          <w:vertAlign w:val="superscript"/>
        </w:rPr>
        <w:fldChar w:fldCharType="end"/>
      </w:r>
      <w:commentRangeStart w:id="42"/>
      <w:commentRangeEnd w:id="42"/>
      <w:r>
        <w:commentReference w:id="42"/>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Zhang Peng</w:t>
      </w:r>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2019</w:t>
      </w:r>
      <w:r>
        <w:rPr>
          <w:rFonts w:ascii="Times New Roman" w:eastAsia="宋体" w:hAnsi="Times New Roman" w:cs="Times New Roman" w:hint="eastAsia"/>
          <w:color w:val="000000" w:themeColor="text1"/>
          <w:sz w:val="24"/>
          <w:szCs w:val="24"/>
        </w:rPr>
        <w:t>年使用改进的遗传算法对</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参数进行整定，并通过前馈补偿的方式实现对粮仓的温湿度解耦控制，仿真结果显示其对温湿度控制更加精确</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_Ref32375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[25]</w:t>
      </w:r>
      <w:r>
        <w:rPr>
          <w:rFonts w:ascii="Times New Roman" w:eastAsia="宋体" w:hAnsi="Times New Roman" w:cs="Times New Roman" w:hint="eastAsia"/>
          <w:color w:val="000000" w:themeColor="text1"/>
          <w:sz w:val="24"/>
          <w:szCs w:val="24"/>
          <w:vertAlign w:val="superscript"/>
        </w:rPr>
        <w:fldChar w:fldCharType="end"/>
      </w:r>
      <w:commentRangeStart w:id="43"/>
      <w:commentRangeEnd w:id="43"/>
      <w:r>
        <w:commentReference w:id="43"/>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Shigang</w:t>
      </w:r>
      <w:proofErr w:type="spellEnd"/>
      <w:r>
        <w:rPr>
          <w:rFonts w:ascii="Times New Roman" w:eastAsia="宋体" w:hAnsi="Times New Roman" w:cs="Times New Roman" w:hint="eastAsia"/>
          <w:color w:val="000000" w:themeColor="text1"/>
          <w:sz w:val="24"/>
          <w:szCs w:val="24"/>
        </w:rPr>
        <w:t xml:space="preserve"> Cui</w:t>
      </w:r>
      <w:r>
        <w:rPr>
          <w:rFonts w:ascii="Times New Roman" w:eastAsia="宋体" w:hAnsi="Times New Roman" w:cs="Times New Roman" w:hint="eastAsia"/>
          <w:color w:val="000000" w:themeColor="text1"/>
          <w:sz w:val="24"/>
          <w:szCs w:val="24"/>
        </w:rPr>
        <w:t>等人在</w:t>
      </w:r>
      <w:r>
        <w:rPr>
          <w:rFonts w:ascii="Times New Roman" w:eastAsia="宋体" w:hAnsi="Times New Roman" w:cs="Times New Roman" w:hint="eastAsia"/>
          <w:color w:val="000000" w:themeColor="text1"/>
          <w:sz w:val="24"/>
          <w:szCs w:val="24"/>
        </w:rPr>
        <w:t>2020</w:t>
      </w:r>
      <w:r>
        <w:rPr>
          <w:rFonts w:ascii="Times New Roman" w:eastAsia="宋体" w:hAnsi="Times New Roman" w:cs="Times New Roman" w:hint="eastAsia"/>
          <w:color w:val="000000" w:themeColor="text1"/>
          <w:sz w:val="24"/>
          <w:szCs w:val="24"/>
        </w:rPr>
        <w:t>年使用神经网络</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实现对小型植物工厂的温湿度解耦控制，其思想是将</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控制的三个参数放入神经网络的隐藏层中并通过梯度下降权值更</w:t>
      </w:r>
      <w:proofErr w:type="gramStart"/>
      <w:r>
        <w:rPr>
          <w:rFonts w:ascii="Times New Roman" w:eastAsia="宋体" w:hAnsi="Times New Roman" w:cs="Times New Roman" w:hint="eastAsia"/>
          <w:color w:val="000000" w:themeColor="text1"/>
          <w:sz w:val="24"/>
          <w:szCs w:val="24"/>
        </w:rPr>
        <w:t>新实现</w:t>
      </w:r>
      <w:proofErr w:type="gramEnd"/>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参数的在线调整，仿真结果验证了该方法的准确性</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_Ref32437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[26]</w:t>
      </w:r>
      <w:r>
        <w:rPr>
          <w:rFonts w:ascii="Times New Roman" w:eastAsia="宋体" w:hAnsi="Times New Roman" w:cs="Times New Roman" w:hint="eastAsia"/>
          <w:color w:val="000000" w:themeColor="text1"/>
          <w:sz w:val="24"/>
          <w:szCs w:val="24"/>
          <w:vertAlign w:val="superscript"/>
        </w:rPr>
        <w:fldChar w:fldCharType="end"/>
      </w:r>
      <w:commentRangeStart w:id="44"/>
      <w:commentRangeEnd w:id="44"/>
      <w:r>
        <w:rPr>
          <w:vertAlign w:val="superscript"/>
        </w:rPr>
        <w:commentReference w:id="44"/>
      </w:r>
      <w:r>
        <w:rPr>
          <w:rFonts w:ascii="Times New Roman" w:eastAsia="宋体" w:hAnsi="Times New Roman" w:cs="Times New Roman" w:hint="eastAsia"/>
          <w:color w:val="000000" w:themeColor="text1"/>
          <w:sz w:val="24"/>
          <w:szCs w:val="24"/>
        </w:rPr>
        <w:t>；刘雪飞等人在</w:t>
      </w:r>
      <w:r>
        <w:rPr>
          <w:rFonts w:ascii="Times New Roman" w:eastAsia="宋体" w:hAnsi="Times New Roman" w:cs="Times New Roman" w:hint="eastAsia"/>
          <w:color w:val="000000" w:themeColor="text1"/>
          <w:sz w:val="24"/>
          <w:szCs w:val="24"/>
        </w:rPr>
        <w:t>2021</w:t>
      </w:r>
      <w:r>
        <w:rPr>
          <w:rFonts w:ascii="Times New Roman" w:eastAsia="宋体" w:hAnsi="Times New Roman" w:cs="Times New Roman" w:hint="eastAsia"/>
          <w:color w:val="000000" w:themeColor="text1"/>
          <w:sz w:val="24"/>
          <w:szCs w:val="24"/>
        </w:rPr>
        <w:t>年将专家</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控制的分段控制思想同简化后的模糊自适应</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控制结合实现对整流罩温湿度控制</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_Ref32473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[27]</w:t>
      </w:r>
      <w:r>
        <w:rPr>
          <w:rFonts w:ascii="Times New Roman" w:eastAsia="宋体" w:hAnsi="Times New Roman" w:cs="Times New Roman" w:hint="eastAsia"/>
          <w:color w:val="000000" w:themeColor="text1"/>
          <w:sz w:val="24"/>
          <w:szCs w:val="24"/>
          <w:vertAlign w:val="superscript"/>
        </w:rPr>
        <w:fldChar w:fldCharType="end"/>
      </w:r>
      <w:commentRangeStart w:id="45"/>
      <w:commentRangeEnd w:id="45"/>
      <w:r>
        <w:rPr>
          <w:vertAlign w:val="superscript"/>
        </w:rPr>
        <w:commentReference w:id="45"/>
      </w:r>
      <w:r>
        <w:rPr>
          <w:rFonts w:ascii="Times New Roman" w:eastAsia="宋体" w:hAnsi="Times New Roman" w:cs="Times New Roman" w:hint="eastAsia"/>
          <w:color w:val="000000" w:themeColor="text1"/>
          <w:sz w:val="24"/>
          <w:szCs w:val="24"/>
        </w:rPr>
        <w:t>；本文中结合整流罩内的温湿度特点，在前人</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神经网络解耦控制的基础上，</w:t>
      </w:r>
      <w:proofErr w:type="gramStart"/>
      <w:r>
        <w:rPr>
          <w:rFonts w:ascii="Times New Roman" w:eastAsia="宋体" w:hAnsi="Times New Roman" w:cs="Times New Roman" w:hint="eastAsia"/>
          <w:color w:val="000000" w:themeColor="text1"/>
          <w:sz w:val="24"/>
          <w:szCs w:val="24"/>
        </w:rPr>
        <w:t>采用蚁狮算法</w:t>
      </w:r>
      <w:proofErr w:type="gramEnd"/>
      <w:r>
        <w:rPr>
          <w:rFonts w:ascii="Times New Roman" w:eastAsia="宋体" w:hAnsi="Times New Roman" w:cs="Times New Roman" w:hint="eastAsia"/>
          <w:color w:val="000000" w:themeColor="text1"/>
          <w:sz w:val="24"/>
          <w:szCs w:val="24"/>
        </w:rPr>
        <w:t>对</w:t>
      </w:r>
      <w:proofErr w:type="gramStart"/>
      <w:r>
        <w:rPr>
          <w:rFonts w:ascii="Times New Roman" w:eastAsia="宋体" w:hAnsi="Times New Roman" w:cs="Times New Roman" w:hint="eastAsia"/>
          <w:color w:val="000000" w:themeColor="text1"/>
          <w:sz w:val="24"/>
          <w:szCs w:val="24"/>
        </w:rPr>
        <w:t>初始权</w:t>
      </w:r>
      <w:proofErr w:type="gramEnd"/>
      <w:r>
        <w:rPr>
          <w:rFonts w:ascii="Times New Roman" w:eastAsia="宋体" w:hAnsi="Times New Roman" w:cs="Times New Roman" w:hint="eastAsia"/>
          <w:color w:val="000000" w:themeColor="text1"/>
          <w:sz w:val="24"/>
          <w:szCs w:val="24"/>
        </w:rPr>
        <w:t>值进行优化，实现了温湿度的解耦控制。</w:t>
      </w:r>
    </w:p>
    <w:p w14:paraId="34E2A279"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757FC994" w14:textId="77777777" w:rsidR="005D4DFB" w:rsidRDefault="00853CF7">
      <w:pPr>
        <w:pStyle w:val="2"/>
        <w:rPr>
          <w:color w:val="000000" w:themeColor="text1"/>
        </w:rPr>
      </w:pPr>
      <w:bookmarkStart w:id="46" w:name="_Toc68538990"/>
      <w:bookmarkStart w:id="47" w:name="_Toc125207159"/>
      <w:r>
        <w:rPr>
          <w:rFonts w:hint="eastAsia"/>
          <w:color w:val="000000" w:themeColor="text1"/>
        </w:rPr>
        <w:t xml:space="preserve">1.3 </w:t>
      </w:r>
      <w:r>
        <w:rPr>
          <w:color w:val="000000" w:themeColor="text1"/>
        </w:rPr>
        <w:t>本文主要工作</w:t>
      </w:r>
      <w:bookmarkEnd w:id="46"/>
      <w:bookmarkEnd w:id="47"/>
    </w:p>
    <w:p w14:paraId="426539D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本文针对特殊工况下的整流罩内温湿度传感器反馈缺失情况（例如传感器故障），提出了基于历史数据信息的整流罩内温湿度预测模型，建立监测传感器温湿</w:t>
      </w:r>
      <w:proofErr w:type="gramStart"/>
      <w:r>
        <w:rPr>
          <w:rFonts w:ascii="Times New Roman" w:eastAsia="宋体" w:hAnsi="Times New Roman" w:cs="Times New Roman" w:hint="eastAsia"/>
          <w:color w:val="000000" w:themeColor="text1"/>
          <w:sz w:val="24"/>
          <w:szCs w:val="24"/>
        </w:rPr>
        <w:t>度历史</w:t>
      </w:r>
      <w:proofErr w:type="gramEnd"/>
      <w:r>
        <w:rPr>
          <w:rFonts w:ascii="Times New Roman" w:eastAsia="宋体" w:hAnsi="Times New Roman" w:cs="Times New Roman" w:hint="eastAsia"/>
          <w:color w:val="000000" w:themeColor="text1"/>
          <w:sz w:val="24"/>
          <w:szCs w:val="24"/>
        </w:rPr>
        <w:t>数据同当前罩内温湿度的映射关系，从而实现对当前罩内温湿度的估算。在得到温湿度反馈后，通过建立整流罩温湿度的机理模型，</w:t>
      </w:r>
      <w:proofErr w:type="gramStart"/>
      <w:r>
        <w:rPr>
          <w:rFonts w:ascii="Times New Roman" w:eastAsia="宋体" w:hAnsi="Times New Roman" w:cs="Times New Roman" w:hint="eastAsia"/>
          <w:color w:val="000000" w:themeColor="text1"/>
          <w:sz w:val="24"/>
          <w:szCs w:val="24"/>
        </w:rPr>
        <w:t>利用蚁狮算法</w:t>
      </w:r>
      <w:proofErr w:type="gramEnd"/>
      <w:r>
        <w:rPr>
          <w:rFonts w:ascii="Times New Roman" w:eastAsia="宋体" w:hAnsi="Times New Roman" w:cs="Times New Roman" w:hint="eastAsia"/>
          <w:color w:val="000000" w:themeColor="text1"/>
          <w:sz w:val="24"/>
          <w:szCs w:val="24"/>
        </w:rPr>
        <w:t>优化的神经网络</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算法实现对整流罩内温湿度的解耦控制。最后通过将预测模型和控制算法嵌入到温湿度监测系统中，实现相关算法的具体应用。</w:t>
      </w:r>
      <w:r>
        <w:rPr>
          <w:rFonts w:ascii="Times New Roman" w:eastAsia="宋体" w:hAnsi="Times New Roman" w:cs="Times New Roman"/>
          <w:color w:val="000000" w:themeColor="text1"/>
          <w:sz w:val="24"/>
          <w:szCs w:val="24"/>
        </w:rPr>
        <w:t>研究内容</w:t>
      </w:r>
      <w:r>
        <w:rPr>
          <w:rFonts w:ascii="Times New Roman" w:eastAsia="宋体" w:hAnsi="Times New Roman" w:cs="Times New Roman" w:hint="eastAsia"/>
          <w:color w:val="000000" w:themeColor="text1"/>
          <w:sz w:val="24"/>
          <w:szCs w:val="24"/>
        </w:rPr>
        <w:t>具体</w:t>
      </w:r>
      <w:r>
        <w:rPr>
          <w:rFonts w:ascii="Times New Roman" w:eastAsia="宋体" w:hAnsi="Times New Roman" w:cs="Times New Roman"/>
          <w:color w:val="000000" w:themeColor="text1"/>
          <w:sz w:val="24"/>
          <w:szCs w:val="24"/>
        </w:rPr>
        <w:t>如下：</w:t>
      </w:r>
    </w:p>
    <w:p w14:paraId="406999F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① </w:t>
      </w:r>
      <w:r>
        <w:rPr>
          <w:rFonts w:ascii="Times New Roman" w:eastAsia="宋体" w:hAnsi="Times New Roman" w:cs="Times New Roman"/>
          <w:color w:val="000000" w:themeColor="text1"/>
          <w:sz w:val="24"/>
          <w:szCs w:val="24"/>
        </w:rPr>
        <w:t>对</w:t>
      </w:r>
      <w:r>
        <w:rPr>
          <w:rFonts w:ascii="Times New Roman" w:eastAsia="宋体" w:hAnsi="Times New Roman" w:cs="Times New Roman" w:hint="eastAsia"/>
          <w:color w:val="000000" w:themeColor="text1"/>
          <w:sz w:val="24"/>
          <w:szCs w:val="24"/>
        </w:rPr>
        <w:t>整流罩内温湿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及控制过程中存在的关键问题</w:t>
      </w:r>
      <w:r>
        <w:rPr>
          <w:rFonts w:ascii="Times New Roman" w:eastAsia="宋体" w:hAnsi="Times New Roman" w:cs="Times New Roman"/>
          <w:color w:val="000000" w:themeColor="text1"/>
          <w:sz w:val="24"/>
          <w:szCs w:val="24"/>
        </w:rPr>
        <w:t>进行了分析，</w:t>
      </w:r>
      <w:r>
        <w:rPr>
          <w:rFonts w:ascii="Times New Roman" w:eastAsia="宋体" w:hAnsi="Times New Roman" w:cs="Times New Roman" w:hint="eastAsia"/>
          <w:color w:val="000000" w:themeColor="text1"/>
          <w:sz w:val="24"/>
          <w:szCs w:val="24"/>
        </w:rPr>
        <w:t>使用</w:t>
      </w:r>
      <w:r>
        <w:rPr>
          <w:rFonts w:ascii="Times New Roman" w:eastAsia="宋体" w:hAnsi="Times New Roman" w:cs="Times New Roman" w:hint="eastAsia"/>
          <w:color w:val="000000" w:themeColor="text1"/>
          <w:sz w:val="24"/>
          <w:szCs w:val="24"/>
        </w:rPr>
        <w:t>EDA(Exploratory Data Analysis)</w:t>
      </w:r>
      <w:r>
        <w:rPr>
          <w:rFonts w:ascii="Times New Roman" w:eastAsia="宋体" w:hAnsi="Times New Roman" w:cs="Times New Roman" w:hint="eastAsia"/>
          <w:color w:val="000000" w:themeColor="text1"/>
          <w:sz w:val="24"/>
          <w:szCs w:val="24"/>
        </w:rPr>
        <w:t>数据探索分析方法对温湿</w:t>
      </w:r>
      <w:proofErr w:type="gramStart"/>
      <w:r>
        <w:rPr>
          <w:rFonts w:ascii="Times New Roman" w:eastAsia="宋体" w:hAnsi="Times New Roman" w:cs="Times New Roman" w:hint="eastAsia"/>
          <w:color w:val="000000" w:themeColor="text1"/>
          <w:sz w:val="24"/>
          <w:szCs w:val="24"/>
        </w:rPr>
        <w:t>度历史</w:t>
      </w:r>
      <w:proofErr w:type="gramEnd"/>
      <w:r>
        <w:rPr>
          <w:rFonts w:ascii="Times New Roman" w:eastAsia="宋体" w:hAnsi="Times New Roman" w:cs="Times New Roman" w:hint="eastAsia"/>
          <w:color w:val="000000" w:themeColor="text1"/>
          <w:sz w:val="24"/>
          <w:szCs w:val="24"/>
        </w:rPr>
        <w:t>监测数据进行预处理，并对相关数据进行初步分析</w:t>
      </w:r>
      <w:r>
        <w:rPr>
          <w:rFonts w:ascii="Times New Roman" w:eastAsia="宋体" w:hAnsi="Times New Roman" w:cs="Times New Roman"/>
          <w:color w:val="000000" w:themeColor="text1"/>
          <w:sz w:val="24"/>
          <w:szCs w:val="24"/>
        </w:rPr>
        <w:t>为后续</w:t>
      </w:r>
      <w:r>
        <w:rPr>
          <w:rFonts w:ascii="Times New Roman" w:eastAsia="宋体" w:hAnsi="Times New Roman" w:cs="Times New Roman" w:hint="eastAsia"/>
          <w:color w:val="000000" w:themeColor="text1"/>
          <w:sz w:val="24"/>
          <w:szCs w:val="24"/>
        </w:rPr>
        <w:t>历史监测数据同当前罩内温湿度的映射模型构建作</w:t>
      </w:r>
      <w:r>
        <w:rPr>
          <w:rFonts w:ascii="Times New Roman" w:eastAsia="宋体" w:hAnsi="Times New Roman" w:cs="Times New Roman"/>
          <w:color w:val="000000" w:themeColor="text1"/>
          <w:sz w:val="24"/>
          <w:szCs w:val="24"/>
        </w:rPr>
        <w:t>铺垫。</w:t>
      </w:r>
    </w:p>
    <w:p w14:paraId="2E43976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② </w:t>
      </w:r>
      <w:r>
        <w:rPr>
          <w:rFonts w:ascii="Times New Roman" w:eastAsia="宋体" w:hAnsi="Times New Roman" w:cs="Times New Roman"/>
          <w:color w:val="000000" w:themeColor="text1"/>
          <w:sz w:val="24"/>
          <w:szCs w:val="24"/>
        </w:rPr>
        <w:t>研究了</w:t>
      </w:r>
      <w:r>
        <w:rPr>
          <w:rFonts w:ascii="Times New Roman" w:eastAsia="宋体" w:hAnsi="Times New Roman" w:cs="Times New Roman" w:hint="eastAsia"/>
          <w:color w:val="000000" w:themeColor="text1"/>
          <w:sz w:val="24"/>
          <w:szCs w:val="24"/>
        </w:rPr>
        <w:t>时间序列数据重组在集成学习算法上的使用</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由于监测数据的时间序列属性，通过对历史监测数据进行基于滑动窗口进行数据重组，从而保留历史送风温湿度数据对罩内温湿度的影响。使用贝叶斯优化的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模型实现历</w:t>
      </w:r>
      <w:r>
        <w:rPr>
          <w:rFonts w:ascii="Times New Roman" w:eastAsia="宋体" w:hAnsi="Times New Roman" w:cs="Times New Roman" w:hint="eastAsia"/>
          <w:color w:val="000000" w:themeColor="text1"/>
          <w:sz w:val="24"/>
          <w:szCs w:val="24"/>
        </w:rPr>
        <w:lastRenderedPageBreak/>
        <w:t>史监测数据同当前罩内温湿度的映射关系构建，从而完成对罩内温湿度估算。</w:t>
      </w:r>
    </w:p>
    <w:p w14:paraId="721436F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③ </w:t>
      </w:r>
      <w:r>
        <w:rPr>
          <w:rFonts w:ascii="Times New Roman" w:eastAsia="宋体" w:hAnsi="Times New Roman" w:cs="Times New Roman" w:hint="eastAsia"/>
          <w:color w:val="000000" w:themeColor="text1"/>
          <w:sz w:val="24"/>
          <w:szCs w:val="24"/>
        </w:rPr>
        <w:t>针对传统整流罩建模没有考虑温度的散热损失问题，建立了考虑散热损失的整流罩温湿度机理模型，针对罩内温湿度的耦合，而传统前馈补偿解耦此处不适用问题，利用神经网络</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实现温湿度的解耦，并对神经网络</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的</w:t>
      </w:r>
      <w:proofErr w:type="gramStart"/>
      <w:r>
        <w:rPr>
          <w:rFonts w:ascii="Times New Roman" w:eastAsia="宋体" w:hAnsi="Times New Roman" w:cs="Times New Roman" w:hint="eastAsia"/>
          <w:color w:val="000000" w:themeColor="text1"/>
          <w:sz w:val="24"/>
          <w:szCs w:val="24"/>
        </w:rPr>
        <w:t>初始权</w:t>
      </w:r>
      <w:proofErr w:type="gramEnd"/>
      <w:r>
        <w:rPr>
          <w:rFonts w:ascii="Times New Roman" w:eastAsia="宋体" w:hAnsi="Times New Roman" w:cs="Times New Roman" w:hint="eastAsia"/>
          <w:color w:val="000000" w:themeColor="text1"/>
          <w:sz w:val="24"/>
          <w:szCs w:val="24"/>
        </w:rPr>
        <w:t>值</w:t>
      </w:r>
      <w:proofErr w:type="gramStart"/>
      <w:r>
        <w:rPr>
          <w:rFonts w:ascii="Times New Roman" w:eastAsia="宋体" w:hAnsi="Times New Roman" w:cs="Times New Roman" w:hint="eastAsia"/>
          <w:color w:val="000000" w:themeColor="text1"/>
          <w:sz w:val="24"/>
          <w:szCs w:val="24"/>
        </w:rPr>
        <w:t>使用</w:t>
      </w:r>
      <w:r>
        <w:rPr>
          <w:rFonts w:ascii="Times New Roman" w:eastAsia="宋体" w:hAnsi="Times New Roman" w:cs="Times New Roman" w:hint="eastAsia"/>
          <w:sz w:val="24"/>
          <w:szCs w:val="24"/>
        </w:rPr>
        <w:t>蚁狮算法</w:t>
      </w:r>
      <w:proofErr w:type="gramEnd"/>
      <w:r>
        <w:rPr>
          <w:rFonts w:ascii="Times New Roman" w:eastAsia="宋体" w:hAnsi="Times New Roman" w:cs="Times New Roman" w:hint="eastAsia"/>
          <w:sz w:val="24"/>
          <w:szCs w:val="24"/>
        </w:rPr>
        <w:t>进</w:t>
      </w:r>
      <w:r>
        <w:rPr>
          <w:rFonts w:ascii="Times New Roman" w:eastAsia="宋体" w:hAnsi="Times New Roman" w:cs="Times New Roman" w:hint="eastAsia"/>
          <w:color w:val="000000" w:themeColor="text1"/>
          <w:sz w:val="24"/>
          <w:szCs w:val="24"/>
        </w:rPr>
        <w:t>行优化</w:t>
      </w:r>
      <w:r>
        <w:rPr>
          <w:rFonts w:ascii="Times New Roman" w:eastAsia="宋体" w:hAnsi="Times New Roman" w:cs="Times New Roman"/>
          <w:color w:val="000000" w:themeColor="text1"/>
          <w:sz w:val="24"/>
          <w:szCs w:val="24"/>
        </w:rPr>
        <w:t>。</w:t>
      </w:r>
    </w:p>
    <w:p w14:paraId="0C8E695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④ </w:t>
      </w:r>
      <w:r>
        <w:rPr>
          <w:rFonts w:ascii="Times New Roman" w:eastAsia="宋体" w:hAnsi="Times New Roman" w:cs="Times New Roman" w:hint="eastAsia"/>
          <w:color w:val="000000" w:themeColor="text1"/>
          <w:sz w:val="24"/>
          <w:szCs w:val="24"/>
        </w:rPr>
        <w:t>搭建了基于前后端分离</w:t>
      </w:r>
      <w:r>
        <w:rPr>
          <w:rFonts w:ascii="Times New Roman" w:eastAsia="宋体" w:hAnsi="Times New Roman" w:cs="Times New Roman" w:hint="eastAsia"/>
          <w:color w:val="000000" w:themeColor="text1"/>
          <w:sz w:val="24"/>
          <w:szCs w:val="24"/>
        </w:rPr>
        <w:t>B/S</w:t>
      </w:r>
      <w:r>
        <w:rPr>
          <w:rFonts w:ascii="Times New Roman" w:eastAsia="宋体" w:hAnsi="Times New Roman" w:cs="Times New Roman" w:hint="eastAsia"/>
          <w:color w:val="000000" w:themeColor="text1"/>
          <w:sz w:val="24"/>
          <w:szCs w:val="24"/>
        </w:rPr>
        <w:t>架构的整流罩温湿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及监控系统，详细介绍了相关模块的技术实现方案，通过将预测模型、控制算法指令下发嵌入系统中，实现相关算法的工程应用</w:t>
      </w:r>
      <w:r>
        <w:rPr>
          <w:rFonts w:ascii="Times New Roman" w:eastAsia="宋体" w:hAnsi="Times New Roman" w:cs="Times New Roman"/>
          <w:color w:val="000000" w:themeColor="text1"/>
          <w:sz w:val="24"/>
          <w:szCs w:val="24"/>
        </w:rPr>
        <w:t>。</w:t>
      </w:r>
    </w:p>
    <w:p w14:paraId="4E6B275C"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本文具体研究内容思路如下图</w:t>
      </w:r>
      <w:r>
        <w:rPr>
          <w:rFonts w:ascii="Times New Roman" w:eastAsia="宋体" w:hAnsi="Times New Roman" w:cs="Times New Roman" w:hint="eastAsia"/>
          <w:color w:val="000000" w:themeColor="text1"/>
          <w:sz w:val="24"/>
          <w:szCs w:val="24"/>
        </w:rPr>
        <w:t>1.1</w:t>
      </w:r>
      <w:r>
        <w:rPr>
          <w:rFonts w:ascii="Times New Roman" w:eastAsia="宋体" w:hAnsi="Times New Roman" w:cs="Times New Roman" w:hint="eastAsia"/>
          <w:color w:val="000000" w:themeColor="text1"/>
          <w:sz w:val="24"/>
          <w:szCs w:val="24"/>
        </w:rPr>
        <w:t>所示：</w:t>
      </w:r>
    </w:p>
    <w:p w14:paraId="7FD1D394"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6629805C" w14:textId="77777777">
        <w:tc>
          <w:tcPr>
            <w:tcW w:w="5000" w:type="pct"/>
            <w:tcBorders>
              <w:top w:val="nil"/>
              <w:left w:val="nil"/>
              <w:bottom w:val="nil"/>
              <w:right w:val="nil"/>
            </w:tcBorders>
            <w:tcMar>
              <w:top w:w="0" w:type="dxa"/>
              <w:left w:w="0" w:type="dxa"/>
              <w:bottom w:w="0" w:type="dxa"/>
              <w:right w:w="0" w:type="dxa"/>
            </w:tcMar>
          </w:tcPr>
          <w:p w14:paraId="2FAEC8D5"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sz w:val="24"/>
                <w:szCs w:val="24"/>
                <w:lang w:bidi="ar"/>
              </w:rPr>
              <w:object w:dxaOrig="8595" w:dyaOrig="5160" w14:anchorId="5517BF1F">
                <v:shape id="_x0000_i1026" type="#_x0000_t75" style="width:429.6pt;height:258pt" o:ole="">
                  <v:imagedata r:id="rId22" o:title=""/>
                  <o:lock v:ext="edit" aspectratio="f"/>
                </v:shape>
                <o:OLEObject Type="Embed" ProgID="Visio.Drawing.15" ShapeID="_x0000_i1026" DrawAspect="Content" ObjectID="_1735859374" r:id="rId23"/>
              </w:object>
            </w:r>
          </w:p>
        </w:tc>
      </w:tr>
      <w:tr w:rsidR="005D4DFB" w14:paraId="44DD128D" w14:textId="77777777">
        <w:trPr>
          <w:trHeight w:val="297"/>
        </w:trPr>
        <w:tc>
          <w:tcPr>
            <w:tcW w:w="5000" w:type="pct"/>
            <w:tcBorders>
              <w:top w:val="nil"/>
              <w:left w:val="nil"/>
              <w:bottom w:val="nil"/>
              <w:right w:val="nil"/>
            </w:tcBorders>
            <w:tcMar>
              <w:top w:w="0" w:type="dxa"/>
              <w:left w:w="0" w:type="dxa"/>
              <w:bottom w:w="0" w:type="dxa"/>
              <w:right w:w="0" w:type="dxa"/>
            </w:tcMar>
          </w:tcPr>
          <w:p w14:paraId="612E3611" w14:textId="77777777" w:rsidR="005D4DFB" w:rsidRDefault="00853CF7">
            <w:pPr>
              <w:pStyle w:val="a3"/>
              <w:spacing w:line="400" w:lineRule="exact"/>
              <w:jc w:val="center"/>
              <w:rPr>
                <w:rFonts w:ascii="Times New Roman" w:eastAsia="宋体" w:hAnsi="Times New Roman" w:cs="Times New Roman"/>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1</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1</w:t>
            </w:r>
            <w:r>
              <w:rPr>
                <w:rFonts w:ascii="Times New Roman" w:eastAsia="宋体" w:hAnsi="Times New Roman" w:cs="Times New Roman"/>
                <w:color w:val="000000" w:themeColor="text1"/>
                <w:sz w:val="21"/>
                <w:szCs w:val="21"/>
              </w:rPr>
              <w:t xml:space="preserve"> </w:t>
            </w:r>
            <w:r>
              <w:rPr>
                <w:rFonts w:ascii="Times New Roman" w:eastAsia="宋体" w:hAnsi="Times New Roman" w:cs="Times New Roman" w:hint="eastAsia"/>
                <w:color w:val="000000" w:themeColor="text1"/>
                <w:sz w:val="21"/>
                <w:szCs w:val="21"/>
              </w:rPr>
              <w:t>具体研究内容思路框图</w:t>
            </w:r>
          </w:p>
        </w:tc>
      </w:tr>
      <w:tr w:rsidR="005D4DFB" w14:paraId="37ABE6CE" w14:textId="77777777">
        <w:tc>
          <w:tcPr>
            <w:tcW w:w="5000" w:type="pct"/>
            <w:tcBorders>
              <w:top w:val="nil"/>
              <w:left w:val="nil"/>
              <w:bottom w:val="nil"/>
              <w:right w:val="nil"/>
            </w:tcBorders>
            <w:tcMar>
              <w:top w:w="0" w:type="dxa"/>
              <w:left w:w="0" w:type="dxa"/>
              <w:bottom w:w="0" w:type="dxa"/>
              <w:right w:w="0" w:type="dxa"/>
            </w:tcMar>
          </w:tcPr>
          <w:p w14:paraId="701D8608"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color w:val="000000" w:themeColor="text1"/>
                <w:szCs w:val="21"/>
              </w:rPr>
              <w:t>Fig.</w:t>
            </w:r>
            <w:r>
              <w:rPr>
                <w:rFonts w:ascii="Times New Roman" w:eastAsia="宋体" w:hAnsi="Times New Roman" w:cs="Times New Roman" w:hint="eastAsia"/>
                <w:color w:val="000000" w:themeColor="text1"/>
                <w:szCs w:val="21"/>
              </w:rPr>
              <w:t>1</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1 Specific research content ideas block diagram</w:t>
            </w:r>
          </w:p>
        </w:tc>
      </w:tr>
    </w:tbl>
    <w:p w14:paraId="58C23717" w14:textId="77777777" w:rsidR="005D4DFB" w:rsidRDefault="005D4DFB">
      <w:pPr>
        <w:spacing w:line="400" w:lineRule="exact"/>
        <w:rPr>
          <w:rFonts w:ascii="Times New Roman" w:eastAsia="宋体" w:hAnsi="Times New Roman" w:cs="Times New Roman"/>
          <w:color w:val="000000" w:themeColor="text1"/>
          <w:sz w:val="24"/>
          <w:szCs w:val="24"/>
        </w:rPr>
      </w:pPr>
    </w:p>
    <w:p w14:paraId="2DC8476C" w14:textId="77777777" w:rsidR="005D4DFB" w:rsidRDefault="00853CF7">
      <w:pPr>
        <w:pStyle w:val="2"/>
        <w:rPr>
          <w:color w:val="000000" w:themeColor="text1"/>
        </w:rPr>
      </w:pPr>
      <w:bookmarkStart w:id="48" w:name="_Toc68538991"/>
      <w:bookmarkStart w:id="49" w:name="_Toc125207160"/>
      <w:r>
        <w:rPr>
          <w:color w:val="000000" w:themeColor="text1"/>
        </w:rPr>
        <w:t xml:space="preserve">1.4 </w:t>
      </w:r>
      <w:r>
        <w:rPr>
          <w:color w:val="000000" w:themeColor="text1"/>
        </w:rPr>
        <w:t>论文主</w:t>
      </w:r>
      <w:r>
        <w:rPr>
          <w:rFonts w:hint="eastAsia"/>
          <w:color w:val="000000" w:themeColor="text1"/>
        </w:rPr>
        <w:t>体结构</w:t>
      </w:r>
      <w:bookmarkEnd w:id="48"/>
      <w:bookmarkEnd w:id="49"/>
    </w:p>
    <w:p w14:paraId="7768BA7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本文分为六个章节，章节安排如下：</w:t>
      </w:r>
    </w:p>
    <w:p w14:paraId="07C59AC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第一章：绪论。首先阐述了整流罩内环境温湿度监测的重要性及罩内温湿度控制的意义，其次介绍了目前国内外温湿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方法及空调温湿度控制的研究现状，最后对本文的主要工作及论文主体结构安排进行说明。</w:t>
      </w:r>
    </w:p>
    <w:p w14:paraId="42D0A02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第二章：关键问题分析及数据预处理。首先对本文中要解决的关键问题进行分析。然后对整流</w:t>
      </w:r>
      <w:proofErr w:type="gramStart"/>
      <w:r>
        <w:rPr>
          <w:rFonts w:ascii="Times New Roman" w:eastAsia="宋体" w:hAnsi="Times New Roman" w:cs="Times New Roman" w:hint="eastAsia"/>
          <w:color w:val="000000" w:themeColor="text1"/>
          <w:sz w:val="24"/>
          <w:szCs w:val="24"/>
        </w:rPr>
        <w:t>罩运维保障</w:t>
      </w:r>
      <w:proofErr w:type="gramEnd"/>
      <w:r>
        <w:rPr>
          <w:rFonts w:ascii="Times New Roman" w:eastAsia="宋体" w:hAnsi="Times New Roman" w:cs="Times New Roman" w:hint="eastAsia"/>
          <w:color w:val="000000" w:themeColor="text1"/>
          <w:sz w:val="24"/>
          <w:szCs w:val="24"/>
        </w:rPr>
        <w:t>过程中的监测数据进行了数据预处理、并对整流罩温湿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相关数据进行了可视化预分析；</w:t>
      </w:r>
    </w:p>
    <w:p w14:paraId="589E12A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第三章：特殊工况下整流罩温湿度预测模型。首先对特殊工况进行介绍，说明该工况下存在的问题，针对该问题建立了基于时间滑动窗口的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温湿</w:t>
      </w:r>
      <w:proofErr w:type="gramStart"/>
      <w:r>
        <w:rPr>
          <w:rFonts w:ascii="Times New Roman" w:eastAsia="宋体" w:hAnsi="Times New Roman" w:cs="Times New Roman" w:hint="eastAsia"/>
          <w:color w:val="000000" w:themeColor="text1"/>
          <w:sz w:val="24"/>
          <w:szCs w:val="24"/>
        </w:rPr>
        <w:t>度回归</w:t>
      </w:r>
      <w:proofErr w:type="gramEnd"/>
      <w:r>
        <w:rPr>
          <w:rFonts w:ascii="Times New Roman" w:eastAsia="宋体" w:hAnsi="Times New Roman" w:cs="Times New Roman" w:hint="eastAsia"/>
          <w:color w:val="000000" w:themeColor="text1"/>
          <w:sz w:val="24"/>
          <w:szCs w:val="24"/>
        </w:rPr>
        <w:t>模型。介绍了</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算法的基本原理；对整流罩内的温湿</w:t>
      </w:r>
      <w:proofErr w:type="gramStart"/>
      <w:r>
        <w:rPr>
          <w:rFonts w:ascii="Times New Roman" w:eastAsia="宋体" w:hAnsi="Times New Roman" w:cs="Times New Roman" w:hint="eastAsia"/>
          <w:color w:val="000000" w:themeColor="text1"/>
          <w:sz w:val="24"/>
          <w:szCs w:val="24"/>
        </w:rPr>
        <w:t>度数据进行滑窗</w:t>
      </w:r>
      <w:proofErr w:type="gramEnd"/>
      <w:r>
        <w:rPr>
          <w:rFonts w:ascii="Times New Roman" w:eastAsia="宋体" w:hAnsi="Times New Roman" w:cs="Times New Roman" w:hint="eastAsia"/>
          <w:color w:val="000000" w:themeColor="text1"/>
          <w:sz w:val="24"/>
          <w:szCs w:val="24"/>
        </w:rPr>
        <w:t>数据重组，搭建基于输入变量数据重组的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整流罩温湿度预测模型，完成对罩内温湿度影响因素的分析和对罩内平均温湿度的单步预测，并与其他</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种方法进行对比分析。</w:t>
      </w:r>
    </w:p>
    <w:p w14:paraId="433D5F0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第四章：基于</w:t>
      </w:r>
      <w:r>
        <w:rPr>
          <w:rFonts w:ascii="Times New Roman" w:eastAsia="宋体" w:hAnsi="Times New Roman" w:cs="Times New Roman" w:hint="eastAsia"/>
          <w:color w:val="000000" w:themeColor="text1"/>
          <w:sz w:val="24"/>
          <w:szCs w:val="24"/>
        </w:rPr>
        <w:t>ANT-LION</w:t>
      </w:r>
      <w:r>
        <w:rPr>
          <w:rFonts w:ascii="Times New Roman" w:eastAsia="宋体" w:hAnsi="Times New Roman" w:cs="Times New Roman" w:hint="eastAsia"/>
          <w:color w:val="000000" w:themeColor="text1"/>
          <w:sz w:val="24"/>
          <w:szCs w:val="24"/>
        </w:rPr>
        <w:t>优化的神经网络整流罩温湿度控制。首先建立基于能量守恒定律的整流罩温湿度机理模型，在建模过程中发现温湿度之间存在耦合关系，因此在后续的控制方法中，采用基于</w:t>
      </w:r>
      <w:r>
        <w:rPr>
          <w:rFonts w:ascii="Times New Roman" w:eastAsia="宋体" w:hAnsi="Times New Roman" w:cs="Times New Roman" w:hint="eastAsia"/>
          <w:color w:val="000000" w:themeColor="text1"/>
          <w:sz w:val="24"/>
          <w:szCs w:val="24"/>
        </w:rPr>
        <w:t>ANT-LION</w:t>
      </w:r>
      <w:r>
        <w:rPr>
          <w:rFonts w:ascii="Times New Roman" w:eastAsia="宋体" w:hAnsi="Times New Roman" w:cs="Times New Roman" w:hint="eastAsia"/>
          <w:color w:val="000000" w:themeColor="text1"/>
          <w:sz w:val="24"/>
          <w:szCs w:val="24"/>
        </w:rPr>
        <w:t>优化的神经网络</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控制方法对本文中建立的机理模型进行控制，在控制中发现，该方法在本文中的应用具有超调量小，能够快速达到控制目标的特点，具有很好的控制效果。</w:t>
      </w:r>
    </w:p>
    <w:p w14:paraId="2472DC9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第五章：整流罩温湿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监控系统设计及实现。首先对本文需要建立的整流罩温湿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监控系统进行了功能需求分析。然后对系统的总体架构分别从硬件和软件层面进行设计。将系统分成不同模块，并对相关系统模块具体实现方案进行详细介绍。以图文结合方式介绍系统的具体实现情况。</w:t>
      </w:r>
    </w:p>
    <w:p w14:paraId="6585794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第六章：总结与展望。对本文的整流罩温湿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工作及罩内温湿度控制进行了总结，探讨本文中存在的不足，以及论文中可以提升的方向，展望整流罩温湿度预测、控制相关工作的后续研究。</w:t>
      </w:r>
    </w:p>
    <w:p w14:paraId="4C8A6C43" w14:textId="77777777" w:rsidR="005D4DFB" w:rsidRDefault="00853CF7">
      <w:pPr>
        <w:pStyle w:val="2"/>
        <w:rPr>
          <w:color w:val="000000" w:themeColor="text1"/>
        </w:rPr>
      </w:pPr>
      <w:bookmarkStart w:id="50" w:name="_Toc68538992"/>
      <w:bookmarkStart w:id="51" w:name="_Toc125207161"/>
      <w:r>
        <w:rPr>
          <w:rFonts w:hint="eastAsia"/>
          <w:color w:val="000000" w:themeColor="text1"/>
        </w:rPr>
        <w:t>1.5</w:t>
      </w:r>
      <w:r>
        <w:rPr>
          <w:color w:val="000000" w:themeColor="text1"/>
        </w:rPr>
        <w:t xml:space="preserve"> </w:t>
      </w:r>
      <w:r>
        <w:rPr>
          <w:rFonts w:hint="eastAsia"/>
          <w:color w:val="000000" w:themeColor="text1"/>
        </w:rPr>
        <w:t>本章小结</w:t>
      </w:r>
      <w:bookmarkEnd w:id="50"/>
      <w:bookmarkEnd w:id="51"/>
    </w:p>
    <w:p w14:paraId="75682D83" w14:textId="77777777" w:rsidR="005D4DFB" w:rsidRDefault="00853CF7">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ab/>
      </w:r>
      <w:r>
        <w:rPr>
          <w:rFonts w:ascii="Times New Roman" w:eastAsia="宋体" w:hAnsi="Times New Roman" w:cs="Times New Roman" w:hint="eastAsia"/>
          <w:color w:val="000000" w:themeColor="text1"/>
          <w:sz w:val="24"/>
          <w:szCs w:val="24"/>
        </w:rPr>
        <w:t>本章介绍了论文的主要研究背景及研究意义，同时分别从温湿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的研究现状和温湿度控制的研究现状上分析了本文主要方法的由来，然后介绍了本文的针对整流罩温湿度估计和罩内温湿度解耦控制做的主要工作，并在最后介绍了本文的主要行文脉络和主体结构。</w:t>
      </w:r>
    </w:p>
    <w:p w14:paraId="38A6FF5D"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67DED615" w14:textId="77777777" w:rsidR="005D4DFB" w:rsidRDefault="005D4DFB">
      <w:pPr>
        <w:spacing w:line="400" w:lineRule="exact"/>
        <w:rPr>
          <w:rFonts w:ascii="Times New Roman" w:eastAsia="宋体" w:hAnsi="Times New Roman" w:cs="Times New Roman"/>
          <w:color w:val="000000" w:themeColor="text1"/>
          <w:sz w:val="24"/>
          <w:szCs w:val="24"/>
        </w:rPr>
        <w:sectPr w:rsidR="005D4DFB">
          <w:headerReference w:type="default" r:id="rId24"/>
          <w:pgSz w:w="11906" w:h="16838"/>
          <w:pgMar w:top="1701" w:right="1418" w:bottom="1418" w:left="1418" w:header="907" w:footer="851" w:gutter="567"/>
          <w:pgNumType w:start="1"/>
          <w:cols w:space="425"/>
          <w:docGrid w:linePitch="312"/>
        </w:sectPr>
      </w:pPr>
    </w:p>
    <w:p w14:paraId="6AC7CCC0" w14:textId="77777777" w:rsidR="005D4DFB" w:rsidRDefault="005D4DFB">
      <w:pPr>
        <w:spacing w:line="400" w:lineRule="exact"/>
        <w:jc w:val="center"/>
        <w:rPr>
          <w:rFonts w:ascii="Times New Roman" w:eastAsia="宋体" w:hAnsi="Times New Roman" w:cs="Times New Roman"/>
          <w:color w:val="000000" w:themeColor="text1"/>
          <w:sz w:val="24"/>
          <w:szCs w:val="24"/>
        </w:rPr>
      </w:pPr>
    </w:p>
    <w:p w14:paraId="0E06DBE3" w14:textId="1336669C" w:rsidR="005D4DFB" w:rsidRDefault="00853CF7">
      <w:pPr>
        <w:pStyle w:val="1"/>
        <w:widowControl w:val="0"/>
        <w:rPr>
          <w:color w:val="000000" w:themeColor="text1"/>
        </w:rPr>
      </w:pPr>
      <w:bookmarkStart w:id="52" w:name="_Toc68538993"/>
      <w:bookmarkStart w:id="53" w:name="_Toc125207162"/>
      <w:r>
        <w:rPr>
          <w:rFonts w:hint="eastAsia"/>
          <w:color w:val="000000" w:themeColor="text1"/>
        </w:rPr>
        <w:t>整流罩</w:t>
      </w:r>
      <w:del w:id="54" w:author="cwb31" w:date="2022-04-02T17:25:00Z">
        <w:r w:rsidDel="00853CF7">
          <w:rPr>
            <w:rFonts w:hint="eastAsia"/>
            <w:color w:val="000000" w:themeColor="text1"/>
          </w:rPr>
          <w:delText>维护</w:delText>
        </w:r>
      </w:del>
      <w:ins w:id="55" w:author="cwb31" w:date="2022-04-02T17:25:00Z">
        <w:r>
          <w:rPr>
            <w:rFonts w:hint="eastAsia"/>
            <w:color w:val="000000" w:themeColor="text1"/>
          </w:rPr>
          <w:t>内环境</w:t>
        </w:r>
      </w:ins>
      <w:r>
        <w:rPr>
          <w:rFonts w:hint="eastAsia"/>
          <w:color w:val="000000" w:themeColor="text1"/>
        </w:rPr>
        <w:t>保障过程</w:t>
      </w:r>
      <w:bookmarkEnd w:id="52"/>
      <w:r>
        <w:rPr>
          <w:rFonts w:hint="eastAsia"/>
          <w:color w:val="000000" w:themeColor="text1"/>
        </w:rPr>
        <w:t>数据预处理</w:t>
      </w:r>
      <w:bookmarkEnd w:id="53"/>
    </w:p>
    <w:p w14:paraId="382E49F0" w14:textId="77777777" w:rsidR="005D4DFB" w:rsidRDefault="005D4DFB">
      <w:pPr>
        <w:spacing w:line="400" w:lineRule="exact"/>
        <w:jc w:val="center"/>
        <w:rPr>
          <w:color w:val="000000" w:themeColor="text1"/>
        </w:rPr>
      </w:pPr>
    </w:p>
    <w:p w14:paraId="62D7580C"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bookmarkStart w:id="56" w:name="_Toc68538998"/>
      <w:r>
        <w:rPr>
          <w:rFonts w:ascii="Times New Roman" w:eastAsia="宋体" w:hAnsi="Times New Roman" w:cs="Times New Roman" w:hint="eastAsia"/>
          <w:color w:val="000000" w:themeColor="text1"/>
          <w:sz w:val="24"/>
          <w:szCs w:val="24"/>
        </w:rPr>
        <w:t>整流罩内环境温湿</w:t>
      </w:r>
      <w:proofErr w:type="gramStart"/>
      <w:r>
        <w:rPr>
          <w:rFonts w:ascii="Times New Roman" w:eastAsia="宋体" w:hAnsi="Times New Roman" w:cs="Times New Roman" w:hint="eastAsia"/>
          <w:color w:val="000000" w:themeColor="text1"/>
          <w:sz w:val="24"/>
          <w:szCs w:val="24"/>
        </w:rPr>
        <w:t>度保障</w:t>
      </w:r>
      <w:proofErr w:type="gramEnd"/>
      <w:r>
        <w:rPr>
          <w:rFonts w:ascii="Times New Roman" w:eastAsia="宋体" w:hAnsi="Times New Roman" w:cs="Times New Roman" w:hint="eastAsia"/>
          <w:color w:val="000000" w:themeColor="text1"/>
          <w:sz w:val="24"/>
          <w:szCs w:val="24"/>
        </w:rPr>
        <w:t>过程中，传感器采集的数据由于突发性数据异常或传输线路等原因会造成采集到的传感器数据存在异常值或缺失值，在正常的状态监测情形下偶尔误差是允许的，但对于数据工程分析来说数据中的异常值会对训练模型的训练效果产生严重干扰，甚至会让原本合适的模型难以进行拟合仿真中，因此数据工程中输入特征变量数据处理结果的好坏直接关系训练模型的可用性。</w:t>
      </w:r>
    </w:p>
    <w:p w14:paraId="7A59B8B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本章首先对特殊工况下整流罩温湿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存在的主要难点和问题进行了分析，并对后期整流罩温湿度控制过程中存在的问题以及需要解决的难点进行探究。其次，本章利用数据工程中的数据处理方法对整流罩罩内温湿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集数据进行预处理，并对数据集中特征变量间的关系利用热力图和散点图进行初步分析。</w:t>
      </w:r>
    </w:p>
    <w:p w14:paraId="5F106E6B" w14:textId="109EF50F" w:rsidR="005D4DFB" w:rsidRDefault="00026227">
      <w:pPr>
        <w:spacing w:line="400" w:lineRule="exact"/>
        <w:rPr>
          <w:ins w:id="57" w:author="cwb31" w:date="2022-04-02T17:37:00Z"/>
          <w:rFonts w:ascii="Times New Roman" w:eastAsia="宋体" w:hAnsi="Times New Roman" w:cs="Times New Roman"/>
          <w:color w:val="000000" w:themeColor="text1"/>
          <w:sz w:val="24"/>
          <w:szCs w:val="24"/>
        </w:rPr>
        <w:pPrChange w:id="58" w:author="cwb31" w:date="2022-04-02T17:36:00Z">
          <w:pPr>
            <w:spacing w:line="400" w:lineRule="exact"/>
            <w:ind w:firstLineChars="200" w:firstLine="480"/>
          </w:pPr>
        </w:pPrChange>
      </w:pPr>
      <w:ins w:id="59" w:author="cwb31" w:date="2022-04-02T17:36:00Z">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 xml:space="preserve"> </w:t>
        </w:r>
      </w:ins>
      <w:ins w:id="60" w:author="cwb31" w:date="2022-04-02T17:37:00Z">
        <w:r>
          <w:rPr>
            <w:rFonts w:ascii="Times New Roman" w:eastAsia="宋体" w:hAnsi="Times New Roman" w:cs="Times New Roman" w:hint="eastAsia"/>
            <w:color w:val="000000" w:themeColor="text1"/>
            <w:sz w:val="24"/>
            <w:szCs w:val="24"/>
          </w:rPr>
          <w:t>特殊工况</w:t>
        </w:r>
      </w:ins>
    </w:p>
    <w:p w14:paraId="3D2C01CA" w14:textId="77777777" w:rsidR="00026227" w:rsidRDefault="00026227">
      <w:pPr>
        <w:spacing w:line="400" w:lineRule="exact"/>
        <w:rPr>
          <w:rFonts w:ascii="Times New Roman" w:eastAsia="宋体" w:hAnsi="Times New Roman" w:cs="Times New Roman"/>
          <w:color w:val="000000" w:themeColor="text1"/>
          <w:sz w:val="24"/>
          <w:szCs w:val="24"/>
        </w:rPr>
        <w:pPrChange w:id="61" w:author="cwb31" w:date="2022-04-02T17:36:00Z">
          <w:pPr>
            <w:spacing w:line="400" w:lineRule="exact"/>
            <w:ind w:firstLineChars="200" w:firstLine="480"/>
          </w:pPr>
        </w:pPrChange>
      </w:pPr>
    </w:p>
    <w:p w14:paraId="1468D737" w14:textId="77777777" w:rsidR="005D4DFB" w:rsidRDefault="00853CF7">
      <w:pPr>
        <w:pStyle w:val="2"/>
        <w:rPr>
          <w:color w:val="000000" w:themeColor="text1"/>
        </w:rPr>
      </w:pPr>
      <w:bookmarkStart w:id="62" w:name="_Toc125207163"/>
      <w:r>
        <w:rPr>
          <w:color w:val="000000" w:themeColor="text1"/>
        </w:rPr>
        <w:t>2.</w:t>
      </w:r>
      <w:r>
        <w:rPr>
          <w:rFonts w:hint="eastAsia"/>
          <w:color w:val="000000" w:themeColor="text1"/>
        </w:rPr>
        <w:t>1</w:t>
      </w:r>
      <w:r>
        <w:rPr>
          <w:color w:val="000000" w:themeColor="text1"/>
        </w:rPr>
        <w:t xml:space="preserve"> </w:t>
      </w:r>
      <w:r>
        <w:rPr>
          <w:rFonts w:hint="eastAsia"/>
          <w:color w:val="000000" w:themeColor="text1"/>
        </w:rPr>
        <w:t>关键问题</w:t>
      </w:r>
      <w:r>
        <w:rPr>
          <w:color w:val="000000" w:themeColor="text1"/>
        </w:rPr>
        <w:t>分析</w:t>
      </w:r>
      <w:bookmarkEnd w:id="56"/>
      <w:bookmarkEnd w:id="62"/>
    </w:p>
    <w:p w14:paraId="1515126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① 整流罩内温湿</w:t>
      </w:r>
      <w:proofErr w:type="gramStart"/>
      <w:r>
        <w:rPr>
          <w:rFonts w:ascii="宋体" w:eastAsia="宋体" w:hAnsi="宋体" w:cs="宋体" w:hint="eastAsia"/>
          <w:color w:val="000000" w:themeColor="text1"/>
          <w:sz w:val="24"/>
          <w:szCs w:val="24"/>
        </w:rPr>
        <w:t>度</w:t>
      </w:r>
      <w:r>
        <w:rPr>
          <w:rFonts w:ascii="Times New Roman" w:eastAsia="宋体" w:hAnsi="Times New Roman" w:cs="Times New Roman" w:hint="eastAsia"/>
          <w:color w:val="000000" w:themeColor="text1"/>
          <w:sz w:val="24"/>
          <w:szCs w:val="24"/>
        </w:rPr>
        <w:t>预测</w:t>
      </w:r>
      <w:proofErr w:type="gramEnd"/>
      <w:r>
        <w:rPr>
          <w:rFonts w:ascii="Times New Roman" w:eastAsia="宋体" w:hAnsi="Times New Roman" w:cs="Times New Roman" w:hint="eastAsia"/>
          <w:color w:val="000000" w:themeColor="text1"/>
          <w:sz w:val="24"/>
          <w:szCs w:val="24"/>
        </w:rPr>
        <w:t>问题分析</w:t>
      </w:r>
    </w:p>
    <w:p w14:paraId="646ECBF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在整流罩的运</w:t>
      </w:r>
      <w:proofErr w:type="gramStart"/>
      <w:r>
        <w:rPr>
          <w:rFonts w:ascii="Times New Roman" w:eastAsia="宋体" w:hAnsi="Times New Roman" w:cs="Times New Roman" w:hint="eastAsia"/>
          <w:color w:val="000000" w:themeColor="text1"/>
          <w:sz w:val="24"/>
          <w:szCs w:val="24"/>
        </w:rPr>
        <w:t>维保障</w:t>
      </w:r>
      <w:proofErr w:type="gramEnd"/>
      <w:r>
        <w:rPr>
          <w:rFonts w:ascii="Times New Roman" w:eastAsia="宋体" w:hAnsi="Times New Roman" w:cs="Times New Roman" w:hint="eastAsia"/>
          <w:color w:val="000000" w:themeColor="text1"/>
          <w:sz w:val="24"/>
          <w:szCs w:val="24"/>
        </w:rPr>
        <w:t>过程中，整流罩内的温湿度值监测是运</w:t>
      </w:r>
      <w:proofErr w:type="gramStart"/>
      <w:r>
        <w:rPr>
          <w:rFonts w:ascii="Times New Roman" w:eastAsia="宋体" w:hAnsi="Times New Roman" w:cs="Times New Roman" w:hint="eastAsia"/>
          <w:color w:val="000000" w:themeColor="text1"/>
          <w:sz w:val="24"/>
          <w:szCs w:val="24"/>
        </w:rPr>
        <w:t>维保障</w:t>
      </w:r>
      <w:proofErr w:type="gramEnd"/>
      <w:r>
        <w:rPr>
          <w:rFonts w:ascii="Times New Roman" w:eastAsia="宋体" w:hAnsi="Times New Roman" w:cs="Times New Roman" w:hint="eastAsia"/>
          <w:color w:val="000000" w:themeColor="text1"/>
          <w:sz w:val="24"/>
          <w:szCs w:val="24"/>
        </w:rPr>
        <w:t>工作的重点，但在特殊工况下会丢失整流罩内温湿度反馈，因此寻找整流罩内温湿度反馈点的</w:t>
      </w:r>
      <w:proofErr w:type="gramStart"/>
      <w:r>
        <w:rPr>
          <w:rFonts w:ascii="Times New Roman" w:eastAsia="宋体" w:hAnsi="Times New Roman" w:cs="Times New Roman" w:hint="eastAsia"/>
          <w:color w:val="000000" w:themeColor="text1"/>
          <w:sz w:val="24"/>
          <w:szCs w:val="24"/>
        </w:rPr>
        <w:t>替代值并</w:t>
      </w:r>
      <w:proofErr w:type="gramEnd"/>
      <w:r>
        <w:rPr>
          <w:rFonts w:ascii="Times New Roman" w:eastAsia="宋体" w:hAnsi="Times New Roman" w:cs="Times New Roman" w:hint="eastAsia"/>
          <w:color w:val="000000" w:themeColor="text1"/>
          <w:sz w:val="24"/>
          <w:szCs w:val="24"/>
        </w:rPr>
        <w:t>以此作为整流罩空调系统控制的依据成为文本研究的重点内容。在深入分析常规保障任务中空调系统各传感器监测数据后，</w:t>
      </w:r>
      <w:bookmarkStart w:id="63" w:name="_Toc68538999"/>
      <w:r>
        <w:rPr>
          <w:rFonts w:ascii="Times New Roman" w:eastAsia="宋体" w:hAnsi="Times New Roman" w:cs="Times New Roman" w:hint="eastAsia"/>
          <w:color w:val="000000" w:themeColor="text1"/>
          <w:sz w:val="24"/>
          <w:szCs w:val="24"/>
        </w:rPr>
        <w:t>发现整流罩内温湿度数值</w:t>
      </w:r>
      <w:proofErr w:type="gramStart"/>
      <w:r>
        <w:rPr>
          <w:rFonts w:ascii="Times New Roman" w:eastAsia="宋体" w:hAnsi="Times New Roman" w:cs="Times New Roman" w:hint="eastAsia"/>
          <w:color w:val="000000" w:themeColor="text1"/>
          <w:sz w:val="24"/>
          <w:szCs w:val="24"/>
        </w:rPr>
        <w:t>通常跟</w:t>
      </w:r>
      <w:proofErr w:type="gramEnd"/>
      <w:r>
        <w:rPr>
          <w:rFonts w:ascii="Times New Roman" w:eastAsia="宋体" w:hAnsi="Times New Roman" w:cs="Times New Roman" w:hint="eastAsia"/>
          <w:color w:val="000000" w:themeColor="text1"/>
          <w:sz w:val="24"/>
          <w:szCs w:val="24"/>
        </w:rPr>
        <w:t>送风温湿度以及罩外温湿度有关，由于整流罩内的温湿度是一段时间送风温湿度累积作用的结果，因此在利用历史数据对罩内温湿度进行分析时，应考虑到时间序列数据累积量的作用结果。在面对不同传感器数据时，由于传感器自身或者采集设备、传输线路等原因会造成数据缺失和数据异常等情况，在对历史监测数据进行学习分析时需要进行数据的清洗、补全。不同传感器的数值变化范围可能不同，对最终罩内温湿度的影响也会不一样，因此在数据处理时同样不应该忽略的是对数据进行标准化处理。这对提高模型回归拟合求解精度、加快模型的迭代收敛速度具有重要作用。</w:t>
      </w:r>
    </w:p>
    <w:p w14:paraId="0993631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② 整流罩</w:t>
      </w:r>
      <w:r>
        <w:rPr>
          <w:rFonts w:ascii="Times New Roman" w:eastAsia="宋体" w:hAnsi="Times New Roman" w:cs="Times New Roman" w:hint="eastAsia"/>
          <w:color w:val="000000" w:themeColor="text1"/>
          <w:sz w:val="24"/>
          <w:szCs w:val="24"/>
        </w:rPr>
        <w:t>内温湿度控制</w:t>
      </w:r>
      <w:bookmarkEnd w:id="63"/>
      <w:r>
        <w:rPr>
          <w:rFonts w:ascii="Times New Roman" w:eastAsia="宋体" w:hAnsi="Times New Roman" w:cs="Times New Roman" w:hint="eastAsia"/>
          <w:color w:val="000000" w:themeColor="text1"/>
          <w:sz w:val="24"/>
          <w:szCs w:val="24"/>
        </w:rPr>
        <w:t>问题分析</w:t>
      </w:r>
    </w:p>
    <w:p w14:paraId="764DA1E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在得到整流罩内温湿度反馈值后就可以根据预测的温湿度数值作为温湿度控制的反馈量。要实现对整流罩内温湿度控制仿真需要建立整流罩内温湿</w:t>
      </w:r>
      <w:proofErr w:type="gramStart"/>
      <w:r>
        <w:rPr>
          <w:rFonts w:ascii="Times New Roman" w:eastAsia="宋体" w:hAnsi="Times New Roman" w:cs="Times New Roman" w:hint="eastAsia"/>
          <w:sz w:val="24"/>
          <w:szCs w:val="24"/>
        </w:rPr>
        <w:t>度关于送</w:t>
      </w:r>
      <w:proofErr w:type="gramEnd"/>
      <w:r>
        <w:rPr>
          <w:rFonts w:ascii="Times New Roman" w:eastAsia="宋体" w:hAnsi="Times New Roman" w:cs="Times New Roman" w:hint="eastAsia"/>
          <w:sz w:val="24"/>
          <w:szCs w:val="24"/>
        </w:rPr>
        <w:t>风温湿度及初始温湿度之间的数学模型，传统的基于能量守恒定律的建模方法往往只能建立罩内温度的机理模型，对于湿度模型来说只能通过经验公式去估算相对湿度。因此如何建立合理准确的相对湿度模型至关重要。对于罩内的温湿度通</w:t>
      </w:r>
      <w:r>
        <w:rPr>
          <w:rFonts w:ascii="Times New Roman" w:eastAsia="宋体" w:hAnsi="Times New Roman" w:cs="Times New Roman" w:hint="eastAsia"/>
          <w:sz w:val="24"/>
          <w:szCs w:val="24"/>
        </w:rPr>
        <w:lastRenderedPageBreak/>
        <w:t>常是一组耦合的量，因此整流罩的温湿度控制通常是多输入多输出带耦合的系统控制。在</w:t>
      </w:r>
      <w:r>
        <w:rPr>
          <w:rFonts w:ascii="Times New Roman" w:eastAsia="宋体" w:hAnsi="Times New Roman" w:cs="Times New Roman" w:hint="eastAsia"/>
          <w:color w:val="000000" w:themeColor="text1"/>
          <w:sz w:val="24"/>
          <w:szCs w:val="24"/>
        </w:rPr>
        <w:t>本文中温度的变化对湿度值具有耦合作用，因此在进行整流罩内的温湿度控制时应该考虑对温湿度的解耦控制。</w:t>
      </w:r>
    </w:p>
    <w:p w14:paraId="1B49035F"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5B130F14" w14:textId="77777777" w:rsidR="005D4DFB" w:rsidRDefault="00853CF7">
      <w:pPr>
        <w:pStyle w:val="2"/>
      </w:pPr>
      <w:bookmarkStart w:id="64" w:name="_Toc68539005"/>
      <w:bookmarkStart w:id="65" w:name="_Toc125207164"/>
      <w:r>
        <w:rPr>
          <w:rFonts w:hint="eastAsia"/>
          <w:color w:val="000000" w:themeColor="text1"/>
        </w:rPr>
        <w:t>2.2</w:t>
      </w:r>
      <w:r>
        <w:rPr>
          <w:color w:val="000000" w:themeColor="text1"/>
        </w:rPr>
        <w:t xml:space="preserve"> </w:t>
      </w:r>
      <w:bookmarkEnd w:id="64"/>
      <w:r>
        <w:rPr>
          <w:rFonts w:hint="eastAsia"/>
        </w:rPr>
        <w:t>整流</w:t>
      </w:r>
      <w:proofErr w:type="gramStart"/>
      <w:r>
        <w:rPr>
          <w:rFonts w:hint="eastAsia"/>
        </w:rPr>
        <w:t>罩保障</w:t>
      </w:r>
      <w:proofErr w:type="gramEnd"/>
      <w:r>
        <w:rPr>
          <w:rFonts w:hint="eastAsia"/>
        </w:rPr>
        <w:t>过程监测数据预处理</w:t>
      </w:r>
      <w:bookmarkEnd w:id="65"/>
    </w:p>
    <w:p w14:paraId="05365B9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特殊工况下整流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过程监测数据</w:t>
      </w:r>
      <w:r>
        <w:rPr>
          <w:rFonts w:ascii="Times New Roman" w:eastAsia="宋体" w:hAnsi="Times New Roman" w:cs="Times New Roman"/>
          <w:color w:val="000000" w:themeColor="text1"/>
          <w:sz w:val="24"/>
          <w:szCs w:val="24"/>
        </w:rPr>
        <w:t>预处理的</w:t>
      </w:r>
      <w:r>
        <w:rPr>
          <w:rFonts w:ascii="Times New Roman" w:eastAsia="宋体" w:hAnsi="Times New Roman" w:cs="Times New Roman" w:hint="eastAsia"/>
          <w:color w:val="000000" w:themeColor="text1"/>
          <w:sz w:val="24"/>
          <w:szCs w:val="24"/>
        </w:rPr>
        <w:t>有以下主要工作：</w:t>
      </w:r>
    </w:p>
    <w:p w14:paraId="11657EB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数据</w:t>
      </w:r>
      <w:r>
        <w:rPr>
          <w:rFonts w:ascii="Times New Roman" w:eastAsia="宋体" w:hAnsi="Times New Roman" w:cs="Times New Roman" w:hint="eastAsia"/>
          <w:color w:val="000000" w:themeColor="text1"/>
          <w:sz w:val="24"/>
          <w:szCs w:val="24"/>
        </w:rPr>
        <w:t>剔除</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针对一组监测数据中出现异常值，删除单个异常值。</w:t>
      </w:r>
    </w:p>
    <w:p w14:paraId="7DBADC7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数据</w:t>
      </w:r>
      <w:r>
        <w:rPr>
          <w:rFonts w:ascii="Times New Roman" w:eastAsia="宋体" w:hAnsi="Times New Roman" w:cs="Times New Roman" w:hint="eastAsia"/>
          <w:color w:val="000000" w:themeColor="text1"/>
          <w:sz w:val="24"/>
          <w:szCs w:val="24"/>
        </w:rPr>
        <w:t>补齐</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针对数据</w:t>
      </w:r>
      <w:proofErr w:type="gramStart"/>
      <w:r>
        <w:rPr>
          <w:rFonts w:ascii="Times New Roman" w:eastAsia="宋体" w:hAnsi="Times New Roman" w:cs="Times New Roman" w:hint="eastAsia"/>
          <w:color w:val="000000" w:themeColor="text1"/>
          <w:sz w:val="24"/>
          <w:szCs w:val="24"/>
        </w:rPr>
        <w:t>中特征</w:t>
      </w:r>
      <w:proofErr w:type="gramEnd"/>
      <w:r>
        <w:rPr>
          <w:rFonts w:ascii="Times New Roman" w:eastAsia="宋体" w:hAnsi="Times New Roman" w:cs="Times New Roman" w:hint="eastAsia"/>
          <w:color w:val="000000" w:themeColor="text1"/>
          <w:sz w:val="24"/>
          <w:szCs w:val="24"/>
        </w:rPr>
        <w:t>数据异常的，在剔除后对相关数据进行填补。</w:t>
      </w:r>
    </w:p>
    <w:p w14:paraId="04A7AA1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数据</w:t>
      </w:r>
      <w:r>
        <w:rPr>
          <w:rFonts w:ascii="Times New Roman" w:eastAsia="宋体" w:hAnsi="Times New Roman" w:cs="Times New Roman" w:hint="eastAsia"/>
          <w:color w:val="000000" w:themeColor="text1"/>
          <w:sz w:val="24"/>
          <w:szCs w:val="24"/>
        </w:rPr>
        <w:t>标准化</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由整流</w:t>
      </w:r>
      <w:proofErr w:type="gramStart"/>
      <w:r>
        <w:rPr>
          <w:rFonts w:ascii="Times New Roman" w:eastAsia="宋体" w:hAnsi="Times New Roman" w:cs="Times New Roman" w:hint="eastAsia"/>
          <w:color w:val="000000" w:themeColor="text1"/>
          <w:sz w:val="24"/>
          <w:szCs w:val="24"/>
        </w:rPr>
        <w:t>罩特征</w:t>
      </w:r>
      <w:proofErr w:type="gramEnd"/>
      <w:r>
        <w:rPr>
          <w:rFonts w:ascii="Times New Roman" w:eastAsia="宋体" w:hAnsi="Times New Roman" w:cs="Times New Roman" w:hint="eastAsia"/>
          <w:color w:val="000000" w:themeColor="text1"/>
          <w:sz w:val="24"/>
          <w:szCs w:val="24"/>
        </w:rPr>
        <w:t>变量数据的</w:t>
      </w:r>
      <w:proofErr w:type="gramStart"/>
      <w:r>
        <w:rPr>
          <w:rFonts w:ascii="Times New Roman" w:eastAsia="宋体" w:hAnsi="Times New Roman" w:cs="Times New Roman" w:hint="eastAsia"/>
          <w:color w:val="000000" w:themeColor="text1"/>
          <w:sz w:val="24"/>
          <w:szCs w:val="24"/>
        </w:rPr>
        <w:t>的</w:t>
      </w:r>
      <w:proofErr w:type="gramEnd"/>
      <w:r>
        <w:rPr>
          <w:rFonts w:ascii="Times New Roman" w:eastAsia="宋体" w:hAnsi="Times New Roman" w:cs="Times New Roman" w:hint="eastAsia"/>
          <w:color w:val="000000" w:themeColor="text1"/>
          <w:sz w:val="24"/>
          <w:szCs w:val="24"/>
        </w:rPr>
        <w:t>温湿度变化范围不同，在后续的相关集成学习训练中对罩内平均温湿度的影响也不相同，同时，为满足各模型的对数据的不同要求，需要进行标准化处理。</w:t>
      </w:r>
    </w:p>
    <w:p w14:paraId="2F357333" w14:textId="77777777" w:rsidR="005D4DFB" w:rsidRDefault="00853CF7">
      <w:pPr>
        <w:pStyle w:val="3"/>
      </w:pPr>
      <w:bookmarkStart w:id="66" w:name="_Toc68539008"/>
      <w:bookmarkStart w:id="67" w:name="_Toc125207165"/>
      <w:r>
        <w:rPr>
          <w:rFonts w:hint="eastAsia"/>
        </w:rPr>
        <w:t>2</w:t>
      </w:r>
      <w:r>
        <w:t>.</w:t>
      </w:r>
      <w:r>
        <w:rPr>
          <w:rFonts w:hint="eastAsia"/>
        </w:rPr>
        <w:t>2</w:t>
      </w:r>
      <w:r>
        <w:t xml:space="preserve">.1 </w:t>
      </w:r>
      <w:r>
        <w:t>数据</w:t>
      </w:r>
      <w:bookmarkEnd w:id="66"/>
      <w:r>
        <w:rPr>
          <w:rFonts w:hint="eastAsia"/>
        </w:rPr>
        <w:t>来源</w:t>
      </w:r>
      <w:bookmarkEnd w:id="67"/>
    </w:p>
    <w:p w14:paraId="3091378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本文以某运载火箭整流罩内温湿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为研究背景</w:t>
      </w:r>
      <w:r>
        <w:rPr>
          <w:rFonts w:ascii="Times New Roman" w:eastAsia="宋体" w:hAnsi="Times New Roman" w:cs="Times New Roman"/>
          <w:color w:val="000000" w:themeColor="text1"/>
          <w:sz w:val="24"/>
          <w:szCs w:val="24"/>
        </w:rPr>
        <w:t>，样本总量</w:t>
      </w:r>
      <w:r>
        <w:rPr>
          <w:rFonts w:ascii="Times New Roman" w:eastAsia="宋体" w:hAnsi="Times New Roman" w:cs="Times New Roman" w:hint="eastAsia"/>
          <w:color w:val="000000" w:themeColor="text1"/>
          <w:sz w:val="24"/>
          <w:szCs w:val="24"/>
        </w:rPr>
        <w:t>17000</w:t>
      </w:r>
      <w:r>
        <w:rPr>
          <w:rFonts w:ascii="Times New Roman" w:eastAsia="宋体" w:hAnsi="Times New Roman" w:cs="Times New Roman"/>
          <w:color w:val="000000" w:themeColor="text1"/>
          <w:sz w:val="24"/>
          <w:szCs w:val="24"/>
        </w:rPr>
        <w:t>条</w:t>
      </w:r>
      <w:r>
        <w:rPr>
          <w:rFonts w:ascii="Times New Roman" w:eastAsia="宋体" w:hAnsi="Times New Roman" w:cs="Times New Roman" w:hint="eastAsia"/>
          <w:color w:val="000000" w:themeColor="text1"/>
          <w:sz w:val="24"/>
          <w:szCs w:val="24"/>
        </w:rPr>
        <w:t>。温湿度传感器，以</w:t>
      </w:r>
      <w:r>
        <w:rPr>
          <w:rFonts w:ascii="Times New Roman" w:eastAsia="宋体" w:hAnsi="Times New Roman" w:cs="Times New Roman" w:hint="eastAsia"/>
          <w:color w:val="000000" w:themeColor="text1"/>
          <w:sz w:val="24"/>
          <w:szCs w:val="24"/>
        </w:rPr>
        <w:t>5s</w:t>
      </w:r>
      <w:r>
        <w:rPr>
          <w:rFonts w:ascii="Times New Roman" w:eastAsia="宋体" w:hAnsi="Times New Roman" w:cs="Times New Roman" w:hint="eastAsia"/>
          <w:color w:val="000000" w:themeColor="text1"/>
          <w:sz w:val="24"/>
          <w:szCs w:val="24"/>
        </w:rPr>
        <w:t>为一帧进行采样。数据集中罩内平均温度为整流罩内多个温度传感器采样值的平均值计算得到，传感器</w:t>
      </w:r>
      <w:r>
        <w:rPr>
          <w:rFonts w:ascii="Times New Roman" w:eastAsia="宋体" w:hAnsi="Times New Roman" w:cs="Times New Roman" w:hint="eastAsia"/>
          <w:color w:val="000000" w:themeColor="text1"/>
          <w:sz w:val="24"/>
          <w:szCs w:val="24"/>
        </w:rPr>
        <w:t>1-4</w:t>
      </w:r>
      <w:r>
        <w:rPr>
          <w:rFonts w:ascii="Times New Roman" w:eastAsia="宋体" w:hAnsi="Times New Roman" w:cs="Times New Roman" w:hint="eastAsia"/>
          <w:color w:val="000000" w:themeColor="text1"/>
          <w:sz w:val="24"/>
          <w:szCs w:val="24"/>
        </w:rPr>
        <w:t>分别为整流罩空调送风温湿度数据。同理，罩内平均湿度为整流罩内多个湿度传感器采样值的平均值。罩外温度、罩外湿度由相应的整流罩外温湿度传感器采集得到。具体</w:t>
      </w:r>
      <w:r>
        <w:rPr>
          <w:rFonts w:ascii="Times New Roman" w:eastAsia="宋体" w:hAnsi="Times New Roman" w:cs="Times New Roman"/>
          <w:color w:val="000000" w:themeColor="text1"/>
          <w:sz w:val="24"/>
          <w:szCs w:val="24"/>
        </w:rPr>
        <w:t>所包含生产数据统计值如表</w:t>
      </w:r>
      <w:r>
        <w:rPr>
          <w:rFonts w:ascii="Times New Roman" w:eastAsia="宋体" w:hAnsi="Times New Roman" w:cs="Times New Roman" w:hint="eastAsia"/>
          <w:color w:val="000000" w:themeColor="text1"/>
          <w:sz w:val="24"/>
          <w:szCs w:val="24"/>
        </w:rPr>
        <w:t>2.1</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2.2</w:t>
      </w:r>
      <w:r>
        <w:rPr>
          <w:rFonts w:ascii="Times New Roman" w:eastAsia="宋体" w:hAnsi="Times New Roman" w:cs="Times New Roman" w:hint="eastAsia"/>
          <w:color w:val="000000" w:themeColor="text1"/>
          <w:sz w:val="24"/>
          <w:szCs w:val="24"/>
        </w:rPr>
        <w:t>所示：</w:t>
      </w:r>
    </w:p>
    <w:p w14:paraId="4E0B30BF"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1E59E3E9"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SEQ </w:instrText>
      </w:r>
      <w:r>
        <w:rPr>
          <w:rFonts w:ascii="Times New Roman" w:eastAsia="宋体" w:hAnsi="Times New Roman" w:cs="Times New Roman"/>
          <w:color w:val="000000" w:themeColor="text1"/>
          <w:szCs w:val="21"/>
        </w:rPr>
        <w:instrText>表</w:instrText>
      </w:r>
      <w:r>
        <w:rPr>
          <w:rFonts w:ascii="Times New Roman" w:eastAsia="宋体" w:hAnsi="Times New Roman" w:cs="Times New Roman"/>
          <w:color w:val="000000" w:themeColor="text1"/>
          <w:szCs w:val="21"/>
        </w:rPr>
        <w:instrText xml:space="preserve"> \* ARABIC \s 1 </w:instrText>
      </w:r>
      <w:r>
        <w:rPr>
          <w:rFonts w:ascii="Times New Roman" w:eastAsia="宋体" w:hAnsi="Times New Roman" w:cs="Times New Roman"/>
          <w:color w:val="000000" w:themeColor="text1"/>
          <w:szCs w:val="21"/>
        </w:rPr>
        <w:fldChar w:fldCharType="separate"/>
      </w:r>
      <w:r>
        <w:rPr>
          <w:rFonts w:ascii="Times New Roman" w:eastAsia="宋体" w:hAnsi="Times New Roman" w:cs="Times New Roman"/>
          <w:color w:val="000000" w:themeColor="text1"/>
          <w:szCs w:val="21"/>
        </w:rPr>
        <w:t>1</w:t>
      </w:r>
      <w:r>
        <w:rPr>
          <w:rFonts w:ascii="Times New Roman" w:eastAsia="宋体" w:hAnsi="Times New Roman" w:cs="Times New Roman"/>
          <w:color w:val="000000" w:themeColor="text1"/>
          <w:szCs w:val="21"/>
        </w:rPr>
        <w:fldChar w:fldCharType="end"/>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整流罩温度传感器数据统计</w:t>
      </w:r>
    </w:p>
    <w:p w14:paraId="798910EC"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Tab.</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1 Fairing Temperature Sensor Data Statistics</w:t>
      </w:r>
    </w:p>
    <w:tbl>
      <w:tblPr>
        <w:tblStyle w:val="af"/>
        <w:tblW w:w="773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79"/>
        <w:gridCol w:w="2579"/>
        <w:gridCol w:w="2579"/>
      </w:tblGrid>
      <w:tr w:rsidR="005D4DFB" w14:paraId="057BBD21" w14:textId="77777777">
        <w:trPr>
          <w:trHeight w:val="374"/>
          <w:tblHeader/>
          <w:jc w:val="center"/>
        </w:trPr>
        <w:tc>
          <w:tcPr>
            <w:tcW w:w="2579" w:type="dxa"/>
            <w:tcBorders>
              <w:bottom w:val="single" w:sz="4" w:space="0" w:color="auto"/>
            </w:tcBorders>
            <w:vAlign w:val="center"/>
          </w:tcPr>
          <w:p w14:paraId="1A5B1F2E"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特征</w:t>
            </w:r>
            <w:r>
              <w:rPr>
                <w:rFonts w:ascii="Times New Roman" w:eastAsia="宋体" w:hAnsi="Times New Roman" w:cs="Times New Roman"/>
                <w:color w:val="000000" w:themeColor="text1"/>
                <w:szCs w:val="21"/>
              </w:rPr>
              <w:t>名称</w:t>
            </w:r>
          </w:p>
        </w:tc>
        <w:tc>
          <w:tcPr>
            <w:tcW w:w="2579" w:type="dxa"/>
            <w:tcBorders>
              <w:bottom w:val="single" w:sz="4" w:space="0" w:color="auto"/>
            </w:tcBorders>
            <w:vAlign w:val="center"/>
          </w:tcPr>
          <w:p w14:paraId="34C7DB7D"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特征描述</w:t>
            </w:r>
          </w:p>
        </w:tc>
        <w:tc>
          <w:tcPr>
            <w:tcW w:w="2579" w:type="dxa"/>
            <w:tcBorders>
              <w:bottom w:val="single" w:sz="4" w:space="0" w:color="auto"/>
            </w:tcBorders>
            <w:vAlign w:val="center"/>
          </w:tcPr>
          <w:p w14:paraId="723C1197"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单位</w:t>
            </w:r>
          </w:p>
        </w:tc>
      </w:tr>
      <w:tr w:rsidR="005D4DFB" w14:paraId="44FDC0C1" w14:textId="77777777">
        <w:trPr>
          <w:trHeight w:val="374"/>
          <w:jc w:val="center"/>
        </w:trPr>
        <w:tc>
          <w:tcPr>
            <w:tcW w:w="2579" w:type="dxa"/>
            <w:tcBorders>
              <w:top w:val="single" w:sz="4" w:space="0" w:color="auto"/>
              <w:tl2br w:val="nil"/>
              <w:tr2bl w:val="nil"/>
            </w:tcBorders>
            <w:vAlign w:val="center"/>
          </w:tcPr>
          <w:p w14:paraId="7713446C"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Temsensor1</w:t>
            </w:r>
          </w:p>
        </w:tc>
        <w:tc>
          <w:tcPr>
            <w:tcW w:w="2579" w:type="dxa"/>
            <w:tcBorders>
              <w:top w:val="single" w:sz="4" w:space="0" w:color="auto"/>
              <w:tl2br w:val="nil"/>
              <w:tr2bl w:val="nil"/>
            </w:tcBorders>
            <w:vAlign w:val="center"/>
          </w:tcPr>
          <w:p w14:paraId="3934CE3C"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传感器</w:t>
            </w:r>
            <w:r>
              <w:rPr>
                <w:rFonts w:ascii="Times New Roman" w:eastAsia="宋体" w:hAnsi="Times New Roman" w:cs="Times New Roman" w:hint="eastAsia"/>
                <w:color w:val="000000" w:themeColor="text1"/>
                <w:szCs w:val="21"/>
              </w:rPr>
              <w:t>1</w:t>
            </w:r>
            <w:r>
              <w:rPr>
                <w:rFonts w:ascii="Times New Roman" w:eastAsia="宋体" w:hAnsi="Times New Roman" w:cs="Times New Roman" w:hint="eastAsia"/>
                <w:color w:val="000000" w:themeColor="text1"/>
                <w:szCs w:val="21"/>
              </w:rPr>
              <w:t>温度</w:t>
            </w:r>
          </w:p>
        </w:tc>
        <w:tc>
          <w:tcPr>
            <w:tcW w:w="2579" w:type="dxa"/>
            <w:tcBorders>
              <w:top w:val="single" w:sz="4" w:space="0" w:color="auto"/>
              <w:tl2br w:val="nil"/>
              <w:tr2bl w:val="nil"/>
            </w:tcBorders>
            <w:vAlign w:val="center"/>
          </w:tcPr>
          <w:p w14:paraId="39D895F6"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1407D28D" w14:textId="77777777">
        <w:trPr>
          <w:trHeight w:val="364"/>
          <w:jc w:val="center"/>
        </w:trPr>
        <w:tc>
          <w:tcPr>
            <w:tcW w:w="2579" w:type="dxa"/>
            <w:tcBorders>
              <w:tl2br w:val="nil"/>
              <w:tr2bl w:val="nil"/>
            </w:tcBorders>
            <w:vAlign w:val="center"/>
          </w:tcPr>
          <w:p w14:paraId="55D88367"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Temsensor2</w:t>
            </w:r>
          </w:p>
        </w:tc>
        <w:tc>
          <w:tcPr>
            <w:tcW w:w="2579" w:type="dxa"/>
            <w:tcBorders>
              <w:tl2br w:val="nil"/>
              <w:tr2bl w:val="nil"/>
            </w:tcBorders>
            <w:vAlign w:val="center"/>
          </w:tcPr>
          <w:p w14:paraId="6E35F7B5"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传感器</w:t>
            </w:r>
            <w:r>
              <w:rPr>
                <w:rFonts w:ascii="Times New Roman" w:eastAsia="宋体" w:hAnsi="Times New Roman" w:cs="Times New Roman" w:hint="eastAsia"/>
                <w:color w:val="000000" w:themeColor="text1"/>
                <w:szCs w:val="21"/>
              </w:rPr>
              <w:t>2</w:t>
            </w:r>
            <w:r>
              <w:rPr>
                <w:rFonts w:ascii="Times New Roman" w:eastAsia="宋体" w:hAnsi="Times New Roman" w:cs="Times New Roman" w:hint="eastAsia"/>
                <w:color w:val="000000" w:themeColor="text1"/>
                <w:szCs w:val="21"/>
              </w:rPr>
              <w:t>温度</w:t>
            </w:r>
          </w:p>
        </w:tc>
        <w:tc>
          <w:tcPr>
            <w:tcW w:w="2579" w:type="dxa"/>
            <w:tcBorders>
              <w:tl2br w:val="nil"/>
              <w:tr2bl w:val="nil"/>
            </w:tcBorders>
            <w:vAlign w:val="center"/>
          </w:tcPr>
          <w:p w14:paraId="276CCD2C"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52955667" w14:textId="77777777">
        <w:trPr>
          <w:trHeight w:val="364"/>
          <w:jc w:val="center"/>
        </w:trPr>
        <w:tc>
          <w:tcPr>
            <w:tcW w:w="2579" w:type="dxa"/>
            <w:tcBorders>
              <w:tl2br w:val="nil"/>
              <w:tr2bl w:val="nil"/>
            </w:tcBorders>
            <w:vAlign w:val="center"/>
          </w:tcPr>
          <w:p w14:paraId="0B251C3B"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Temsensor3</w:t>
            </w:r>
          </w:p>
        </w:tc>
        <w:tc>
          <w:tcPr>
            <w:tcW w:w="2579" w:type="dxa"/>
            <w:tcBorders>
              <w:tl2br w:val="nil"/>
              <w:tr2bl w:val="nil"/>
            </w:tcBorders>
            <w:vAlign w:val="center"/>
          </w:tcPr>
          <w:p w14:paraId="29B8AEF8"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传感器</w:t>
            </w:r>
            <w:r>
              <w:rPr>
                <w:rFonts w:ascii="Times New Roman" w:eastAsia="宋体" w:hAnsi="Times New Roman" w:cs="Times New Roman" w:hint="eastAsia"/>
                <w:color w:val="000000" w:themeColor="text1"/>
                <w:szCs w:val="21"/>
              </w:rPr>
              <w:t>3</w:t>
            </w:r>
            <w:r>
              <w:rPr>
                <w:rFonts w:ascii="Times New Roman" w:eastAsia="宋体" w:hAnsi="Times New Roman" w:cs="Times New Roman" w:hint="eastAsia"/>
                <w:color w:val="000000" w:themeColor="text1"/>
                <w:szCs w:val="21"/>
              </w:rPr>
              <w:t>温度</w:t>
            </w:r>
          </w:p>
        </w:tc>
        <w:tc>
          <w:tcPr>
            <w:tcW w:w="2579" w:type="dxa"/>
            <w:tcBorders>
              <w:tl2br w:val="nil"/>
              <w:tr2bl w:val="nil"/>
            </w:tcBorders>
            <w:vAlign w:val="center"/>
          </w:tcPr>
          <w:p w14:paraId="2D1D2807"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0FEFA4A1" w14:textId="77777777">
        <w:trPr>
          <w:trHeight w:val="364"/>
          <w:jc w:val="center"/>
        </w:trPr>
        <w:tc>
          <w:tcPr>
            <w:tcW w:w="2579" w:type="dxa"/>
            <w:tcBorders>
              <w:tl2br w:val="nil"/>
              <w:tr2bl w:val="nil"/>
            </w:tcBorders>
            <w:vAlign w:val="center"/>
          </w:tcPr>
          <w:p w14:paraId="4620A0A8" w14:textId="77777777" w:rsidR="005D4DFB" w:rsidRDefault="00853CF7">
            <w:pPr>
              <w:tabs>
                <w:tab w:val="center" w:pos="830"/>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Temsensor4</w:t>
            </w:r>
          </w:p>
        </w:tc>
        <w:tc>
          <w:tcPr>
            <w:tcW w:w="2579" w:type="dxa"/>
            <w:tcBorders>
              <w:tl2br w:val="nil"/>
              <w:tr2bl w:val="nil"/>
            </w:tcBorders>
            <w:vAlign w:val="center"/>
          </w:tcPr>
          <w:p w14:paraId="6CC034CE" w14:textId="77777777" w:rsidR="005D4DFB" w:rsidRDefault="00853CF7">
            <w:pPr>
              <w:tabs>
                <w:tab w:val="center" w:pos="830"/>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传感器</w:t>
            </w:r>
            <w:r>
              <w:rPr>
                <w:rFonts w:ascii="Times New Roman" w:eastAsia="宋体" w:hAnsi="Times New Roman" w:cs="Times New Roman" w:hint="eastAsia"/>
                <w:color w:val="000000" w:themeColor="text1"/>
                <w:szCs w:val="21"/>
              </w:rPr>
              <w:t>4</w:t>
            </w:r>
            <w:r>
              <w:rPr>
                <w:rFonts w:ascii="Times New Roman" w:eastAsia="宋体" w:hAnsi="Times New Roman" w:cs="Times New Roman" w:hint="eastAsia"/>
                <w:color w:val="000000" w:themeColor="text1"/>
                <w:szCs w:val="21"/>
              </w:rPr>
              <w:t>温度</w:t>
            </w:r>
          </w:p>
        </w:tc>
        <w:tc>
          <w:tcPr>
            <w:tcW w:w="2579" w:type="dxa"/>
            <w:tcBorders>
              <w:tl2br w:val="nil"/>
              <w:tr2bl w:val="nil"/>
            </w:tcBorders>
            <w:vAlign w:val="center"/>
          </w:tcPr>
          <w:p w14:paraId="24B6B2A2"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3D1D80A0" w14:textId="77777777">
        <w:trPr>
          <w:trHeight w:val="364"/>
          <w:jc w:val="center"/>
        </w:trPr>
        <w:tc>
          <w:tcPr>
            <w:tcW w:w="2579" w:type="dxa"/>
            <w:tcBorders>
              <w:tl2br w:val="nil"/>
              <w:tr2bl w:val="nil"/>
            </w:tcBorders>
            <w:vAlign w:val="center"/>
          </w:tcPr>
          <w:p w14:paraId="778B7BAB"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Outside-temperature</w:t>
            </w:r>
          </w:p>
        </w:tc>
        <w:tc>
          <w:tcPr>
            <w:tcW w:w="2579" w:type="dxa"/>
            <w:tcBorders>
              <w:tl2br w:val="nil"/>
              <w:tr2bl w:val="nil"/>
            </w:tcBorders>
            <w:vAlign w:val="center"/>
          </w:tcPr>
          <w:p w14:paraId="3D143E64"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罩外温度</w:t>
            </w:r>
          </w:p>
        </w:tc>
        <w:tc>
          <w:tcPr>
            <w:tcW w:w="2579" w:type="dxa"/>
            <w:tcBorders>
              <w:tl2br w:val="nil"/>
              <w:tr2bl w:val="nil"/>
            </w:tcBorders>
            <w:vAlign w:val="center"/>
          </w:tcPr>
          <w:p w14:paraId="4CAA5220"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1D75D75A" w14:textId="77777777">
        <w:trPr>
          <w:trHeight w:val="364"/>
          <w:jc w:val="center"/>
        </w:trPr>
        <w:tc>
          <w:tcPr>
            <w:tcW w:w="2579" w:type="dxa"/>
            <w:tcBorders>
              <w:tl2br w:val="nil"/>
              <w:tr2bl w:val="nil"/>
            </w:tcBorders>
            <w:vAlign w:val="center"/>
          </w:tcPr>
          <w:p w14:paraId="2FDC3C4A"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Average-temperature</w:t>
            </w:r>
          </w:p>
        </w:tc>
        <w:tc>
          <w:tcPr>
            <w:tcW w:w="2579" w:type="dxa"/>
            <w:tcBorders>
              <w:tl2br w:val="nil"/>
              <w:tr2bl w:val="nil"/>
            </w:tcBorders>
            <w:vAlign w:val="center"/>
          </w:tcPr>
          <w:p w14:paraId="2F01A545"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罩内平均温度</w:t>
            </w:r>
          </w:p>
        </w:tc>
        <w:tc>
          <w:tcPr>
            <w:tcW w:w="2579" w:type="dxa"/>
            <w:tcBorders>
              <w:tl2br w:val="nil"/>
              <w:tr2bl w:val="nil"/>
            </w:tcBorders>
            <w:vAlign w:val="center"/>
          </w:tcPr>
          <w:p w14:paraId="6D2E1F5B" w14:textId="77777777" w:rsidR="005D4DFB" w:rsidRDefault="00853CF7">
            <w:pPr>
              <w:spacing w:line="360" w:lineRule="exact"/>
              <w:jc w:val="center"/>
              <w:rPr>
                <w:rFonts w:ascii="宋体" w:eastAsia="宋体" w:hAnsi="宋体" w:cs="宋体"/>
                <w:color w:val="000000" w:themeColor="text1"/>
                <w:szCs w:val="21"/>
              </w:rPr>
            </w:pPr>
            <w:r>
              <w:rPr>
                <w:rFonts w:ascii="宋体" w:eastAsia="宋体" w:hAnsi="宋体" w:cs="宋体" w:hint="eastAsia"/>
                <w:color w:val="000000" w:themeColor="text1"/>
                <w:szCs w:val="21"/>
              </w:rPr>
              <w:t>℃</w:t>
            </w:r>
          </w:p>
        </w:tc>
      </w:tr>
    </w:tbl>
    <w:p w14:paraId="4CD363BF"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bookmarkStart w:id="68" w:name="_Toc68539009"/>
    </w:p>
    <w:p w14:paraId="64A67E3C"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 xml:space="preserve">2 </w:t>
      </w:r>
      <w:r>
        <w:rPr>
          <w:rFonts w:ascii="Times New Roman" w:eastAsia="宋体" w:hAnsi="Times New Roman" w:cs="Times New Roman" w:hint="eastAsia"/>
          <w:color w:val="000000" w:themeColor="text1"/>
          <w:szCs w:val="21"/>
        </w:rPr>
        <w:t>整流罩湿度传感器数据统计</w:t>
      </w:r>
    </w:p>
    <w:p w14:paraId="6245BA8E"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Tab.</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2 Fairing Humidity Sensor Data Statistics</w:t>
      </w:r>
    </w:p>
    <w:tbl>
      <w:tblPr>
        <w:tblStyle w:val="af"/>
        <w:tblW w:w="773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79"/>
        <w:gridCol w:w="2579"/>
        <w:gridCol w:w="2579"/>
      </w:tblGrid>
      <w:tr w:rsidR="005D4DFB" w14:paraId="29FB525B" w14:textId="77777777">
        <w:trPr>
          <w:trHeight w:val="374"/>
          <w:tblHeader/>
          <w:jc w:val="center"/>
        </w:trPr>
        <w:tc>
          <w:tcPr>
            <w:tcW w:w="2579" w:type="dxa"/>
            <w:tcBorders>
              <w:bottom w:val="single" w:sz="4" w:space="0" w:color="auto"/>
            </w:tcBorders>
            <w:vAlign w:val="center"/>
          </w:tcPr>
          <w:p w14:paraId="2812D5F8"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特征</w:t>
            </w:r>
            <w:r>
              <w:rPr>
                <w:rFonts w:ascii="Times New Roman" w:eastAsia="宋体" w:hAnsi="Times New Roman" w:cs="Times New Roman"/>
                <w:color w:val="000000" w:themeColor="text1"/>
                <w:szCs w:val="21"/>
              </w:rPr>
              <w:t>名称</w:t>
            </w:r>
          </w:p>
        </w:tc>
        <w:tc>
          <w:tcPr>
            <w:tcW w:w="2579" w:type="dxa"/>
            <w:tcBorders>
              <w:bottom w:val="single" w:sz="4" w:space="0" w:color="auto"/>
            </w:tcBorders>
            <w:vAlign w:val="center"/>
          </w:tcPr>
          <w:p w14:paraId="75A752A6"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特征描述</w:t>
            </w:r>
          </w:p>
        </w:tc>
        <w:tc>
          <w:tcPr>
            <w:tcW w:w="2579" w:type="dxa"/>
            <w:tcBorders>
              <w:bottom w:val="single" w:sz="4" w:space="0" w:color="auto"/>
            </w:tcBorders>
            <w:vAlign w:val="center"/>
          </w:tcPr>
          <w:p w14:paraId="2F1A960E"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单位</w:t>
            </w:r>
          </w:p>
        </w:tc>
      </w:tr>
      <w:tr w:rsidR="005D4DFB" w14:paraId="4CD39CA3" w14:textId="77777777">
        <w:trPr>
          <w:trHeight w:val="374"/>
          <w:jc w:val="center"/>
        </w:trPr>
        <w:tc>
          <w:tcPr>
            <w:tcW w:w="2579" w:type="dxa"/>
            <w:tcBorders>
              <w:top w:val="single" w:sz="4" w:space="0" w:color="auto"/>
              <w:tl2br w:val="nil"/>
              <w:tr2bl w:val="nil"/>
            </w:tcBorders>
            <w:vAlign w:val="center"/>
          </w:tcPr>
          <w:p w14:paraId="29933A89"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Humsensor1</w:t>
            </w:r>
          </w:p>
        </w:tc>
        <w:tc>
          <w:tcPr>
            <w:tcW w:w="2579" w:type="dxa"/>
            <w:tcBorders>
              <w:top w:val="single" w:sz="4" w:space="0" w:color="auto"/>
              <w:tl2br w:val="nil"/>
              <w:tr2bl w:val="nil"/>
            </w:tcBorders>
            <w:vAlign w:val="center"/>
          </w:tcPr>
          <w:p w14:paraId="10396C92"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传感器</w:t>
            </w:r>
            <w:r>
              <w:rPr>
                <w:rFonts w:ascii="Times New Roman" w:eastAsia="宋体" w:hAnsi="Times New Roman" w:cs="Times New Roman" w:hint="eastAsia"/>
                <w:color w:val="000000" w:themeColor="text1"/>
                <w:szCs w:val="21"/>
              </w:rPr>
              <w:t>1</w:t>
            </w:r>
            <w:r>
              <w:rPr>
                <w:rFonts w:ascii="Times New Roman" w:eastAsia="宋体" w:hAnsi="Times New Roman" w:cs="Times New Roman" w:hint="eastAsia"/>
                <w:color w:val="000000" w:themeColor="text1"/>
                <w:szCs w:val="21"/>
              </w:rPr>
              <w:t>湿度</w:t>
            </w:r>
          </w:p>
        </w:tc>
        <w:tc>
          <w:tcPr>
            <w:tcW w:w="2579" w:type="dxa"/>
            <w:tcBorders>
              <w:top w:val="single" w:sz="4" w:space="0" w:color="auto"/>
              <w:tl2br w:val="nil"/>
              <w:tr2bl w:val="nil"/>
            </w:tcBorders>
            <w:vAlign w:val="center"/>
          </w:tcPr>
          <w:p w14:paraId="0606C581"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1DCE63E9" w14:textId="77777777">
        <w:trPr>
          <w:trHeight w:val="364"/>
          <w:jc w:val="center"/>
        </w:trPr>
        <w:tc>
          <w:tcPr>
            <w:tcW w:w="2579" w:type="dxa"/>
            <w:tcBorders>
              <w:tl2br w:val="nil"/>
              <w:tr2bl w:val="nil"/>
            </w:tcBorders>
            <w:vAlign w:val="center"/>
          </w:tcPr>
          <w:p w14:paraId="6D2CEA96"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Humsensor2</w:t>
            </w:r>
          </w:p>
        </w:tc>
        <w:tc>
          <w:tcPr>
            <w:tcW w:w="2579" w:type="dxa"/>
            <w:tcBorders>
              <w:tl2br w:val="nil"/>
              <w:tr2bl w:val="nil"/>
            </w:tcBorders>
            <w:vAlign w:val="center"/>
          </w:tcPr>
          <w:p w14:paraId="6F30605E"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传感器</w:t>
            </w:r>
            <w:r>
              <w:rPr>
                <w:rFonts w:ascii="Times New Roman" w:eastAsia="宋体" w:hAnsi="Times New Roman" w:cs="Times New Roman" w:hint="eastAsia"/>
                <w:color w:val="000000" w:themeColor="text1"/>
                <w:szCs w:val="21"/>
              </w:rPr>
              <w:t>2</w:t>
            </w:r>
            <w:r>
              <w:rPr>
                <w:rFonts w:ascii="Times New Roman" w:eastAsia="宋体" w:hAnsi="Times New Roman" w:cs="Times New Roman" w:hint="eastAsia"/>
                <w:color w:val="000000" w:themeColor="text1"/>
                <w:szCs w:val="21"/>
              </w:rPr>
              <w:t>湿度</w:t>
            </w:r>
          </w:p>
        </w:tc>
        <w:tc>
          <w:tcPr>
            <w:tcW w:w="2579" w:type="dxa"/>
            <w:tcBorders>
              <w:tl2br w:val="nil"/>
              <w:tr2bl w:val="nil"/>
            </w:tcBorders>
            <w:vAlign w:val="center"/>
          </w:tcPr>
          <w:p w14:paraId="2DEDFB4C"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1FBD3585" w14:textId="77777777">
        <w:trPr>
          <w:trHeight w:val="364"/>
          <w:jc w:val="center"/>
        </w:trPr>
        <w:tc>
          <w:tcPr>
            <w:tcW w:w="2579" w:type="dxa"/>
            <w:tcBorders>
              <w:tl2br w:val="nil"/>
              <w:tr2bl w:val="nil"/>
            </w:tcBorders>
            <w:vAlign w:val="center"/>
          </w:tcPr>
          <w:p w14:paraId="11DB9832"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Humsensor3</w:t>
            </w:r>
          </w:p>
        </w:tc>
        <w:tc>
          <w:tcPr>
            <w:tcW w:w="2579" w:type="dxa"/>
            <w:tcBorders>
              <w:tl2br w:val="nil"/>
              <w:tr2bl w:val="nil"/>
            </w:tcBorders>
            <w:vAlign w:val="center"/>
          </w:tcPr>
          <w:p w14:paraId="306A72A2"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传感器</w:t>
            </w:r>
            <w:r>
              <w:rPr>
                <w:rFonts w:ascii="Times New Roman" w:eastAsia="宋体" w:hAnsi="Times New Roman" w:cs="Times New Roman" w:hint="eastAsia"/>
                <w:color w:val="000000" w:themeColor="text1"/>
                <w:szCs w:val="21"/>
              </w:rPr>
              <w:t>3</w:t>
            </w:r>
            <w:r>
              <w:rPr>
                <w:rFonts w:ascii="Times New Roman" w:eastAsia="宋体" w:hAnsi="Times New Roman" w:cs="Times New Roman" w:hint="eastAsia"/>
                <w:color w:val="000000" w:themeColor="text1"/>
                <w:szCs w:val="21"/>
              </w:rPr>
              <w:t>湿度</w:t>
            </w:r>
          </w:p>
        </w:tc>
        <w:tc>
          <w:tcPr>
            <w:tcW w:w="2579" w:type="dxa"/>
            <w:tcBorders>
              <w:tl2br w:val="nil"/>
              <w:tr2bl w:val="nil"/>
            </w:tcBorders>
            <w:vAlign w:val="center"/>
          </w:tcPr>
          <w:p w14:paraId="7EBC7ABA"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2346FC13" w14:textId="77777777">
        <w:trPr>
          <w:trHeight w:val="364"/>
          <w:jc w:val="center"/>
        </w:trPr>
        <w:tc>
          <w:tcPr>
            <w:tcW w:w="2579" w:type="dxa"/>
            <w:tcBorders>
              <w:tl2br w:val="nil"/>
              <w:tr2bl w:val="nil"/>
            </w:tcBorders>
            <w:vAlign w:val="center"/>
          </w:tcPr>
          <w:p w14:paraId="38BB0436" w14:textId="77777777" w:rsidR="005D4DFB" w:rsidRDefault="00853CF7">
            <w:pPr>
              <w:tabs>
                <w:tab w:val="center" w:pos="830"/>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lastRenderedPageBreak/>
              <w:t>Humsensor4</w:t>
            </w:r>
          </w:p>
        </w:tc>
        <w:tc>
          <w:tcPr>
            <w:tcW w:w="2579" w:type="dxa"/>
            <w:tcBorders>
              <w:tl2br w:val="nil"/>
              <w:tr2bl w:val="nil"/>
            </w:tcBorders>
            <w:vAlign w:val="center"/>
          </w:tcPr>
          <w:p w14:paraId="799D5DBC" w14:textId="77777777" w:rsidR="005D4DFB" w:rsidRDefault="00853CF7">
            <w:pPr>
              <w:tabs>
                <w:tab w:val="center" w:pos="830"/>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传感器</w:t>
            </w:r>
            <w:r>
              <w:rPr>
                <w:rFonts w:ascii="Times New Roman" w:eastAsia="宋体" w:hAnsi="Times New Roman" w:cs="Times New Roman" w:hint="eastAsia"/>
                <w:color w:val="000000" w:themeColor="text1"/>
                <w:szCs w:val="21"/>
              </w:rPr>
              <w:t>4</w:t>
            </w:r>
            <w:r>
              <w:rPr>
                <w:rFonts w:ascii="Times New Roman" w:eastAsia="宋体" w:hAnsi="Times New Roman" w:cs="Times New Roman" w:hint="eastAsia"/>
                <w:color w:val="000000" w:themeColor="text1"/>
                <w:szCs w:val="21"/>
              </w:rPr>
              <w:t>湿度</w:t>
            </w:r>
          </w:p>
        </w:tc>
        <w:tc>
          <w:tcPr>
            <w:tcW w:w="2579" w:type="dxa"/>
            <w:tcBorders>
              <w:tl2br w:val="nil"/>
              <w:tr2bl w:val="nil"/>
            </w:tcBorders>
            <w:vAlign w:val="center"/>
          </w:tcPr>
          <w:p w14:paraId="2521F880"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61B46800" w14:textId="77777777">
        <w:trPr>
          <w:trHeight w:val="364"/>
          <w:jc w:val="center"/>
        </w:trPr>
        <w:tc>
          <w:tcPr>
            <w:tcW w:w="2579" w:type="dxa"/>
            <w:tcBorders>
              <w:tl2br w:val="nil"/>
              <w:tr2bl w:val="nil"/>
            </w:tcBorders>
            <w:vAlign w:val="center"/>
          </w:tcPr>
          <w:p w14:paraId="754139DE"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Outside-humidity</w:t>
            </w:r>
          </w:p>
        </w:tc>
        <w:tc>
          <w:tcPr>
            <w:tcW w:w="2579" w:type="dxa"/>
            <w:tcBorders>
              <w:tl2br w:val="nil"/>
              <w:tr2bl w:val="nil"/>
            </w:tcBorders>
            <w:vAlign w:val="center"/>
          </w:tcPr>
          <w:p w14:paraId="6255F91A"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罩外湿度</w:t>
            </w:r>
          </w:p>
        </w:tc>
        <w:tc>
          <w:tcPr>
            <w:tcW w:w="2579" w:type="dxa"/>
            <w:tcBorders>
              <w:tl2br w:val="nil"/>
              <w:tr2bl w:val="nil"/>
            </w:tcBorders>
            <w:vAlign w:val="center"/>
          </w:tcPr>
          <w:p w14:paraId="1742333D"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宋体" w:eastAsia="宋体" w:hAnsi="宋体" w:cs="宋体" w:hint="eastAsia"/>
                <w:color w:val="000000" w:themeColor="text1"/>
                <w:szCs w:val="21"/>
              </w:rPr>
              <w:t>%</w:t>
            </w:r>
          </w:p>
        </w:tc>
      </w:tr>
      <w:tr w:rsidR="005D4DFB" w14:paraId="21124FE6" w14:textId="77777777">
        <w:trPr>
          <w:trHeight w:val="364"/>
          <w:jc w:val="center"/>
        </w:trPr>
        <w:tc>
          <w:tcPr>
            <w:tcW w:w="2579" w:type="dxa"/>
            <w:tcBorders>
              <w:tl2br w:val="nil"/>
              <w:tr2bl w:val="nil"/>
            </w:tcBorders>
            <w:vAlign w:val="center"/>
          </w:tcPr>
          <w:p w14:paraId="6106B4B8"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Average-humidity</w:t>
            </w:r>
          </w:p>
        </w:tc>
        <w:tc>
          <w:tcPr>
            <w:tcW w:w="2579" w:type="dxa"/>
            <w:tcBorders>
              <w:tl2br w:val="nil"/>
              <w:tr2bl w:val="nil"/>
            </w:tcBorders>
            <w:vAlign w:val="center"/>
          </w:tcPr>
          <w:p w14:paraId="594FE630"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罩内平均湿度</w:t>
            </w:r>
          </w:p>
        </w:tc>
        <w:tc>
          <w:tcPr>
            <w:tcW w:w="2579" w:type="dxa"/>
            <w:tcBorders>
              <w:tl2br w:val="nil"/>
              <w:tr2bl w:val="nil"/>
            </w:tcBorders>
            <w:vAlign w:val="center"/>
          </w:tcPr>
          <w:p w14:paraId="693E9621" w14:textId="77777777" w:rsidR="005D4DFB" w:rsidRDefault="00853CF7">
            <w:pPr>
              <w:spacing w:line="360" w:lineRule="exact"/>
              <w:jc w:val="center"/>
              <w:rPr>
                <w:rFonts w:ascii="宋体" w:eastAsia="宋体" w:hAnsi="宋体" w:cs="宋体"/>
                <w:color w:val="000000" w:themeColor="text1"/>
                <w:szCs w:val="21"/>
              </w:rPr>
            </w:pPr>
            <w:r>
              <w:rPr>
                <w:rFonts w:ascii="宋体" w:eastAsia="宋体" w:hAnsi="宋体" w:cs="宋体" w:hint="eastAsia"/>
                <w:color w:val="000000" w:themeColor="text1"/>
                <w:szCs w:val="21"/>
              </w:rPr>
              <w:t>%</w:t>
            </w:r>
          </w:p>
        </w:tc>
      </w:tr>
    </w:tbl>
    <w:p w14:paraId="568FF136" w14:textId="77777777" w:rsidR="005D4DFB" w:rsidRDefault="005D4DFB"/>
    <w:p w14:paraId="6B258978" w14:textId="77777777" w:rsidR="005D4DFB" w:rsidRDefault="00853CF7">
      <w:pPr>
        <w:pStyle w:val="3"/>
      </w:pPr>
      <w:bookmarkStart w:id="69" w:name="_Toc125207166"/>
      <w:r>
        <w:rPr>
          <w:rFonts w:hint="eastAsia"/>
        </w:rPr>
        <w:t>2</w:t>
      </w:r>
      <w:r>
        <w:t>.</w:t>
      </w:r>
      <w:r>
        <w:rPr>
          <w:rFonts w:hint="eastAsia"/>
        </w:rPr>
        <w:t>2</w:t>
      </w:r>
      <w:r>
        <w:t xml:space="preserve">.2 </w:t>
      </w:r>
      <w:r>
        <w:t>数据</w:t>
      </w:r>
      <w:bookmarkEnd w:id="68"/>
      <w:r>
        <w:rPr>
          <w:rFonts w:hint="eastAsia"/>
        </w:rPr>
        <w:t>剔除</w:t>
      </w:r>
      <w:bookmarkEnd w:id="69"/>
    </w:p>
    <w:p w14:paraId="1A17AD2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在运载火箭整流罩内环境保障过程中，整流罩温湿</w:t>
      </w:r>
      <w:proofErr w:type="gramStart"/>
      <w:r>
        <w:rPr>
          <w:rFonts w:ascii="Times New Roman" w:eastAsia="宋体" w:hAnsi="Times New Roman" w:cs="Times New Roman" w:hint="eastAsia"/>
          <w:color w:val="000000" w:themeColor="text1"/>
          <w:sz w:val="24"/>
          <w:szCs w:val="24"/>
        </w:rPr>
        <w:t>度保障</w:t>
      </w:r>
      <w:proofErr w:type="gramEnd"/>
      <w:r>
        <w:rPr>
          <w:rFonts w:ascii="Times New Roman" w:eastAsia="宋体" w:hAnsi="Times New Roman" w:cs="Times New Roman" w:hint="eastAsia"/>
          <w:color w:val="000000" w:themeColor="text1"/>
          <w:sz w:val="24"/>
          <w:szCs w:val="24"/>
        </w:rPr>
        <w:t>过程传感器监测数据的采集和收集难免因为传感器失灵、传输线路不稳定等原因造成数据异常，在将数据输入模型训练前，需要对整流罩温湿度监测数据集进行数据预处理。</w:t>
      </w:r>
      <w:r>
        <w:rPr>
          <w:rFonts w:ascii="宋体" w:eastAsia="宋体" w:hAnsi="宋体" w:cs="宋体" w:hint="eastAsia"/>
          <w:color w:val="000000" w:themeColor="text1"/>
          <w:sz w:val="24"/>
          <w:szCs w:val="24"/>
        </w:rPr>
        <w:t>由于监测数据来源的整流罩空调机组的额定功率限制，以及保障现场实际空气温湿度限制，因此原始监测数据的范围应在空调机组的额定值范围内。此外，由于整流</w:t>
      </w:r>
      <w:proofErr w:type="gramStart"/>
      <w:r>
        <w:rPr>
          <w:rFonts w:ascii="宋体" w:eastAsia="宋体" w:hAnsi="宋体" w:cs="宋体" w:hint="eastAsia"/>
          <w:color w:val="000000" w:themeColor="text1"/>
          <w:sz w:val="24"/>
          <w:szCs w:val="24"/>
        </w:rPr>
        <w:t>罩保障</w:t>
      </w:r>
      <w:proofErr w:type="gramEnd"/>
      <w:r>
        <w:rPr>
          <w:rFonts w:ascii="宋体" w:eastAsia="宋体" w:hAnsi="宋体" w:cs="宋体" w:hint="eastAsia"/>
          <w:color w:val="000000" w:themeColor="text1"/>
          <w:sz w:val="24"/>
          <w:szCs w:val="24"/>
        </w:rPr>
        <w:t>运行数据需要满足统计学特征，因此可以绘制整流罩传感器数据的箱型图分布，并据此可以</w:t>
      </w:r>
      <w:r>
        <w:rPr>
          <w:rFonts w:ascii="Times New Roman" w:eastAsia="宋体" w:hAnsi="Times New Roman" w:cs="Times New Roman" w:hint="eastAsia"/>
          <w:color w:val="000000" w:themeColor="text1"/>
          <w:sz w:val="24"/>
          <w:szCs w:val="24"/>
        </w:rPr>
        <w:t>对于异常值则进行剔除处理，箱型</w:t>
      </w:r>
      <w:proofErr w:type="gramStart"/>
      <w:r>
        <w:rPr>
          <w:rFonts w:ascii="Times New Roman" w:eastAsia="宋体" w:hAnsi="Times New Roman" w:cs="Times New Roman" w:hint="eastAsia"/>
          <w:color w:val="000000" w:themeColor="text1"/>
          <w:sz w:val="24"/>
          <w:szCs w:val="24"/>
        </w:rPr>
        <w:t>图具体</w:t>
      </w:r>
      <w:proofErr w:type="gramEnd"/>
      <w:r>
        <w:rPr>
          <w:rFonts w:ascii="Times New Roman" w:eastAsia="宋体" w:hAnsi="Times New Roman" w:cs="Times New Roman" w:hint="eastAsia"/>
          <w:color w:val="000000" w:themeColor="text1"/>
          <w:sz w:val="24"/>
          <w:szCs w:val="24"/>
        </w:rPr>
        <w:t>结构如图</w:t>
      </w:r>
      <w:r>
        <w:rPr>
          <w:rFonts w:ascii="Times New Roman" w:eastAsia="宋体" w:hAnsi="Times New Roman" w:cs="Times New Roman" w:hint="eastAsia"/>
          <w:color w:val="000000" w:themeColor="text1"/>
          <w:sz w:val="24"/>
          <w:szCs w:val="24"/>
        </w:rPr>
        <w:t>2.1</w:t>
      </w:r>
      <w:r>
        <w:rPr>
          <w:rFonts w:ascii="Times New Roman" w:eastAsia="宋体" w:hAnsi="Times New Roman" w:cs="Times New Roman" w:hint="eastAsia"/>
          <w:color w:val="000000" w:themeColor="text1"/>
          <w:sz w:val="24"/>
          <w:szCs w:val="24"/>
        </w:rPr>
        <w:t>所示</w:t>
      </w:r>
      <w:r>
        <w:rPr>
          <w:rFonts w:ascii="Times New Roman" w:eastAsia="宋体" w:hAnsi="Times New Roman" w:cs="Times New Roman"/>
          <w:color w:val="000000" w:themeColor="text1"/>
          <w:sz w:val="24"/>
          <w:szCs w:val="24"/>
        </w:rPr>
        <w:t>：</w:t>
      </w:r>
    </w:p>
    <w:tbl>
      <w:tblPr>
        <w:tblStyle w:val="af"/>
        <w:tblW w:w="5064" w:type="pct"/>
        <w:tblInd w:w="-2" w:type="dxa"/>
        <w:tblLook w:val="04A0" w:firstRow="1" w:lastRow="0" w:firstColumn="1" w:lastColumn="0" w:noHBand="0" w:noVBand="1"/>
      </w:tblPr>
      <w:tblGrid>
        <w:gridCol w:w="8612"/>
      </w:tblGrid>
      <w:tr w:rsidR="005D4DFB" w14:paraId="53F80990" w14:textId="77777777">
        <w:tc>
          <w:tcPr>
            <w:tcW w:w="5000" w:type="pct"/>
            <w:tcBorders>
              <w:top w:val="nil"/>
              <w:left w:val="nil"/>
              <w:bottom w:val="nil"/>
              <w:right w:val="nil"/>
            </w:tcBorders>
            <w:tcMar>
              <w:top w:w="0" w:type="dxa"/>
              <w:left w:w="0" w:type="dxa"/>
              <w:bottom w:w="0" w:type="dxa"/>
              <w:right w:w="0" w:type="dxa"/>
            </w:tcMar>
          </w:tcPr>
          <w:p w14:paraId="195B05BE"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color w:val="000000" w:themeColor="text1"/>
                <w:sz w:val="24"/>
                <w:szCs w:val="24"/>
              </w:rPr>
              <w:drawing>
                <wp:inline distT="0" distB="0" distL="114300" distR="114300" wp14:anchorId="51844C4C" wp14:editId="5B6FCFEE">
                  <wp:extent cx="2167255" cy="2143125"/>
                  <wp:effectExtent l="0" t="0" r="0" b="0"/>
                  <wp:docPr id="155" name="图片 155" descr="箱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箱型图"/>
                          <pic:cNvPicPr>
                            <a:picLocks noChangeAspect="1"/>
                          </pic:cNvPicPr>
                        </pic:nvPicPr>
                        <pic:blipFill>
                          <a:blip r:embed="rId25"/>
                          <a:stretch>
                            <a:fillRect/>
                          </a:stretch>
                        </pic:blipFill>
                        <pic:spPr>
                          <a:xfrm>
                            <a:off x="0" y="0"/>
                            <a:ext cx="2167255" cy="2143125"/>
                          </a:xfrm>
                          <a:prstGeom prst="rect">
                            <a:avLst/>
                          </a:prstGeom>
                        </pic:spPr>
                      </pic:pic>
                    </a:graphicData>
                  </a:graphic>
                </wp:inline>
              </w:drawing>
            </w:r>
          </w:p>
        </w:tc>
      </w:tr>
      <w:tr w:rsidR="005D4DFB" w14:paraId="567AAEC5" w14:textId="77777777">
        <w:trPr>
          <w:trHeight w:val="297"/>
        </w:trPr>
        <w:tc>
          <w:tcPr>
            <w:tcW w:w="5000" w:type="pct"/>
            <w:tcBorders>
              <w:top w:val="nil"/>
              <w:left w:val="nil"/>
              <w:bottom w:val="nil"/>
              <w:right w:val="nil"/>
            </w:tcBorders>
            <w:tcMar>
              <w:top w:w="0" w:type="dxa"/>
              <w:left w:w="0" w:type="dxa"/>
              <w:bottom w:w="0" w:type="dxa"/>
              <w:right w:w="0" w:type="dxa"/>
            </w:tcMar>
          </w:tcPr>
          <w:p w14:paraId="6D93B459" w14:textId="77777777" w:rsidR="005D4DFB" w:rsidRDefault="00853CF7">
            <w:pPr>
              <w:pStyle w:val="a3"/>
              <w:spacing w:line="400" w:lineRule="exact"/>
              <w:jc w:val="center"/>
              <w:rPr>
                <w:rFonts w:ascii="Times New Roman" w:eastAsia="宋体" w:hAnsi="Times New Roman" w:cs="Times New Roman"/>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1</w:t>
            </w:r>
            <w:r>
              <w:rPr>
                <w:rFonts w:ascii="Times New Roman" w:eastAsia="宋体" w:hAnsi="Times New Roman" w:cs="Times New Roman"/>
                <w:color w:val="000000" w:themeColor="text1"/>
                <w:sz w:val="21"/>
                <w:szCs w:val="21"/>
              </w:rPr>
              <w:t xml:space="preserve"> </w:t>
            </w:r>
            <w:r>
              <w:rPr>
                <w:rFonts w:ascii="Times New Roman" w:eastAsia="宋体" w:hAnsi="Times New Roman" w:cs="Times New Roman" w:hint="eastAsia"/>
                <w:color w:val="000000" w:themeColor="text1"/>
                <w:sz w:val="21"/>
                <w:szCs w:val="21"/>
              </w:rPr>
              <w:t>箱型图异常值检测</w:t>
            </w:r>
          </w:p>
        </w:tc>
      </w:tr>
      <w:tr w:rsidR="005D4DFB" w14:paraId="0FF5F65A" w14:textId="77777777">
        <w:tc>
          <w:tcPr>
            <w:tcW w:w="5000" w:type="pct"/>
            <w:tcBorders>
              <w:top w:val="nil"/>
              <w:left w:val="nil"/>
              <w:bottom w:val="nil"/>
              <w:right w:val="nil"/>
            </w:tcBorders>
            <w:tcMar>
              <w:top w:w="0" w:type="dxa"/>
              <w:left w:w="0" w:type="dxa"/>
              <w:bottom w:w="0" w:type="dxa"/>
              <w:right w:w="0" w:type="dxa"/>
            </w:tcMar>
          </w:tcPr>
          <w:p w14:paraId="3B8F9FE5"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color w:val="000000" w:themeColor="text1"/>
                <w:szCs w:val="21"/>
              </w:rPr>
              <w:t>Fig.</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1 Box Plot Outlier Detection</w:t>
            </w:r>
          </w:p>
        </w:tc>
      </w:tr>
    </w:tbl>
    <w:p w14:paraId="69F88C38" w14:textId="77777777" w:rsidR="005D4DFB" w:rsidRDefault="005D4DFB">
      <w:pPr>
        <w:spacing w:line="400" w:lineRule="exact"/>
        <w:rPr>
          <w:rFonts w:ascii="Times New Roman" w:eastAsia="宋体" w:hAnsi="Times New Roman" w:cs="Times New Roman"/>
          <w:sz w:val="24"/>
          <w:szCs w:val="24"/>
        </w:rPr>
      </w:pPr>
    </w:p>
    <w:p w14:paraId="7F284304"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根据数据箱型</w:t>
      </w:r>
      <w:proofErr w:type="gramStart"/>
      <w:r>
        <w:rPr>
          <w:rFonts w:ascii="Times New Roman" w:eastAsia="宋体" w:hAnsi="Times New Roman" w:cs="Times New Roman" w:hint="eastAsia"/>
          <w:sz w:val="24"/>
          <w:szCs w:val="24"/>
        </w:rPr>
        <w:t>图结构</w:t>
      </w:r>
      <w:proofErr w:type="gramEnd"/>
      <w:r>
        <w:rPr>
          <w:rFonts w:ascii="Times New Roman" w:eastAsia="宋体" w:hAnsi="Times New Roman" w:cs="Times New Roman" w:hint="eastAsia"/>
          <w:sz w:val="24"/>
          <w:szCs w:val="24"/>
        </w:rPr>
        <w:t>可以看出，当数据范围大于上四分位数值和</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倍上下四分位间距之和，或者小于下四分位数值和</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倍上下四分位间距之差时，</w:t>
      </w:r>
      <w:proofErr w:type="gramStart"/>
      <w:r>
        <w:rPr>
          <w:rFonts w:ascii="Times New Roman" w:eastAsia="宋体" w:hAnsi="Times New Roman" w:cs="Times New Roman" w:hint="eastAsia"/>
          <w:sz w:val="24"/>
          <w:szCs w:val="24"/>
        </w:rPr>
        <w:t>通常该</w:t>
      </w:r>
      <w:proofErr w:type="gramEnd"/>
      <w:r>
        <w:rPr>
          <w:rFonts w:ascii="Times New Roman" w:eastAsia="宋体" w:hAnsi="Times New Roman" w:cs="Times New Roman" w:hint="eastAsia"/>
          <w:sz w:val="24"/>
          <w:szCs w:val="24"/>
        </w:rPr>
        <w:t>数值被认为是不符合该数据集分布规则的异常值，箱型图异常值具体判断规则如表</w:t>
      </w:r>
      <w:r>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所示：</w:t>
      </w:r>
    </w:p>
    <w:p w14:paraId="469FE843" w14:textId="77777777" w:rsidR="005D4DFB" w:rsidRDefault="005D4DFB">
      <w:pPr>
        <w:spacing w:line="400" w:lineRule="exact"/>
        <w:rPr>
          <w:rFonts w:ascii="Times New Roman" w:eastAsia="宋体" w:hAnsi="Times New Roman" w:cs="Times New Roman"/>
          <w:sz w:val="24"/>
          <w:szCs w:val="24"/>
        </w:rPr>
      </w:pPr>
    </w:p>
    <w:p w14:paraId="7F9E3D42"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 xml:space="preserve">3 </w:t>
      </w:r>
      <w:r>
        <w:rPr>
          <w:rFonts w:ascii="Times New Roman" w:eastAsia="宋体" w:hAnsi="Times New Roman" w:cs="Times New Roman" w:hint="eastAsia"/>
          <w:color w:val="000000" w:themeColor="text1"/>
          <w:szCs w:val="21"/>
        </w:rPr>
        <w:t>箱型图异常值判断标准</w:t>
      </w:r>
    </w:p>
    <w:p w14:paraId="74A114E5"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Tab.</w:t>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3 Boxplot Outlier Judgment Criteria</w:t>
      </w:r>
    </w:p>
    <w:tbl>
      <w:tblPr>
        <w:tblStyle w:val="af"/>
        <w:tblW w:w="773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69"/>
        <w:gridCol w:w="3870"/>
      </w:tblGrid>
      <w:tr w:rsidR="005D4DFB" w14:paraId="24CC660A" w14:textId="77777777">
        <w:trPr>
          <w:trHeight w:hRule="exact" w:val="374"/>
          <w:tblHeader/>
          <w:jc w:val="center"/>
        </w:trPr>
        <w:tc>
          <w:tcPr>
            <w:tcW w:w="2580" w:type="dxa"/>
            <w:tcBorders>
              <w:bottom w:val="single" w:sz="4" w:space="0" w:color="auto"/>
            </w:tcBorders>
            <w:vAlign w:val="center"/>
          </w:tcPr>
          <w:p w14:paraId="62AB8236"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判断标准</w:t>
            </w:r>
          </w:p>
        </w:tc>
        <w:tc>
          <w:tcPr>
            <w:tcW w:w="2580" w:type="dxa"/>
            <w:tcBorders>
              <w:bottom w:val="single" w:sz="4" w:space="0" w:color="auto"/>
            </w:tcBorders>
            <w:vAlign w:val="center"/>
          </w:tcPr>
          <w:p w14:paraId="68AF368B"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结论</w:t>
            </w:r>
          </w:p>
        </w:tc>
      </w:tr>
      <w:tr w:rsidR="005D4DFB" w14:paraId="07EF5ED5" w14:textId="77777777">
        <w:trPr>
          <w:trHeight w:hRule="exact" w:val="374"/>
          <w:jc w:val="center"/>
        </w:trPr>
        <w:tc>
          <w:tcPr>
            <w:tcW w:w="2580" w:type="dxa"/>
            <w:tcBorders>
              <w:top w:val="single" w:sz="4" w:space="0" w:color="auto"/>
              <w:tl2br w:val="nil"/>
              <w:tr2bl w:val="nil"/>
            </w:tcBorders>
            <w:vAlign w:val="center"/>
          </w:tcPr>
          <w:p w14:paraId="5073448E"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x&gt;</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3+1.5(</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1)</w:t>
            </w:r>
            <w:r>
              <w:rPr>
                <w:rFonts w:ascii="Times New Roman" w:eastAsia="宋体" w:hAnsi="Times New Roman" w:cs="Times New Roman"/>
                <w:color w:val="000000" w:themeColor="text1"/>
                <w:szCs w:val="21"/>
              </w:rPr>
              <w:t>或者</w:t>
            </w:r>
            <w:r>
              <w:rPr>
                <w:rFonts w:ascii="Times New Roman" w:eastAsia="宋体" w:hAnsi="Times New Roman" w:cs="Times New Roman"/>
                <w:color w:val="000000" w:themeColor="text1"/>
                <w:szCs w:val="21"/>
              </w:rPr>
              <w:t>x</w:t>
            </w:r>
            <w:r>
              <w:rPr>
                <w:rFonts w:ascii="Times New Roman" w:eastAsia="宋体" w:hAnsi="Times New Roman" w:cs="Times New Roman" w:hint="eastAsia"/>
                <w:color w:val="000000" w:themeColor="text1"/>
                <w:szCs w:val="21"/>
              </w:rPr>
              <w:t>&lt;</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1-1.5(</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1)</w:t>
            </w:r>
          </w:p>
        </w:tc>
        <w:tc>
          <w:tcPr>
            <w:tcW w:w="2580" w:type="dxa"/>
            <w:tcBorders>
              <w:top w:val="single" w:sz="4" w:space="0" w:color="auto"/>
              <w:tl2br w:val="nil"/>
              <w:tr2bl w:val="nil"/>
            </w:tcBorders>
            <w:vAlign w:val="center"/>
          </w:tcPr>
          <w:p w14:paraId="7119DAE4"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异常点</w:t>
            </w:r>
          </w:p>
        </w:tc>
      </w:tr>
      <w:tr w:rsidR="005D4DFB" w14:paraId="498E3B83" w14:textId="77777777">
        <w:trPr>
          <w:trHeight w:hRule="exact" w:val="374"/>
          <w:jc w:val="center"/>
        </w:trPr>
        <w:tc>
          <w:tcPr>
            <w:tcW w:w="2580" w:type="dxa"/>
            <w:tcBorders>
              <w:tl2br w:val="nil"/>
              <w:tr2bl w:val="nil"/>
            </w:tcBorders>
            <w:vAlign w:val="center"/>
          </w:tcPr>
          <w:p w14:paraId="0515CA8E" w14:textId="77777777" w:rsidR="005D4DFB" w:rsidRDefault="00853CF7">
            <w:pPr>
              <w:tabs>
                <w:tab w:val="left" w:pos="482"/>
              </w:tabs>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x&gt;</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1)</w:t>
            </w:r>
            <w:r>
              <w:rPr>
                <w:rFonts w:ascii="Times New Roman" w:eastAsia="宋体" w:hAnsi="Times New Roman" w:cs="Times New Roman"/>
                <w:color w:val="000000" w:themeColor="text1"/>
                <w:szCs w:val="21"/>
              </w:rPr>
              <w:t>或者</w:t>
            </w:r>
            <w:r>
              <w:rPr>
                <w:rFonts w:ascii="Times New Roman" w:eastAsia="宋体" w:hAnsi="Times New Roman" w:cs="Times New Roman"/>
                <w:color w:val="000000" w:themeColor="text1"/>
                <w:szCs w:val="21"/>
              </w:rPr>
              <w:t>x</w:t>
            </w:r>
            <w:r>
              <w:rPr>
                <w:rFonts w:ascii="Times New Roman" w:eastAsia="宋体" w:hAnsi="Times New Roman" w:cs="Times New Roman" w:hint="eastAsia"/>
                <w:color w:val="000000" w:themeColor="text1"/>
                <w:szCs w:val="21"/>
              </w:rPr>
              <w:t>&lt;T</w:t>
            </w:r>
            <w:r>
              <w:rPr>
                <w:rFonts w:ascii="Times New Roman" w:eastAsia="宋体" w:hAnsi="Times New Roman" w:cs="Times New Roman"/>
                <w:color w:val="000000" w:themeColor="text1"/>
                <w:szCs w:val="21"/>
              </w:rPr>
              <w:t>1</w:t>
            </w:r>
            <w:r>
              <w:rPr>
                <w:rFonts w:ascii="Times New Roman" w:eastAsia="宋体" w:hAnsi="Times New Roman" w:cs="Times New Roman" w:hint="eastAsia"/>
                <w:color w:val="000000" w:themeColor="text1"/>
                <w:szCs w:val="21"/>
              </w:rPr>
              <w:t>-</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3-</w:t>
            </w: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1)</w:t>
            </w:r>
          </w:p>
        </w:tc>
        <w:tc>
          <w:tcPr>
            <w:tcW w:w="2580" w:type="dxa"/>
            <w:tcBorders>
              <w:tl2br w:val="nil"/>
              <w:tr2bl w:val="nil"/>
            </w:tcBorders>
            <w:vAlign w:val="center"/>
          </w:tcPr>
          <w:p w14:paraId="30084D67" w14:textId="77777777" w:rsidR="005D4DFB" w:rsidRDefault="00853CF7">
            <w:pPr>
              <w:spacing w:line="360" w:lineRule="exact"/>
              <w:jc w:val="center"/>
              <w:rPr>
                <w:rFonts w:ascii="宋体" w:eastAsia="宋体" w:hAnsi="宋体" w:cs="宋体"/>
                <w:color w:val="000000" w:themeColor="text1"/>
                <w:szCs w:val="21"/>
              </w:rPr>
            </w:pPr>
            <w:r>
              <w:rPr>
                <w:rFonts w:ascii="Times New Roman" w:eastAsia="宋体" w:hAnsi="Times New Roman" w:cs="Times New Roman"/>
                <w:color w:val="000000" w:themeColor="text1"/>
                <w:szCs w:val="21"/>
              </w:rPr>
              <w:t>极端</w:t>
            </w:r>
            <w:r>
              <w:rPr>
                <w:rFonts w:ascii="Times New Roman" w:eastAsia="宋体" w:hAnsi="Times New Roman" w:cs="Times New Roman" w:hint="eastAsia"/>
                <w:color w:val="000000" w:themeColor="text1"/>
                <w:szCs w:val="21"/>
              </w:rPr>
              <w:t>异常点</w:t>
            </w:r>
          </w:p>
        </w:tc>
      </w:tr>
    </w:tbl>
    <w:p w14:paraId="708DFB49" w14:textId="77777777" w:rsidR="005D4DFB" w:rsidRDefault="005D4DFB">
      <w:pPr>
        <w:spacing w:line="400" w:lineRule="exact"/>
        <w:ind w:firstLineChars="200" w:firstLine="480"/>
        <w:rPr>
          <w:rFonts w:ascii="Times New Roman" w:eastAsia="宋体" w:hAnsi="Times New Roman" w:cs="Times New Roman"/>
          <w:sz w:val="24"/>
          <w:szCs w:val="24"/>
        </w:rPr>
      </w:pPr>
    </w:p>
    <w:p w14:paraId="11EE128A" w14:textId="77777777" w:rsidR="005D4DFB" w:rsidRDefault="00853CF7">
      <w:pPr>
        <w:spacing w:line="400" w:lineRule="exact"/>
        <w:ind w:firstLineChars="200" w:firstLine="480"/>
      </w:pP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T3</w:t>
      </w:r>
      <w:r>
        <w:rPr>
          <w:rFonts w:ascii="Times New Roman" w:eastAsia="宋体" w:hAnsi="Times New Roman" w:cs="Times New Roman" w:hint="eastAsia"/>
          <w:sz w:val="24"/>
          <w:szCs w:val="24"/>
        </w:rPr>
        <w:t>为上四分位点，</w:t>
      </w:r>
      <w:r>
        <w:rPr>
          <w:rFonts w:ascii="Times New Roman" w:eastAsia="宋体" w:hAnsi="Times New Roman" w:cs="Times New Roman" w:hint="eastAsia"/>
          <w:sz w:val="24"/>
          <w:szCs w:val="24"/>
        </w:rPr>
        <w:t>T1</w:t>
      </w:r>
      <w:r>
        <w:rPr>
          <w:rFonts w:ascii="Times New Roman" w:eastAsia="宋体" w:hAnsi="Times New Roman" w:cs="Times New Roman" w:hint="eastAsia"/>
          <w:sz w:val="24"/>
          <w:szCs w:val="24"/>
        </w:rPr>
        <w:t>为下四分位点，</w:t>
      </w:r>
      <w:r>
        <w:rPr>
          <w:rFonts w:ascii="Times New Roman" w:eastAsia="宋体" w:hAnsi="Times New Roman" w:cs="Times New Roman"/>
          <w:sz w:val="24"/>
          <w:szCs w:val="24"/>
        </w:rPr>
        <w:t>箱型图是数据通过其</w:t>
      </w:r>
      <w:r>
        <w:rPr>
          <w:rFonts w:ascii="Times New Roman" w:eastAsia="宋体" w:hAnsi="Times New Roman" w:cs="Times New Roman" w:hint="eastAsia"/>
          <w:sz w:val="24"/>
          <w:szCs w:val="24"/>
        </w:rPr>
        <w:t>上下</w:t>
      </w:r>
      <w:r>
        <w:rPr>
          <w:rFonts w:ascii="Times New Roman" w:eastAsia="宋体" w:hAnsi="Times New Roman" w:cs="Times New Roman"/>
          <w:sz w:val="24"/>
          <w:szCs w:val="24"/>
        </w:rPr>
        <w:t>四分位数形成的图形化描述</w:t>
      </w:r>
      <w:r>
        <w:rPr>
          <w:rFonts w:ascii="Times New Roman" w:eastAsia="宋体" w:hAnsi="Times New Roman" w:cs="Times New Roman" w:hint="eastAsia"/>
          <w:sz w:val="24"/>
          <w:szCs w:val="24"/>
        </w:rPr>
        <w:t>，并</w:t>
      </w:r>
      <w:r>
        <w:rPr>
          <w:rFonts w:ascii="Times New Roman" w:eastAsia="宋体" w:hAnsi="Times New Roman" w:cs="Times New Roman"/>
          <w:sz w:val="24"/>
          <w:szCs w:val="24"/>
        </w:rPr>
        <w:t>依据实际数据绘制</w:t>
      </w:r>
      <w:r>
        <w:rPr>
          <w:rFonts w:ascii="Times New Roman" w:eastAsia="宋体" w:hAnsi="Times New Roman" w:cs="Times New Roman" w:hint="eastAsia"/>
          <w:sz w:val="24"/>
          <w:szCs w:val="24"/>
        </w:rPr>
        <w:t>。与常规的</w:t>
      </w:r>
      <w:r>
        <w:rPr>
          <w:rFonts w:ascii="Times New Roman" w:eastAsia="宋体" w:hAnsi="Times New Roman" w:cs="Times New Roman" w:hint="eastAsia"/>
          <w:position w:val="-6"/>
          <w:sz w:val="24"/>
          <w:szCs w:val="24"/>
        </w:rPr>
        <w:object w:dxaOrig="320" w:dyaOrig="260" w14:anchorId="7BB8DAE3">
          <v:shape id="_x0000_i1027" type="#_x0000_t75" style="width:16.2pt;height:13.2pt" o:ole="">
            <v:imagedata r:id="rId26" o:title=""/>
          </v:shape>
          <o:OLEObject Type="Embed" ProgID="Equation.3" ShapeID="_x0000_i1027" DrawAspect="Content" ObjectID="_1735859375" r:id="rId27"/>
        </w:object>
      </w:r>
      <w:r>
        <w:rPr>
          <w:rFonts w:ascii="Times New Roman" w:eastAsia="宋体" w:hAnsi="Times New Roman" w:cs="Times New Roman" w:hint="eastAsia"/>
          <w:sz w:val="24"/>
          <w:szCs w:val="24"/>
        </w:rPr>
        <w:t>校验相比，箱型图不需要对数据的分布情况进行限制，其本身只是数据实际分布情况的图形化反映。根据箱型图原则，绘制整流</w:t>
      </w:r>
      <w:proofErr w:type="gramStart"/>
      <w:r>
        <w:rPr>
          <w:rFonts w:ascii="Times New Roman" w:eastAsia="宋体" w:hAnsi="Times New Roman" w:cs="Times New Roman" w:hint="eastAsia"/>
          <w:sz w:val="24"/>
          <w:szCs w:val="24"/>
        </w:rPr>
        <w:t>罩保障</w:t>
      </w:r>
      <w:proofErr w:type="gramEnd"/>
      <w:r>
        <w:rPr>
          <w:rFonts w:ascii="Times New Roman" w:eastAsia="宋体" w:hAnsi="Times New Roman" w:cs="Times New Roman" w:hint="eastAsia"/>
          <w:sz w:val="24"/>
          <w:szCs w:val="24"/>
        </w:rPr>
        <w:t>过程罩内平均温湿</w:t>
      </w:r>
      <w:proofErr w:type="gramStart"/>
      <w:r>
        <w:rPr>
          <w:rFonts w:ascii="Times New Roman" w:eastAsia="宋体" w:hAnsi="Times New Roman" w:cs="Times New Roman" w:hint="eastAsia"/>
          <w:sz w:val="24"/>
          <w:szCs w:val="24"/>
        </w:rPr>
        <w:t>度数据箱</w:t>
      </w:r>
      <w:proofErr w:type="gramEnd"/>
      <w:r>
        <w:rPr>
          <w:rFonts w:ascii="Times New Roman" w:eastAsia="宋体" w:hAnsi="Times New Roman" w:cs="Times New Roman" w:hint="eastAsia"/>
          <w:sz w:val="24"/>
          <w:szCs w:val="24"/>
        </w:rPr>
        <w:t>型图如图</w:t>
      </w:r>
      <w:r>
        <w:rPr>
          <w:rFonts w:ascii="Times New Roman" w:eastAsia="宋体" w:hAnsi="Times New Roman" w:cs="Times New Roman" w:hint="eastAsia"/>
          <w:sz w:val="24"/>
          <w:szCs w:val="24"/>
        </w:rPr>
        <w:t>2.2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_Ref32567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[28]</w:t>
      </w:r>
      <w:r>
        <w:rPr>
          <w:rFonts w:ascii="Times New Roman" w:eastAsia="宋体" w:hAnsi="Times New Roman" w:cs="Times New Roman" w:hint="eastAsia"/>
          <w:sz w:val="24"/>
          <w:szCs w:val="24"/>
          <w:vertAlign w:val="superscript"/>
        </w:rPr>
        <w:fldChar w:fldCharType="end"/>
      </w:r>
      <w:r>
        <w:rPr>
          <w:rFonts w:ascii="Times New Roman" w:eastAsia="宋体" w:hAnsi="Times New Roman" w:cs="Times New Roman" w:hint="eastAsia"/>
          <w:sz w:val="24"/>
          <w:szCs w:val="24"/>
        </w:rPr>
        <w:t>。</w:t>
      </w:r>
      <w:commentRangeStart w:id="70"/>
      <w:commentRangeEnd w:id="70"/>
      <w:r>
        <w:commentReference w:id="70"/>
      </w:r>
    </w:p>
    <w:p w14:paraId="29E0062B" w14:textId="77777777" w:rsidR="005D4DFB" w:rsidRDefault="00853CF7">
      <w:pPr>
        <w:spacing w:line="400" w:lineRule="atLeast"/>
        <w:ind w:leftChars="-270" w:left="-1" w:rightChars="-136" w:right="-286" w:hangingChars="236" w:hanging="566"/>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6B88D2DF" wp14:editId="7B0EA70D">
            <wp:extent cx="2880360" cy="2160270"/>
            <wp:effectExtent l="0" t="0" r="15240" b="11430"/>
            <wp:docPr id="65" name="图片 65" descr="温度箱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温度箱型图1"/>
                    <pic:cNvPicPr>
                      <a:picLocks noChangeAspect="1"/>
                    </pic:cNvPicPr>
                  </pic:nvPicPr>
                  <pic:blipFill>
                    <a:blip r:embed="rId28"/>
                    <a:stretch>
                      <a:fillRect/>
                    </a:stretch>
                  </pic:blipFill>
                  <pic:spPr>
                    <a:xfrm>
                      <a:off x="0" y="0"/>
                      <a:ext cx="2880360" cy="2160270"/>
                    </a:xfrm>
                    <a:prstGeom prst="rect">
                      <a:avLst/>
                    </a:prstGeom>
                  </pic:spPr>
                </pic:pic>
              </a:graphicData>
            </a:graphic>
          </wp:inline>
        </w:drawing>
      </w:r>
      <w:r>
        <w:rPr>
          <w:rFonts w:ascii="Times New Roman" w:eastAsia="宋体" w:hAnsi="Times New Roman" w:cs="Times New Roman" w:hint="eastAsia"/>
          <w:noProof/>
          <w:color w:val="000000" w:themeColor="text1"/>
          <w:sz w:val="24"/>
          <w:szCs w:val="24"/>
        </w:rPr>
        <w:drawing>
          <wp:inline distT="0" distB="0" distL="114300" distR="114300" wp14:anchorId="7C2B893E" wp14:editId="2D3D028A">
            <wp:extent cx="2880360" cy="2160270"/>
            <wp:effectExtent l="0" t="0" r="15240" b="11430"/>
            <wp:docPr id="66" name="图片 66" descr="温度箱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温度箱型图2"/>
                    <pic:cNvPicPr>
                      <a:picLocks noChangeAspect="1"/>
                    </pic:cNvPicPr>
                  </pic:nvPicPr>
                  <pic:blipFill>
                    <a:blip r:embed="rId29"/>
                    <a:stretch>
                      <a:fillRect/>
                    </a:stretch>
                  </pic:blipFill>
                  <pic:spPr>
                    <a:xfrm>
                      <a:off x="0" y="0"/>
                      <a:ext cx="2880360" cy="2160270"/>
                    </a:xfrm>
                    <a:prstGeom prst="rect">
                      <a:avLst/>
                    </a:prstGeom>
                  </pic:spPr>
                </pic:pic>
              </a:graphicData>
            </a:graphic>
          </wp:inline>
        </w:drawing>
      </w:r>
    </w:p>
    <w:p w14:paraId="12595C51" w14:textId="77777777" w:rsidR="005D4DFB" w:rsidRDefault="00853CF7">
      <w:pPr>
        <w:spacing w:line="400" w:lineRule="atLeast"/>
        <w:ind w:leftChars="-270" w:left="-1" w:rightChars="-136" w:right="-286" w:hangingChars="236" w:hanging="566"/>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18973B15" wp14:editId="7CC24B06">
            <wp:extent cx="2880360" cy="2160270"/>
            <wp:effectExtent l="0" t="0" r="15240" b="11430"/>
            <wp:docPr id="69" name="图片 69" descr="温度箱型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温度箱型图3"/>
                    <pic:cNvPicPr>
                      <a:picLocks noChangeAspect="1"/>
                    </pic:cNvPicPr>
                  </pic:nvPicPr>
                  <pic:blipFill>
                    <a:blip r:embed="rId30"/>
                    <a:stretch>
                      <a:fillRect/>
                    </a:stretch>
                  </pic:blipFill>
                  <pic:spPr>
                    <a:xfrm>
                      <a:off x="0" y="0"/>
                      <a:ext cx="2880360" cy="2160270"/>
                    </a:xfrm>
                    <a:prstGeom prst="rect">
                      <a:avLst/>
                    </a:prstGeom>
                  </pic:spPr>
                </pic:pic>
              </a:graphicData>
            </a:graphic>
          </wp:inline>
        </w:drawing>
      </w:r>
      <w:r>
        <w:rPr>
          <w:rFonts w:ascii="Times New Roman" w:eastAsia="宋体" w:hAnsi="Times New Roman" w:cs="Times New Roman" w:hint="eastAsia"/>
          <w:noProof/>
          <w:color w:val="000000" w:themeColor="text1"/>
          <w:sz w:val="24"/>
          <w:szCs w:val="24"/>
        </w:rPr>
        <w:drawing>
          <wp:inline distT="0" distB="0" distL="114300" distR="114300" wp14:anchorId="44C52070" wp14:editId="597A3AE2">
            <wp:extent cx="2880360" cy="2160270"/>
            <wp:effectExtent l="0" t="0" r="15240" b="11430"/>
            <wp:docPr id="70" name="图片 70" descr="温度箱型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温度箱型图4"/>
                    <pic:cNvPicPr>
                      <a:picLocks noChangeAspect="1"/>
                    </pic:cNvPicPr>
                  </pic:nvPicPr>
                  <pic:blipFill>
                    <a:blip r:embed="rId31"/>
                    <a:stretch>
                      <a:fillRect/>
                    </a:stretch>
                  </pic:blipFill>
                  <pic:spPr>
                    <a:xfrm>
                      <a:off x="0" y="0"/>
                      <a:ext cx="2880360" cy="2160270"/>
                    </a:xfrm>
                    <a:prstGeom prst="rect">
                      <a:avLst/>
                    </a:prstGeom>
                  </pic:spPr>
                </pic:pic>
              </a:graphicData>
            </a:graphic>
          </wp:inline>
        </w:drawing>
      </w:r>
    </w:p>
    <w:p w14:paraId="093747DA" w14:textId="77777777" w:rsidR="005D4DFB" w:rsidRDefault="00853CF7">
      <w:pPr>
        <w:spacing w:line="400" w:lineRule="atLeast"/>
        <w:ind w:leftChars="-270" w:left="-1" w:rightChars="-136" w:right="-286" w:hangingChars="236" w:hanging="566"/>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4131D3E8" wp14:editId="2F9B4306">
            <wp:extent cx="2880360" cy="2160270"/>
            <wp:effectExtent l="0" t="0" r="15240" b="11430"/>
            <wp:docPr id="71" name="图片 71" descr="温度箱型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温度箱型图5"/>
                    <pic:cNvPicPr>
                      <a:picLocks noChangeAspect="1"/>
                    </pic:cNvPicPr>
                  </pic:nvPicPr>
                  <pic:blipFill>
                    <a:blip r:embed="rId32"/>
                    <a:stretch>
                      <a:fillRect/>
                    </a:stretch>
                  </pic:blipFill>
                  <pic:spPr>
                    <a:xfrm>
                      <a:off x="0" y="0"/>
                      <a:ext cx="2880360" cy="2160270"/>
                    </a:xfrm>
                    <a:prstGeom prst="rect">
                      <a:avLst/>
                    </a:prstGeom>
                  </pic:spPr>
                </pic:pic>
              </a:graphicData>
            </a:graphic>
          </wp:inline>
        </w:drawing>
      </w:r>
      <w:r>
        <w:rPr>
          <w:rFonts w:ascii="Times New Roman" w:eastAsia="宋体" w:hAnsi="Times New Roman" w:cs="Times New Roman" w:hint="eastAsia"/>
          <w:noProof/>
          <w:color w:val="000000" w:themeColor="text1"/>
          <w:sz w:val="24"/>
          <w:szCs w:val="24"/>
        </w:rPr>
        <w:drawing>
          <wp:inline distT="0" distB="0" distL="114300" distR="114300" wp14:anchorId="72670B8D" wp14:editId="76332046">
            <wp:extent cx="2880360" cy="2160270"/>
            <wp:effectExtent l="0" t="0" r="15240" b="11430"/>
            <wp:docPr id="73" name="图片 73" descr="温度箱型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温度箱型图6"/>
                    <pic:cNvPicPr>
                      <a:picLocks noChangeAspect="1"/>
                    </pic:cNvPicPr>
                  </pic:nvPicPr>
                  <pic:blipFill>
                    <a:blip r:embed="rId33"/>
                    <a:stretch>
                      <a:fillRect/>
                    </a:stretch>
                  </pic:blipFill>
                  <pic:spPr>
                    <a:xfrm>
                      <a:off x="0" y="0"/>
                      <a:ext cx="2880360" cy="2160270"/>
                    </a:xfrm>
                    <a:prstGeom prst="rect">
                      <a:avLst/>
                    </a:prstGeom>
                  </pic:spPr>
                </pic:pic>
              </a:graphicData>
            </a:graphic>
          </wp:inline>
        </w:drawing>
      </w:r>
    </w:p>
    <w:p w14:paraId="28CC210E" w14:textId="77777777" w:rsidR="005D4DFB" w:rsidRDefault="00853CF7">
      <w:pPr>
        <w:pStyle w:val="a3"/>
        <w:spacing w:line="40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2 </w:t>
      </w:r>
      <w:r>
        <w:rPr>
          <w:rFonts w:ascii="Times New Roman" w:eastAsia="宋体" w:hAnsi="Times New Roman" w:cs="Times New Roman" w:hint="eastAsia"/>
          <w:color w:val="000000" w:themeColor="text1"/>
          <w:sz w:val="21"/>
          <w:szCs w:val="21"/>
        </w:rPr>
        <w:t>整流罩温度箱型图</w:t>
      </w:r>
    </w:p>
    <w:p w14:paraId="3A1CEC08" w14:textId="77777777" w:rsidR="005D4DFB" w:rsidRDefault="00853CF7">
      <w:pPr>
        <w:pStyle w:val="a3"/>
        <w:spacing w:line="40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2 Fairing temperature box diagram</w:t>
      </w:r>
    </w:p>
    <w:p w14:paraId="0297AF80" w14:textId="77777777" w:rsidR="005D4DFB" w:rsidRDefault="005D4DFB">
      <w:pPr>
        <w:spacing w:line="400" w:lineRule="exact"/>
      </w:pPr>
    </w:p>
    <w:p w14:paraId="103464A5" w14:textId="77777777" w:rsidR="005D4DFB" w:rsidRDefault="00853CF7">
      <w:pPr>
        <w:spacing w:line="400" w:lineRule="atLeast"/>
        <w:ind w:leftChars="-270" w:left="-1" w:rightChars="-136" w:right="-286" w:hangingChars="236" w:hanging="566"/>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226A079B" wp14:editId="58B2879E">
            <wp:extent cx="2880360" cy="2160270"/>
            <wp:effectExtent l="0" t="0" r="15240" b="11430"/>
            <wp:docPr id="74" name="图片 74" descr="箱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箱型图1"/>
                    <pic:cNvPicPr>
                      <a:picLocks noChangeAspect="1"/>
                    </pic:cNvPicPr>
                  </pic:nvPicPr>
                  <pic:blipFill>
                    <a:blip r:embed="rId34"/>
                    <a:stretch>
                      <a:fillRect/>
                    </a:stretch>
                  </pic:blipFill>
                  <pic:spPr>
                    <a:xfrm>
                      <a:off x="0" y="0"/>
                      <a:ext cx="2880360" cy="2160270"/>
                    </a:xfrm>
                    <a:prstGeom prst="rect">
                      <a:avLst/>
                    </a:prstGeom>
                  </pic:spPr>
                </pic:pic>
              </a:graphicData>
            </a:graphic>
          </wp:inline>
        </w:drawing>
      </w:r>
      <w:r>
        <w:rPr>
          <w:rFonts w:ascii="Times New Roman" w:eastAsia="宋体" w:hAnsi="Times New Roman" w:cs="Times New Roman" w:hint="eastAsia"/>
          <w:noProof/>
          <w:color w:val="000000" w:themeColor="text1"/>
          <w:sz w:val="24"/>
          <w:szCs w:val="24"/>
        </w:rPr>
        <w:drawing>
          <wp:inline distT="0" distB="0" distL="114300" distR="114300" wp14:anchorId="5409AF15" wp14:editId="128EAE0B">
            <wp:extent cx="2880360" cy="2160270"/>
            <wp:effectExtent l="0" t="0" r="15240" b="11430"/>
            <wp:docPr id="75" name="图片 75" descr="箱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箱型图2"/>
                    <pic:cNvPicPr>
                      <a:picLocks noChangeAspect="1"/>
                    </pic:cNvPicPr>
                  </pic:nvPicPr>
                  <pic:blipFill>
                    <a:blip r:embed="rId35"/>
                    <a:stretch>
                      <a:fillRect/>
                    </a:stretch>
                  </pic:blipFill>
                  <pic:spPr>
                    <a:xfrm>
                      <a:off x="0" y="0"/>
                      <a:ext cx="2880360" cy="2160270"/>
                    </a:xfrm>
                    <a:prstGeom prst="rect">
                      <a:avLst/>
                    </a:prstGeom>
                  </pic:spPr>
                </pic:pic>
              </a:graphicData>
            </a:graphic>
          </wp:inline>
        </w:drawing>
      </w:r>
    </w:p>
    <w:p w14:paraId="4505C8B0" w14:textId="77777777" w:rsidR="005D4DFB" w:rsidRDefault="00853CF7">
      <w:pPr>
        <w:spacing w:line="400" w:lineRule="atLeast"/>
        <w:ind w:leftChars="-270" w:left="-1" w:rightChars="-136" w:right="-286" w:hangingChars="236" w:hanging="566"/>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06B7A7AD" wp14:editId="4EA85CDB">
            <wp:extent cx="2880360" cy="2160270"/>
            <wp:effectExtent l="0" t="0" r="15240" b="11430"/>
            <wp:docPr id="76" name="图片 76" descr="箱型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箱型图3"/>
                    <pic:cNvPicPr>
                      <a:picLocks noChangeAspect="1"/>
                    </pic:cNvPicPr>
                  </pic:nvPicPr>
                  <pic:blipFill>
                    <a:blip r:embed="rId36"/>
                    <a:stretch>
                      <a:fillRect/>
                    </a:stretch>
                  </pic:blipFill>
                  <pic:spPr>
                    <a:xfrm>
                      <a:off x="0" y="0"/>
                      <a:ext cx="2880360" cy="2160270"/>
                    </a:xfrm>
                    <a:prstGeom prst="rect">
                      <a:avLst/>
                    </a:prstGeom>
                  </pic:spPr>
                </pic:pic>
              </a:graphicData>
            </a:graphic>
          </wp:inline>
        </w:drawing>
      </w:r>
      <w:r>
        <w:rPr>
          <w:rFonts w:ascii="Times New Roman" w:eastAsia="宋体" w:hAnsi="Times New Roman" w:cs="Times New Roman" w:hint="eastAsia"/>
          <w:noProof/>
          <w:color w:val="000000" w:themeColor="text1"/>
          <w:sz w:val="24"/>
          <w:szCs w:val="24"/>
        </w:rPr>
        <w:drawing>
          <wp:inline distT="0" distB="0" distL="114300" distR="114300" wp14:anchorId="2BFF2290" wp14:editId="75DDC274">
            <wp:extent cx="2880360" cy="2160270"/>
            <wp:effectExtent l="0" t="0" r="15240" b="11430"/>
            <wp:docPr id="78" name="图片 78" descr="箱型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箱型图4"/>
                    <pic:cNvPicPr>
                      <a:picLocks noChangeAspect="1"/>
                    </pic:cNvPicPr>
                  </pic:nvPicPr>
                  <pic:blipFill>
                    <a:blip r:embed="rId37"/>
                    <a:stretch>
                      <a:fillRect/>
                    </a:stretch>
                  </pic:blipFill>
                  <pic:spPr>
                    <a:xfrm>
                      <a:off x="0" y="0"/>
                      <a:ext cx="2880360" cy="2160270"/>
                    </a:xfrm>
                    <a:prstGeom prst="rect">
                      <a:avLst/>
                    </a:prstGeom>
                  </pic:spPr>
                </pic:pic>
              </a:graphicData>
            </a:graphic>
          </wp:inline>
        </w:drawing>
      </w:r>
    </w:p>
    <w:p w14:paraId="09F0E201" w14:textId="77777777" w:rsidR="005D4DFB" w:rsidRDefault="00853CF7">
      <w:pPr>
        <w:spacing w:line="400" w:lineRule="atLeast"/>
        <w:ind w:leftChars="-270" w:left="-1" w:rightChars="-136" w:right="-286" w:hangingChars="236" w:hanging="566"/>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5779DBAB" wp14:editId="78ED0EF4">
            <wp:extent cx="2880360" cy="2160270"/>
            <wp:effectExtent l="0" t="0" r="15240" b="11430"/>
            <wp:docPr id="80" name="图片 80" descr="箱型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箱型图5"/>
                    <pic:cNvPicPr>
                      <a:picLocks noChangeAspect="1"/>
                    </pic:cNvPicPr>
                  </pic:nvPicPr>
                  <pic:blipFill>
                    <a:blip r:embed="rId38"/>
                    <a:stretch>
                      <a:fillRect/>
                    </a:stretch>
                  </pic:blipFill>
                  <pic:spPr>
                    <a:xfrm>
                      <a:off x="0" y="0"/>
                      <a:ext cx="2880360" cy="2160270"/>
                    </a:xfrm>
                    <a:prstGeom prst="rect">
                      <a:avLst/>
                    </a:prstGeom>
                  </pic:spPr>
                </pic:pic>
              </a:graphicData>
            </a:graphic>
          </wp:inline>
        </w:drawing>
      </w:r>
      <w:r>
        <w:rPr>
          <w:rFonts w:ascii="Times New Roman" w:eastAsia="宋体" w:hAnsi="Times New Roman" w:cs="Times New Roman" w:hint="eastAsia"/>
          <w:noProof/>
          <w:color w:val="000000" w:themeColor="text1"/>
          <w:sz w:val="24"/>
          <w:szCs w:val="24"/>
        </w:rPr>
        <w:drawing>
          <wp:inline distT="0" distB="0" distL="114300" distR="114300" wp14:anchorId="39638CB2" wp14:editId="3B194B6D">
            <wp:extent cx="2880360" cy="2160270"/>
            <wp:effectExtent l="0" t="0" r="15240" b="11430"/>
            <wp:docPr id="83" name="图片 83" descr="箱型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箱型图6"/>
                    <pic:cNvPicPr>
                      <a:picLocks noChangeAspect="1"/>
                    </pic:cNvPicPr>
                  </pic:nvPicPr>
                  <pic:blipFill>
                    <a:blip r:embed="rId39"/>
                    <a:stretch>
                      <a:fillRect/>
                    </a:stretch>
                  </pic:blipFill>
                  <pic:spPr>
                    <a:xfrm>
                      <a:off x="0" y="0"/>
                      <a:ext cx="2880360" cy="2160270"/>
                    </a:xfrm>
                    <a:prstGeom prst="rect">
                      <a:avLst/>
                    </a:prstGeom>
                  </pic:spPr>
                </pic:pic>
              </a:graphicData>
            </a:graphic>
          </wp:inline>
        </w:drawing>
      </w:r>
    </w:p>
    <w:p w14:paraId="791B0093" w14:textId="77777777" w:rsidR="005D4DFB" w:rsidRDefault="00853CF7">
      <w:pPr>
        <w:pStyle w:val="a3"/>
        <w:spacing w:line="40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3 </w:t>
      </w:r>
      <w:r>
        <w:rPr>
          <w:rFonts w:ascii="Times New Roman" w:eastAsia="宋体" w:hAnsi="Times New Roman" w:cs="Times New Roman" w:hint="eastAsia"/>
          <w:color w:val="000000" w:themeColor="text1"/>
          <w:sz w:val="21"/>
          <w:szCs w:val="21"/>
        </w:rPr>
        <w:t>整流罩湿度箱型图</w:t>
      </w:r>
    </w:p>
    <w:p w14:paraId="1BF1FACB" w14:textId="77777777" w:rsidR="005D4DFB" w:rsidRDefault="00853CF7">
      <w:pPr>
        <w:pStyle w:val="a3"/>
        <w:spacing w:line="40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3 Fairing Humidity Box Diagram</w:t>
      </w:r>
    </w:p>
    <w:p w14:paraId="2D2F0D19"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0116394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在进行异常值剔除前，进行初步分析，可以绘制</w:t>
      </w:r>
      <w:r>
        <w:rPr>
          <w:rFonts w:ascii="Times New Roman" w:eastAsia="宋体" w:hAnsi="Times New Roman" w:cs="Times New Roman" w:hint="eastAsia"/>
          <w:color w:val="000000" w:themeColor="text1"/>
          <w:sz w:val="24"/>
          <w:szCs w:val="24"/>
        </w:rPr>
        <w:t>Quantile-Quantile</w:t>
      </w:r>
      <w:r>
        <w:rPr>
          <w:rFonts w:ascii="Times New Roman" w:eastAsia="宋体" w:hAnsi="Times New Roman" w:cs="Times New Roman" w:hint="eastAsia"/>
          <w:color w:val="000000" w:themeColor="text1"/>
          <w:sz w:val="24"/>
          <w:szCs w:val="24"/>
        </w:rPr>
        <w:t>图（以下简称</w:t>
      </w:r>
      <w:r>
        <w:rPr>
          <w:rFonts w:ascii="Times New Roman" w:eastAsia="宋体" w:hAnsi="Times New Roman" w:cs="Times New Roman" w:hint="eastAsia"/>
          <w:color w:val="000000" w:themeColor="text1"/>
          <w:sz w:val="24"/>
          <w:szCs w:val="24"/>
        </w:rPr>
        <w:t>Q-Q</w:t>
      </w:r>
      <w:r>
        <w:rPr>
          <w:rFonts w:ascii="Times New Roman" w:eastAsia="宋体" w:hAnsi="Times New Roman" w:cs="Times New Roman" w:hint="eastAsia"/>
          <w:color w:val="000000" w:themeColor="text1"/>
          <w:sz w:val="24"/>
          <w:szCs w:val="24"/>
        </w:rPr>
        <w:t>图），</w:t>
      </w:r>
      <w:r>
        <w:rPr>
          <w:rFonts w:ascii="Times New Roman" w:eastAsia="宋体" w:hAnsi="Times New Roman" w:cs="Times New Roman" w:hint="eastAsia"/>
          <w:color w:val="000000" w:themeColor="text1"/>
          <w:sz w:val="24"/>
          <w:szCs w:val="24"/>
        </w:rPr>
        <w:t>Q-Q</w:t>
      </w:r>
      <w:r>
        <w:rPr>
          <w:rFonts w:ascii="Times New Roman" w:eastAsia="宋体" w:hAnsi="Times New Roman" w:cs="Times New Roman" w:hint="eastAsia"/>
          <w:color w:val="000000" w:themeColor="text1"/>
          <w:sz w:val="24"/>
          <w:szCs w:val="24"/>
        </w:rPr>
        <w:t>图的本质是散点图的一种，是一种可视化的数值分布检验工具，它可帮助分析机器学习输入数据集的大致</w:t>
      </w:r>
      <w:proofErr w:type="gramStart"/>
      <w:r>
        <w:rPr>
          <w:rFonts w:ascii="Times New Roman" w:eastAsia="宋体" w:hAnsi="Times New Roman" w:cs="Times New Roman" w:hint="eastAsia"/>
          <w:color w:val="000000" w:themeColor="text1"/>
          <w:sz w:val="24"/>
          <w:szCs w:val="24"/>
        </w:rPr>
        <w:t>的偏态和峰态</w:t>
      </w:r>
      <w:proofErr w:type="gramEnd"/>
      <w:r>
        <w:rPr>
          <w:rFonts w:ascii="Times New Roman" w:eastAsia="宋体" w:hAnsi="Times New Roman" w:cs="Times New Roman" w:hint="eastAsia"/>
          <w:color w:val="000000" w:themeColor="text1"/>
          <w:sz w:val="24"/>
          <w:szCs w:val="24"/>
        </w:rPr>
        <w:t>系数。主要有两个作用：一是检验一组数据是否服从某一分布；二是检验两组数据</w:t>
      </w:r>
      <w:proofErr w:type="gramStart"/>
      <w:r>
        <w:rPr>
          <w:rFonts w:ascii="Times New Roman" w:eastAsia="宋体" w:hAnsi="Times New Roman" w:cs="Times New Roman" w:hint="eastAsia"/>
          <w:color w:val="000000" w:themeColor="text1"/>
          <w:sz w:val="24"/>
          <w:szCs w:val="24"/>
        </w:rPr>
        <w:t>集是否</w:t>
      </w:r>
      <w:proofErr w:type="gramEnd"/>
      <w:r>
        <w:rPr>
          <w:rFonts w:ascii="Times New Roman" w:eastAsia="宋体" w:hAnsi="Times New Roman" w:cs="Times New Roman" w:hint="eastAsia"/>
          <w:color w:val="000000" w:themeColor="text1"/>
          <w:sz w:val="24"/>
          <w:szCs w:val="24"/>
        </w:rPr>
        <w:t>来自于同一分布。</w:t>
      </w:r>
    </w:p>
    <w:p w14:paraId="4C9FE6F4" w14:textId="77777777" w:rsidR="005D4DFB" w:rsidRDefault="00853CF7">
      <w:pPr>
        <w:spacing w:line="400" w:lineRule="atLeast"/>
        <w:ind w:leftChars="-270" w:left="-1" w:rightChars="-136" w:right="-286" w:hangingChars="236" w:hanging="566"/>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lastRenderedPageBreak/>
        <w:drawing>
          <wp:inline distT="0" distB="0" distL="114300" distR="114300" wp14:anchorId="546F685E" wp14:editId="5103BAD6">
            <wp:extent cx="2879090" cy="2160270"/>
            <wp:effectExtent l="0" t="0" r="16510" b="11430"/>
            <wp:docPr id="14" name="图片 14" descr="qq图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图原"/>
                    <pic:cNvPicPr>
                      <a:picLocks noChangeAspect="1"/>
                    </pic:cNvPicPr>
                  </pic:nvPicPr>
                  <pic:blipFill>
                    <a:blip r:embed="rId40"/>
                    <a:stretch>
                      <a:fillRect/>
                    </a:stretch>
                  </pic:blipFill>
                  <pic:spPr>
                    <a:xfrm>
                      <a:off x="0" y="0"/>
                      <a:ext cx="2879090" cy="2160270"/>
                    </a:xfrm>
                    <a:prstGeom prst="rect">
                      <a:avLst/>
                    </a:prstGeom>
                  </pic:spPr>
                </pic:pic>
              </a:graphicData>
            </a:graphic>
          </wp:inline>
        </w:drawing>
      </w:r>
      <w:r>
        <w:rPr>
          <w:rFonts w:ascii="Times New Roman" w:eastAsia="宋体" w:hAnsi="Times New Roman" w:cs="Times New Roman" w:hint="eastAsia"/>
          <w:noProof/>
          <w:color w:val="000000" w:themeColor="text1"/>
          <w:sz w:val="24"/>
          <w:szCs w:val="24"/>
        </w:rPr>
        <w:drawing>
          <wp:inline distT="0" distB="0" distL="114300" distR="114300" wp14:anchorId="172371AC" wp14:editId="45CC835D">
            <wp:extent cx="2880360" cy="2160270"/>
            <wp:effectExtent l="0" t="0" r="15240" b="11430"/>
            <wp:docPr id="79" name="图片 79" descr="湿度qq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湿度qq图"/>
                    <pic:cNvPicPr>
                      <a:picLocks noChangeAspect="1"/>
                    </pic:cNvPicPr>
                  </pic:nvPicPr>
                  <pic:blipFill>
                    <a:blip r:embed="rId41"/>
                    <a:stretch>
                      <a:fillRect/>
                    </a:stretch>
                  </pic:blipFill>
                  <pic:spPr>
                    <a:xfrm>
                      <a:off x="0" y="0"/>
                      <a:ext cx="2880360" cy="2160270"/>
                    </a:xfrm>
                    <a:prstGeom prst="rect">
                      <a:avLst/>
                    </a:prstGeom>
                  </pic:spPr>
                </pic:pic>
              </a:graphicData>
            </a:graphic>
          </wp:inline>
        </w:drawing>
      </w:r>
    </w:p>
    <w:p w14:paraId="2D6C0525"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4 </w:t>
      </w:r>
      <w:r>
        <w:rPr>
          <w:rFonts w:ascii="Times New Roman" w:eastAsia="宋体" w:hAnsi="Times New Roman" w:cs="Times New Roman" w:hint="eastAsia"/>
          <w:color w:val="000000" w:themeColor="text1"/>
          <w:sz w:val="21"/>
          <w:szCs w:val="21"/>
        </w:rPr>
        <w:t>整流罩罩内平均温湿度</w:t>
      </w:r>
      <w:r>
        <w:rPr>
          <w:rFonts w:ascii="Times New Roman" w:eastAsia="宋体" w:hAnsi="Times New Roman" w:cs="Times New Roman" w:hint="eastAsia"/>
          <w:color w:val="000000" w:themeColor="text1"/>
          <w:sz w:val="21"/>
          <w:szCs w:val="21"/>
        </w:rPr>
        <w:t>Q</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Q</w:t>
      </w:r>
      <w:r>
        <w:rPr>
          <w:rFonts w:ascii="Times New Roman" w:eastAsia="宋体" w:hAnsi="Times New Roman" w:cs="Times New Roman" w:hint="eastAsia"/>
          <w:color w:val="000000" w:themeColor="text1"/>
          <w:sz w:val="21"/>
          <w:szCs w:val="21"/>
        </w:rPr>
        <w:t>图</w:t>
      </w:r>
    </w:p>
    <w:p w14:paraId="240E2DF7" w14:textId="77777777" w:rsidR="005D4DFB" w:rsidRDefault="00853CF7">
      <w:pPr>
        <w:pStyle w:val="a3"/>
        <w:spacing w:line="40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4 Average temperature and humidity Q-Q chart of fairing</w:t>
      </w:r>
    </w:p>
    <w:p w14:paraId="4F06282F" w14:textId="77777777" w:rsidR="005D4DFB" w:rsidRDefault="005D4DFB">
      <w:pPr>
        <w:spacing w:line="400" w:lineRule="exact"/>
        <w:ind w:firstLineChars="200" w:firstLine="480"/>
        <w:rPr>
          <w:rFonts w:ascii="Times New Roman" w:eastAsia="宋体" w:hAnsi="Times New Roman" w:cs="Times New Roman"/>
          <w:sz w:val="24"/>
          <w:szCs w:val="24"/>
        </w:rPr>
      </w:pPr>
    </w:p>
    <w:p w14:paraId="3A40698B" w14:textId="77777777" w:rsidR="005D4DFB" w:rsidRDefault="00853CF7">
      <w:pPr>
        <w:spacing w:line="400" w:lineRule="exact"/>
        <w:ind w:firstLineChars="200" w:firstLine="480"/>
      </w:pPr>
      <w:r>
        <w:rPr>
          <w:rFonts w:ascii="Times New Roman" w:eastAsia="宋体" w:hAnsi="Times New Roman" w:cs="Times New Roman" w:hint="eastAsia"/>
          <w:sz w:val="24"/>
          <w:szCs w:val="24"/>
        </w:rPr>
        <w:t>本文中</w:t>
      </w:r>
      <w:r>
        <w:rPr>
          <w:rFonts w:ascii="Times New Roman" w:eastAsia="宋体" w:hAnsi="Times New Roman" w:cs="Times New Roman"/>
          <w:sz w:val="24"/>
          <w:szCs w:val="24"/>
        </w:rPr>
        <w:t>，</w:t>
      </w:r>
      <w:r>
        <w:rPr>
          <w:rFonts w:ascii="Times New Roman" w:eastAsia="宋体" w:hAnsi="Times New Roman" w:cs="Times New Roman" w:hint="eastAsia"/>
          <w:sz w:val="24"/>
          <w:szCs w:val="24"/>
        </w:rPr>
        <w:t>绘制整流罩罩内平均温湿度</w:t>
      </w:r>
      <w:r>
        <w:rPr>
          <w:rFonts w:ascii="Times New Roman" w:eastAsia="宋体" w:hAnsi="Times New Roman" w:cs="Times New Roman"/>
          <w:sz w:val="24"/>
          <w:szCs w:val="24"/>
        </w:rPr>
        <w:t>Q-Q</w:t>
      </w:r>
      <w:r>
        <w:rPr>
          <w:rFonts w:ascii="Times New Roman" w:eastAsia="宋体" w:hAnsi="Times New Roman" w:cs="Times New Roman" w:hint="eastAsia"/>
          <w:sz w:val="24"/>
          <w:szCs w:val="24"/>
        </w:rPr>
        <w:t>图，如图</w:t>
      </w:r>
      <w:r>
        <w:rPr>
          <w:rFonts w:ascii="Times New Roman" w:eastAsia="宋体" w:hAnsi="Times New Roman" w:cs="Times New Roman" w:hint="eastAsia"/>
          <w:sz w:val="24"/>
          <w:szCs w:val="24"/>
        </w:rPr>
        <w:t>2.4</w:t>
      </w:r>
      <w:r>
        <w:rPr>
          <w:rFonts w:ascii="Times New Roman" w:eastAsia="宋体" w:hAnsi="Times New Roman" w:cs="Times New Roman" w:hint="eastAsia"/>
          <w:sz w:val="24"/>
          <w:szCs w:val="24"/>
        </w:rPr>
        <w:t>所示。并在</w:t>
      </w:r>
      <w:r>
        <w:rPr>
          <w:rFonts w:ascii="Times New Roman" w:eastAsia="宋体" w:hAnsi="Times New Roman" w:cs="Times New Roman"/>
          <w:sz w:val="24"/>
          <w:szCs w:val="24"/>
        </w:rPr>
        <w:t>Q-Q</w:t>
      </w:r>
      <w:r>
        <w:rPr>
          <w:rFonts w:ascii="Times New Roman" w:eastAsia="宋体" w:hAnsi="Times New Roman" w:cs="Times New Roman" w:hint="eastAsia"/>
          <w:sz w:val="24"/>
          <w:szCs w:val="24"/>
        </w:rPr>
        <w:t>上绘制一条直参考线，若整流罩温湿</w:t>
      </w:r>
      <w:proofErr w:type="gramStart"/>
      <w:r>
        <w:rPr>
          <w:rFonts w:ascii="Times New Roman" w:eastAsia="宋体" w:hAnsi="Times New Roman" w:cs="Times New Roman" w:hint="eastAsia"/>
          <w:sz w:val="24"/>
          <w:szCs w:val="24"/>
        </w:rPr>
        <w:t>度数据</w:t>
      </w:r>
      <w:proofErr w:type="gramEnd"/>
      <w:r>
        <w:rPr>
          <w:rFonts w:ascii="Times New Roman" w:eastAsia="宋体" w:hAnsi="Times New Roman" w:cs="Times New Roman" w:hint="eastAsia"/>
          <w:sz w:val="24"/>
          <w:szCs w:val="24"/>
        </w:rPr>
        <w:t>满足正态分布，则</w:t>
      </w:r>
      <w:r>
        <w:rPr>
          <w:rFonts w:ascii="Times New Roman" w:eastAsia="宋体" w:hAnsi="Times New Roman" w:cs="Times New Roman"/>
          <w:sz w:val="24"/>
          <w:szCs w:val="24"/>
        </w:rPr>
        <w:t>Q-Q</w:t>
      </w:r>
      <w:r>
        <w:rPr>
          <w:rFonts w:ascii="Times New Roman" w:eastAsia="宋体" w:hAnsi="Times New Roman" w:cs="Times New Roman" w:hint="eastAsia"/>
          <w:sz w:val="24"/>
          <w:szCs w:val="24"/>
        </w:rPr>
        <w:t>上</w:t>
      </w:r>
      <w:proofErr w:type="gramStart"/>
      <w:r>
        <w:rPr>
          <w:rFonts w:ascii="Times New Roman" w:eastAsia="宋体" w:hAnsi="Times New Roman" w:cs="Times New Roman"/>
          <w:sz w:val="24"/>
          <w:szCs w:val="24"/>
        </w:rPr>
        <w:t>所有点</w:t>
      </w:r>
      <w:proofErr w:type="gramEnd"/>
      <w:r>
        <w:rPr>
          <w:rFonts w:ascii="Times New Roman" w:eastAsia="宋体" w:hAnsi="Times New Roman" w:cs="Times New Roman"/>
          <w:sz w:val="24"/>
          <w:szCs w:val="24"/>
        </w:rPr>
        <w:t>应该位于</w:t>
      </w:r>
      <w:r>
        <w:rPr>
          <w:rFonts w:ascii="Times New Roman" w:eastAsia="宋体" w:hAnsi="Times New Roman" w:cs="Times New Roman" w:hint="eastAsia"/>
          <w:sz w:val="24"/>
          <w:szCs w:val="24"/>
        </w:rPr>
        <w:t>一条直线</w:t>
      </w:r>
      <w:r>
        <w:rPr>
          <w:rFonts w:ascii="Times New Roman" w:eastAsia="宋体" w:hAnsi="Times New Roman" w:cs="Times New Roman"/>
          <w:sz w:val="24"/>
          <w:szCs w:val="24"/>
        </w:rPr>
        <w:t>上。</w:t>
      </w:r>
      <w:r>
        <w:rPr>
          <w:rFonts w:ascii="Times New Roman" w:eastAsia="宋体" w:hAnsi="Times New Roman" w:cs="Times New Roman" w:hint="eastAsia"/>
          <w:sz w:val="24"/>
          <w:szCs w:val="24"/>
        </w:rPr>
        <w:t>因此绘制</w:t>
      </w:r>
      <w:r>
        <w:rPr>
          <w:rFonts w:ascii="Times New Roman" w:eastAsia="宋体" w:hAnsi="Times New Roman" w:cs="Times New Roman"/>
          <w:sz w:val="24"/>
          <w:szCs w:val="24"/>
        </w:rPr>
        <w:t>Q</w:t>
      </w:r>
      <w:r>
        <w:rPr>
          <w:rFonts w:ascii="Times New Roman" w:eastAsia="宋体" w:hAnsi="Times New Roman" w:cs="Times New Roman" w:hint="eastAsia"/>
          <w:sz w:val="24"/>
          <w:szCs w:val="24"/>
        </w:rPr>
        <w:t>-</w:t>
      </w:r>
      <w:r>
        <w:rPr>
          <w:rFonts w:ascii="Times New Roman" w:eastAsia="宋体" w:hAnsi="Times New Roman" w:cs="Times New Roman"/>
          <w:sz w:val="24"/>
          <w:szCs w:val="24"/>
        </w:rPr>
        <w:t>Q</w:t>
      </w:r>
      <w:r>
        <w:rPr>
          <w:rFonts w:ascii="Times New Roman" w:eastAsia="宋体" w:hAnsi="Times New Roman" w:cs="Times New Roman" w:hint="eastAsia"/>
          <w:sz w:val="24"/>
          <w:szCs w:val="24"/>
        </w:rPr>
        <w:t>图的主要作用</w:t>
      </w:r>
      <w:r>
        <w:rPr>
          <w:rFonts w:ascii="Times New Roman" w:eastAsia="宋体" w:hAnsi="Times New Roman" w:cs="Times New Roman"/>
          <w:sz w:val="24"/>
          <w:szCs w:val="24"/>
        </w:rPr>
        <w:t>就是：判断</w:t>
      </w:r>
      <w:r>
        <w:rPr>
          <w:rFonts w:ascii="Times New Roman" w:eastAsia="宋体" w:hAnsi="Times New Roman" w:cs="Times New Roman" w:hint="eastAsia"/>
          <w:sz w:val="24"/>
          <w:szCs w:val="24"/>
        </w:rPr>
        <w:t>输入数据集</w:t>
      </w:r>
      <w:r>
        <w:rPr>
          <w:rFonts w:ascii="Times New Roman" w:eastAsia="宋体" w:hAnsi="Times New Roman" w:cs="Times New Roman"/>
          <w:sz w:val="24"/>
          <w:szCs w:val="24"/>
        </w:rPr>
        <w:t>分布是否</w:t>
      </w:r>
      <w:r>
        <w:rPr>
          <w:rFonts w:ascii="Times New Roman" w:eastAsia="宋体" w:hAnsi="Times New Roman" w:cs="Times New Roman" w:hint="eastAsia"/>
          <w:sz w:val="24"/>
          <w:szCs w:val="24"/>
        </w:rPr>
        <w:t>符合某一分布规律或是判断数据分布是否合理</w:t>
      </w:r>
      <w:r>
        <w:rPr>
          <w:rFonts w:ascii="Times New Roman" w:eastAsia="宋体" w:hAnsi="Times New Roman" w:cs="Times New Roman"/>
          <w:sz w:val="24"/>
          <w:szCs w:val="24"/>
        </w:rPr>
        <w:t>。从上图可以看出未处理过的</w:t>
      </w:r>
      <w:r>
        <w:rPr>
          <w:rFonts w:ascii="Times New Roman" w:eastAsia="宋体" w:hAnsi="Times New Roman" w:cs="Times New Roman" w:hint="eastAsia"/>
          <w:sz w:val="24"/>
          <w:szCs w:val="24"/>
        </w:rPr>
        <w:t>整流罩内环境温湿</w:t>
      </w:r>
      <w:proofErr w:type="gramStart"/>
      <w:r>
        <w:rPr>
          <w:rFonts w:ascii="Times New Roman" w:eastAsia="宋体" w:hAnsi="Times New Roman" w:cs="Times New Roman" w:hint="eastAsia"/>
          <w:sz w:val="24"/>
          <w:szCs w:val="24"/>
        </w:rPr>
        <w:t>度</w:t>
      </w:r>
      <w:r>
        <w:rPr>
          <w:rFonts w:ascii="Times New Roman" w:eastAsia="宋体" w:hAnsi="Times New Roman" w:cs="Times New Roman"/>
          <w:sz w:val="24"/>
          <w:szCs w:val="24"/>
        </w:rPr>
        <w:t>数据</w:t>
      </w:r>
      <w:proofErr w:type="gramEnd"/>
      <w:r>
        <w:rPr>
          <w:rFonts w:ascii="Times New Roman" w:eastAsia="宋体" w:hAnsi="Times New Roman" w:cs="Times New Roman"/>
          <w:sz w:val="24"/>
          <w:szCs w:val="24"/>
        </w:rPr>
        <w:t>集</w:t>
      </w:r>
      <w:r>
        <w:rPr>
          <w:rFonts w:ascii="Times New Roman" w:eastAsia="宋体" w:hAnsi="Times New Roman" w:cs="Times New Roman" w:hint="eastAsia"/>
          <w:sz w:val="24"/>
          <w:szCs w:val="24"/>
        </w:rPr>
        <w:t>部分数据点位于直线外部，类似离群点数据</w:t>
      </w:r>
      <w:r>
        <w:rPr>
          <w:rFonts w:ascii="Times New Roman" w:eastAsia="宋体" w:hAnsi="Times New Roman" w:cs="Times New Roman"/>
          <w:sz w:val="24"/>
          <w:szCs w:val="24"/>
        </w:rPr>
        <w:t>。</w:t>
      </w:r>
      <w:r>
        <w:rPr>
          <w:rFonts w:ascii="Times New Roman" w:eastAsia="宋体" w:hAnsi="Times New Roman" w:cs="Times New Roman" w:hint="eastAsia"/>
          <w:sz w:val="24"/>
          <w:szCs w:val="24"/>
        </w:rPr>
        <w:t>这些离群点数据显然干扰了数据的正常分布状态，由于常规的回归模型中对输入数据的要求基本需要都满足正态分布，因此在后续处理过程中会选择将模型按正态分布来规范化，以便在后续的集成学习训练过程中取得更好的训练效果。同时，这样处理可以方便其他模型使用该数据集进行回归预测对比分析。</w:t>
      </w:r>
    </w:p>
    <w:p w14:paraId="541DC480" w14:textId="77777777" w:rsidR="005D4DFB" w:rsidRDefault="00853CF7">
      <w:pPr>
        <w:pStyle w:val="3"/>
      </w:pPr>
      <w:bookmarkStart w:id="71" w:name="_Toc125207167"/>
      <w:r>
        <w:rPr>
          <w:rFonts w:hint="eastAsia"/>
        </w:rPr>
        <w:t>2</w:t>
      </w:r>
      <w:r>
        <w:t>.</w:t>
      </w:r>
      <w:r>
        <w:rPr>
          <w:rFonts w:hint="eastAsia"/>
        </w:rPr>
        <w:t>2</w:t>
      </w:r>
      <w:r>
        <w:t>.</w:t>
      </w:r>
      <w:r>
        <w:rPr>
          <w:rFonts w:hint="eastAsia"/>
        </w:rPr>
        <w:t>3</w:t>
      </w:r>
      <w:r>
        <w:t xml:space="preserve"> </w:t>
      </w:r>
      <w:r>
        <w:t>数据补齐</w:t>
      </w:r>
      <w:bookmarkEnd w:id="71"/>
    </w:p>
    <w:p w14:paraId="1508358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w:t>
      </w:r>
      <w:r>
        <w:rPr>
          <w:rFonts w:ascii="Times New Roman" w:eastAsia="宋体" w:hAnsi="Times New Roman" w:cs="Times New Roman" w:hint="eastAsia"/>
          <w:color w:val="000000" w:themeColor="text1"/>
          <w:sz w:val="24"/>
          <w:szCs w:val="24"/>
        </w:rPr>
        <w:t>经过</w:t>
      </w:r>
      <w:r>
        <w:rPr>
          <w:rFonts w:ascii="Times New Roman" w:eastAsia="宋体" w:hAnsi="Times New Roman" w:cs="Times New Roman"/>
          <w:color w:val="000000" w:themeColor="text1"/>
          <w:sz w:val="24"/>
          <w:szCs w:val="24"/>
        </w:rPr>
        <w:t>上一步数据异常值的</w:t>
      </w:r>
      <w:r>
        <w:rPr>
          <w:rFonts w:ascii="Times New Roman" w:eastAsia="宋体" w:hAnsi="Times New Roman" w:cs="Times New Roman" w:hint="eastAsia"/>
          <w:color w:val="000000" w:themeColor="text1"/>
          <w:sz w:val="24"/>
          <w:szCs w:val="24"/>
        </w:rPr>
        <w:t>剔除</w:t>
      </w:r>
      <w:r>
        <w:rPr>
          <w:rFonts w:ascii="Times New Roman" w:eastAsia="宋体" w:hAnsi="Times New Roman" w:cs="Times New Roman"/>
          <w:color w:val="000000" w:themeColor="text1"/>
          <w:sz w:val="24"/>
          <w:szCs w:val="24"/>
        </w:rPr>
        <w:t>过后，</w:t>
      </w:r>
      <w:r>
        <w:rPr>
          <w:rFonts w:ascii="Times New Roman" w:eastAsia="宋体" w:hAnsi="Times New Roman" w:cs="Times New Roman" w:hint="eastAsia"/>
          <w:color w:val="000000" w:themeColor="text1"/>
          <w:sz w:val="24"/>
          <w:szCs w:val="24"/>
        </w:rPr>
        <w:t>需要对异常值剔除的位置和</w:t>
      </w:r>
      <w:r>
        <w:rPr>
          <w:rFonts w:ascii="Times New Roman" w:eastAsia="宋体" w:hAnsi="Times New Roman" w:cs="Times New Roman"/>
          <w:color w:val="000000" w:themeColor="text1"/>
          <w:sz w:val="24"/>
          <w:szCs w:val="24"/>
        </w:rPr>
        <w:t>数据</w:t>
      </w:r>
      <w:r>
        <w:rPr>
          <w:rFonts w:ascii="Times New Roman" w:eastAsia="宋体" w:hAnsi="Times New Roman" w:cs="Times New Roman" w:hint="eastAsia"/>
          <w:color w:val="000000" w:themeColor="text1"/>
          <w:sz w:val="24"/>
          <w:szCs w:val="24"/>
        </w:rPr>
        <w:t>集中存在的特征数据局部</w:t>
      </w:r>
      <w:r>
        <w:rPr>
          <w:rFonts w:ascii="Times New Roman" w:eastAsia="宋体" w:hAnsi="Times New Roman" w:cs="Times New Roman"/>
          <w:color w:val="000000" w:themeColor="text1"/>
          <w:sz w:val="24"/>
          <w:szCs w:val="24"/>
        </w:rPr>
        <w:t>缺失</w:t>
      </w:r>
      <w:r>
        <w:rPr>
          <w:rFonts w:ascii="Times New Roman" w:eastAsia="宋体" w:hAnsi="Times New Roman" w:cs="Times New Roman" w:hint="eastAsia"/>
          <w:color w:val="000000" w:themeColor="text1"/>
          <w:sz w:val="24"/>
          <w:szCs w:val="24"/>
        </w:rPr>
        <w:t>情况进行数据补齐</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根据</w:t>
      </w:r>
      <w:r>
        <w:rPr>
          <w:rFonts w:ascii="Times New Roman" w:eastAsia="宋体" w:hAnsi="Times New Roman" w:cs="Times New Roman"/>
          <w:color w:val="000000" w:themeColor="text1"/>
          <w:sz w:val="24"/>
          <w:szCs w:val="24"/>
        </w:rPr>
        <w:t>数据实际情况，本文对</w:t>
      </w:r>
      <w:r>
        <w:rPr>
          <w:rFonts w:ascii="Times New Roman" w:eastAsia="宋体" w:hAnsi="Times New Roman" w:cs="Times New Roman" w:hint="eastAsia"/>
          <w:color w:val="000000" w:themeColor="text1"/>
          <w:sz w:val="24"/>
          <w:szCs w:val="24"/>
        </w:rPr>
        <w:t>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过程传感器数据集中</w:t>
      </w:r>
      <w:r>
        <w:rPr>
          <w:rFonts w:ascii="Times New Roman" w:eastAsia="宋体" w:hAnsi="Times New Roman" w:cs="Times New Roman"/>
          <w:color w:val="000000" w:themeColor="text1"/>
          <w:sz w:val="24"/>
          <w:szCs w:val="24"/>
        </w:rPr>
        <w:t>存在缺失的数据进行补齐。</w:t>
      </w:r>
      <w:r>
        <w:rPr>
          <w:rFonts w:ascii="Times New Roman" w:eastAsia="宋体" w:hAnsi="Times New Roman" w:cs="Times New Roman" w:hint="eastAsia"/>
          <w:color w:val="000000" w:themeColor="text1"/>
          <w:sz w:val="24"/>
          <w:szCs w:val="24"/>
        </w:rPr>
        <w:t>由于要保证时序数据的连续性特征，因此在非必要时尽量不删除整行数据。同时，本文中数据集的特征变量本身较少，因此在本文的数据填充处理中主要针对</w:t>
      </w:r>
      <w:proofErr w:type="gramStart"/>
      <w:r>
        <w:rPr>
          <w:rFonts w:ascii="Times New Roman" w:eastAsia="宋体" w:hAnsi="Times New Roman" w:cs="Times New Roman" w:hint="eastAsia"/>
          <w:color w:val="000000" w:themeColor="text1"/>
          <w:sz w:val="24"/>
          <w:szCs w:val="24"/>
        </w:rPr>
        <w:t>单个非</w:t>
      </w:r>
      <w:proofErr w:type="gramEnd"/>
      <w:r>
        <w:rPr>
          <w:rFonts w:ascii="Times New Roman" w:eastAsia="宋体" w:hAnsi="Times New Roman" w:cs="Times New Roman" w:hint="eastAsia"/>
          <w:color w:val="000000" w:themeColor="text1"/>
          <w:sz w:val="24"/>
          <w:szCs w:val="24"/>
        </w:rPr>
        <w:t>重要特征变量</w:t>
      </w:r>
      <w:r>
        <w:rPr>
          <w:rFonts w:ascii="Times New Roman" w:eastAsia="宋体" w:hAnsi="Times New Roman" w:cs="Times New Roman"/>
          <w:color w:val="000000" w:themeColor="text1"/>
          <w:sz w:val="24"/>
          <w:szCs w:val="24"/>
        </w:rPr>
        <w:t>进行适当</w:t>
      </w:r>
      <w:r>
        <w:rPr>
          <w:rFonts w:ascii="Times New Roman" w:eastAsia="宋体" w:hAnsi="Times New Roman" w:cs="Times New Roman" w:hint="eastAsia"/>
          <w:color w:val="000000" w:themeColor="text1"/>
          <w:sz w:val="24"/>
          <w:szCs w:val="24"/>
        </w:rPr>
        <w:t>填</w:t>
      </w:r>
      <w:r>
        <w:rPr>
          <w:rFonts w:ascii="Times New Roman" w:eastAsia="宋体" w:hAnsi="Times New Roman" w:cs="Times New Roman"/>
          <w:color w:val="000000" w:themeColor="text1"/>
          <w:sz w:val="24"/>
          <w:szCs w:val="24"/>
        </w:rPr>
        <w:t>充。在</w:t>
      </w:r>
      <w:r>
        <w:rPr>
          <w:rFonts w:ascii="Times New Roman" w:eastAsia="宋体" w:hAnsi="Times New Roman" w:cs="Times New Roman" w:hint="eastAsia"/>
          <w:color w:val="000000" w:themeColor="text1"/>
          <w:sz w:val="24"/>
          <w:szCs w:val="24"/>
        </w:rPr>
        <w:t>补齐过程中，使用以下方法：</w:t>
      </w:r>
    </w:p>
    <w:p w14:paraId="76FA130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随机森林填充</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_Ref32636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[29]</w:t>
      </w:r>
      <w:r>
        <w:rPr>
          <w:rFonts w:ascii="Times New Roman" w:eastAsia="宋体" w:hAnsi="Times New Roman" w:cs="Times New Roman" w:hint="eastAsia"/>
          <w:color w:val="000000" w:themeColor="text1"/>
          <w:sz w:val="24"/>
          <w:szCs w:val="24"/>
          <w:vertAlign w:val="superscript"/>
        </w:rPr>
        <w:fldChar w:fldCharType="end"/>
      </w:r>
      <w:commentRangeStart w:id="72"/>
      <w:commentRangeEnd w:id="72"/>
      <w:r>
        <w:rPr>
          <w:vertAlign w:val="superscript"/>
        </w:rPr>
        <w:commentReference w:id="72"/>
      </w:r>
      <w:r>
        <w:rPr>
          <w:rFonts w:ascii="Times New Roman" w:eastAsia="宋体" w:hAnsi="Times New Roman" w:cs="Times New Roman" w:hint="eastAsia"/>
          <w:color w:val="000000" w:themeColor="text1"/>
          <w:sz w:val="24"/>
          <w:szCs w:val="24"/>
        </w:rPr>
        <w:t>：随机森林填补的本质是回归预测，通过将</w:t>
      </w:r>
      <w:proofErr w:type="gramStart"/>
      <w:r>
        <w:rPr>
          <w:rFonts w:ascii="Times New Roman" w:eastAsia="宋体" w:hAnsi="Times New Roman" w:cs="Times New Roman" w:hint="eastAsia"/>
          <w:color w:val="000000" w:themeColor="text1"/>
          <w:sz w:val="24"/>
          <w:szCs w:val="24"/>
        </w:rPr>
        <w:t>缺失值处特征</w:t>
      </w:r>
      <w:proofErr w:type="gramEnd"/>
      <w:r>
        <w:rPr>
          <w:rFonts w:ascii="Times New Roman" w:eastAsia="宋体" w:hAnsi="Times New Roman" w:cs="Times New Roman" w:hint="eastAsia"/>
          <w:color w:val="000000" w:themeColor="text1"/>
          <w:sz w:val="24"/>
          <w:szCs w:val="24"/>
        </w:rPr>
        <w:t>变量作为标签值，将其它正常特征作为训练输入变量，进而使用随机森林回归方法去拟合标签变量同特征变量间关系，通过回归模型得到</w:t>
      </w:r>
      <w:proofErr w:type="gramStart"/>
      <w:r>
        <w:rPr>
          <w:rFonts w:ascii="Times New Roman" w:eastAsia="宋体" w:hAnsi="Times New Roman" w:cs="Times New Roman" w:hint="eastAsia"/>
          <w:color w:val="000000" w:themeColor="text1"/>
          <w:sz w:val="24"/>
          <w:szCs w:val="24"/>
        </w:rPr>
        <w:t>缺失值</w:t>
      </w:r>
      <w:proofErr w:type="gramEnd"/>
      <w:r>
        <w:rPr>
          <w:rFonts w:ascii="Times New Roman" w:eastAsia="宋体" w:hAnsi="Times New Roman" w:cs="Times New Roman" w:hint="eastAsia"/>
          <w:color w:val="000000" w:themeColor="text1"/>
          <w:sz w:val="24"/>
          <w:szCs w:val="24"/>
        </w:rPr>
        <w:t>处的模型拟合值，并以拟合值作为填充值，从而完成数据填补。</w:t>
      </w:r>
    </w:p>
    <w:p w14:paraId="520EDEFF" w14:textId="77777777" w:rsidR="005D4DFB" w:rsidRDefault="00853CF7">
      <w:pPr>
        <w:spacing w:line="400" w:lineRule="exact"/>
        <w:ind w:firstLineChars="200" w:firstLine="480"/>
        <w:rPr>
          <w:rFonts w:ascii="宋体" w:hAnsi="宋体" w:cs="宋体"/>
          <w:color w:val="0000FF"/>
          <w:sz w:val="24"/>
          <w:szCs w:val="24"/>
        </w:rPr>
      </w:pPr>
      <w:r>
        <w:rPr>
          <w:rFonts w:ascii="Times New Roman" w:eastAsia="宋体" w:hAnsi="Times New Roman" w:cs="Times New Roman" w:hint="eastAsia"/>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多值插补：主要应用于多维时间序列</w:t>
      </w:r>
      <w:proofErr w:type="gramStart"/>
      <w:r>
        <w:rPr>
          <w:rFonts w:ascii="Times New Roman" w:eastAsia="宋体" w:hAnsi="Times New Roman" w:cs="Times New Roman" w:hint="eastAsia"/>
          <w:color w:val="000000" w:themeColor="text1"/>
          <w:sz w:val="24"/>
          <w:szCs w:val="24"/>
        </w:rPr>
        <w:t>缺失值</w:t>
      </w:r>
      <w:proofErr w:type="gramEnd"/>
      <w:r>
        <w:rPr>
          <w:rFonts w:ascii="Times New Roman" w:eastAsia="宋体" w:hAnsi="Times New Roman" w:cs="Times New Roman" w:hint="eastAsia"/>
          <w:color w:val="000000" w:themeColor="text1"/>
          <w:sz w:val="24"/>
          <w:szCs w:val="24"/>
        </w:rPr>
        <w:t>填补问题。多值插补通过寻找相邻时序数据特征趋势，从而寻</w:t>
      </w:r>
      <w:r>
        <w:rPr>
          <w:rFonts w:ascii="Times New Roman" w:eastAsia="宋体" w:hAnsi="Times New Roman" w:cs="Times New Roman" w:hint="eastAsia"/>
          <w:sz w:val="24"/>
          <w:szCs w:val="24"/>
        </w:rPr>
        <w:t>找最类似的特征，通过学习变化趋势相似的相邻</w:t>
      </w:r>
      <w:r>
        <w:rPr>
          <w:rFonts w:ascii="Times New Roman" w:eastAsia="宋体" w:hAnsi="Times New Roman" w:cs="Times New Roman" w:hint="eastAsia"/>
          <w:sz w:val="24"/>
          <w:szCs w:val="24"/>
        </w:rPr>
        <w:lastRenderedPageBreak/>
        <w:t>特征变量时间序列特征，并构建时间序列矩阵，进行插补缺失数据。在学习相邻数据特征的同时，多值插补还关注</w:t>
      </w:r>
      <w:proofErr w:type="gramStart"/>
      <w:r>
        <w:rPr>
          <w:rFonts w:ascii="Times New Roman" w:eastAsia="宋体" w:hAnsi="Times New Roman" w:cs="Times New Roman" w:hint="eastAsia"/>
          <w:sz w:val="24"/>
          <w:szCs w:val="24"/>
        </w:rPr>
        <w:t>缺失值</w:t>
      </w:r>
      <w:proofErr w:type="gramEnd"/>
      <w:r>
        <w:rPr>
          <w:rFonts w:ascii="Times New Roman" w:eastAsia="宋体" w:hAnsi="Times New Roman" w:cs="Times New Roman" w:hint="eastAsia"/>
          <w:sz w:val="24"/>
          <w:szCs w:val="24"/>
        </w:rPr>
        <w:t>自身特征变量的时间序列特征趋势。对于基于矩阵分解等进行插补的方法</w:t>
      </w:r>
      <w:r>
        <w:rPr>
          <w:rFonts w:ascii="Times New Roman" w:eastAsia="宋体" w:hAnsi="Times New Roman" w:cs="Times New Roman"/>
          <w:sz w:val="24"/>
          <w:szCs w:val="24"/>
        </w:rPr>
        <w:t>计算复杂度低</w:t>
      </w:r>
      <w:r>
        <w:rPr>
          <w:rFonts w:ascii="Times New Roman" w:eastAsia="宋体" w:hAnsi="Times New Roman" w:cs="Times New Roman" w:hint="eastAsia"/>
          <w:sz w:val="24"/>
          <w:szCs w:val="24"/>
        </w:rPr>
        <w:t>，对于离群点数据的填补效果好，适用于</w:t>
      </w:r>
      <w:r>
        <w:rPr>
          <w:rFonts w:ascii="Times New Roman" w:eastAsia="宋体" w:hAnsi="Times New Roman" w:cs="Times New Roman"/>
          <w:sz w:val="24"/>
          <w:szCs w:val="24"/>
        </w:rPr>
        <w:t>处理较大规模的数据。</w:t>
      </w:r>
    </w:p>
    <w:p w14:paraId="1F8DC3F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向前</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向后补充</w:t>
      </w:r>
      <w:r>
        <w:rPr>
          <w:rFonts w:ascii="Times New Roman" w:eastAsia="宋体" w:hAnsi="Times New Roman" w:cs="Times New Roman" w:hint="eastAsia"/>
          <w:color w:val="000000" w:themeColor="text1"/>
          <w:sz w:val="24"/>
          <w:szCs w:val="24"/>
        </w:rPr>
        <w:t>：本文</w:t>
      </w:r>
      <w:r>
        <w:rPr>
          <w:rFonts w:ascii="Times New Roman" w:eastAsia="宋体" w:hAnsi="Times New Roman" w:cs="Times New Roman"/>
          <w:color w:val="000000" w:themeColor="text1"/>
          <w:sz w:val="24"/>
          <w:szCs w:val="24"/>
        </w:rPr>
        <w:t>数据</w:t>
      </w:r>
      <w:r>
        <w:rPr>
          <w:rFonts w:ascii="Times New Roman" w:eastAsia="宋体" w:hAnsi="Times New Roman" w:cs="Times New Roman" w:hint="eastAsia"/>
          <w:color w:val="000000" w:themeColor="text1"/>
          <w:sz w:val="24"/>
          <w:szCs w:val="24"/>
        </w:rPr>
        <w:t>集</w:t>
      </w:r>
      <w:r>
        <w:rPr>
          <w:rFonts w:ascii="Times New Roman" w:eastAsia="宋体" w:hAnsi="Times New Roman" w:cs="Times New Roman"/>
          <w:color w:val="000000" w:themeColor="text1"/>
          <w:sz w:val="24"/>
          <w:szCs w:val="24"/>
        </w:rPr>
        <w:t>是不同</w:t>
      </w:r>
      <w:r>
        <w:rPr>
          <w:rFonts w:ascii="Times New Roman" w:eastAsia="宋体" w:hAnsi="Times New Roman" w:cs="Times New Roman" w:hint="eastAsia"/>
          <w:color w:val="000000" w:themeColor="text1"/>
          <w:sz w:val="24"/>
          <w:szCs w:val="24"/>
        </w:rPr>
        <w:t>传感器在整流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过程中连续采集的数据</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因此</w:t>
      </w:r>
      <w:r>
        <w:rPr>
          <w:rFonts w:ascii="Times New Roman" w:eastAsia="宋体" w:hAnsi="Times New Roman" w:cs="Times New Roman"/>
          <w:color w:val="000000" w:themeColor="text1"/>
          <w:sz w:val="24"/>
          <w:szCs w:val="24"/>
        </w:rPr>
        <w:t>数据存在时间特征，</w:t>
      </w:r>
      <w:r>
        <w:rPr>
          <w:rFonts w:ascii="Times New Roman" w:eastAsia="宋体" w:hAnsi="Times New Roman" w:cs="Times New Roman" w:hint="eastAsia"/>
          <w:color w:val="000000" w:themeColor="text1"/>
          <w:sz w:val="24"/>
          <w:szCs w:val="24"/>
        </w:rPr>
        <w:t>具有时间序列上的</w:t>
      </w:r>
      <w:r>
        <w:rPr>
          <w:rFonts w:ascii="Times New Roman" w:eastAsia="宋体" w:hAnsi="Times New Roman" w:cs="Times New Roman"/>
          <w:color w:val="000000" w:themeColor="text1"/>
          <w:sz w:val="24"/>
          <w:szCs w:val="24"/>
        </w:rPr>
        <w:t>连续性。</w:t>
      </w:r>
      <w:r>
        <w:rPr>
          <w:rFonts w:ascii="Times New Roman" w:eastAsia="宋体" w:hAnsi="Times New Roman" w:cs="Times New Roman" w:hint="eastAsia"/>
          <w:color w:val="000000" w:themeColor="text1"/>
          <w:sz w:val="24"/>
          <w:szCs w:val="24"/>
        </w:rPr>
        <w:t>因此</w:t>
      </w:r>
      <w:r>
        <w:rPr>
          <w:rFonts w:ascii="Times New Roman" w:eastAsia="宋体" w:hAnsi="Times New Roman" w:cs="Times New Roman"/>
          <w:color w:val="000000" w:themeColor="text1"/>
          <w:sz w:val="24"/>
          <w:szCs w:val="24"/>
        </w:rPr>
        <w:t>对于缺失的</w:t>
      </w:r>
      <w:r>
        <w:rPr>
          <w:rFonts w:ascii="Times New Roman" w:eastAsia="宋体" w:hAnsi="Times New Roman" w:cs="Times New Roman" w:hint="eastAsia"/>
          <w:color w:val="000000" w:themeColor="text1"/>
          <w:sz w:val="24"/>
          <w:szCs w:val="24"/>
        </w:rPr>
        <w:t>传感器温湿度数据</w:t>
      </w:r>
      <w:r>
        <w:rPr>
          <w:rFonts w:ascii="Times New Roman" w:eastAsia="宋体" w:hAnsi="Times New Roman" w:cs="Times New Roman"/>
          <w:color w:val="000000" w:themeColor="text1"/>
          <w:sz w:val="24"/>
          <w:szCs w:val="24"/>
        </w:rPr>
        <w:t>，可进行向前</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向后补充，</w:t>
      </w:r>
      <w:r>
        <w:rPr>
          <w:rFonts w:ascii="Times New Roman" w:eastAsia="宋体" w:hAnsi="Times New Roman" w:cs="Times New Roman" w:hint="eastAsia"/>
          <w:color w:val="000000" w:themeColor="text1"/>
          <w:sz w:val="24"/>
          <w:szCs w:val="24"/>
        </w:rPr>
        <w:t>即将缺失点前后温湿度值</w:t>
      </w:r>
      <w:r>
        <w:rPr>
          <w:rFonts w:ascii="Times New Roman" w:eastAsia="宋体" w:hAnsi="Times New Roman" w:cs="Times New Roman"/>
          <w:color w:val="000000" w:themeColor="text1"/>
          <w:sz w:val="24"/>
          <w:szCs w:val="24"/>
        </w:rPr>
        <w:t>选取出来，作为数据进行</w:t>
      </w:r>
      <w:proofErr w:type="gramStart"/>
      <w:r>
        <w:rPr>
          <w:rFonts w:ascii="Times New Roman" w:eastAsia="宋体" w:hAnsi="Times New Roman" w:cs="Times New Roman"/>
          <w:color w:val="000000" w:themeColor="text1"/>
          <w:sz w:val="24"/>
          <w:szCs w:val="24"/>
        </w:rPr>
        <w:t>缺失值</w:t>
      </w:r>
      <w:proofErr w:type="gramEnd"/>
      <w:r>
        <w:rPr>
          <w:rFonts w:ascii="Times New Roman" w:eastAsia="宋体" w:hAnsi="Times New Roman" w:cs="Times New Roman"/>
          <w:color w:val="000000" w:themeColor="text1"/>
          <w:sz w:val="24"/>
          <w:szCs w:val="24"/>
        </w:rPr>
        <w:t>的补充。</w:t>
      </w:r>
    </w:p>
    <w:p w14:paraId="1CA3A0B7" w14:textId="77777777" w:rsidR="005D4DFB" w:rsidRDefault="00853CF7">
      <w:pPr>
        <w:pStyle w:val="3"/>
      </w:pPr>
      <w:bookmarkStart w:id="73" w:name="_Toc68539010"/>
      <w:bookmarkStart w:id="74" w:name="_Toc125207168"/>
      <w:r>
        <w:rPr>
          <w:rFonts w:hint="eastAsia"/>
        </w:rPr>
        <w:t>2</w:t>
      </w:r>
      <w:r>
        <w:t>.</w:t>
      </w:r>
      <w:r>
        <w:rPr>
          <w:rFonts w:hint="eastAsia"/>
        </w:rPr>
        <w:t>2</w:t>
      </w:r>
      <w:r>
        <w:t>.</w:t>
      </w:r>
      <w:r>
        <w:rPr>
          <w:rFonts w:hint="eastAsia"/>
        </w:rPr>
        <w:t>4</w:t>
      </w:r>
      <w:r>
        <w:t xml:space="preserve"> </w:t>
      </w:r>
      <w:r>
        <w:t>数据</w:t>
      </w:r>
      <w:bookmarkEnd w:id="73"/>
      <w:r>
        <w:rPr>
          <w:rFonts w:hint="eastAsia"/>
        </w:rPr>
        <w:t>标准化</w:t>
      </w:r>
      <w:bookmarkEnd w:id="74"/>
    </w:p>
    <w:p w14:paraId="4C5958F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为了</w:t>
      </w:r>
      <w:r>
        <w:rPr>
          <w:rFonts w:ascii="Times New Roman" w:eastAsia="宋体" w:hAnsi="Times New Roman" w:cs="Times New Roman" w:hint="eastAsia"/>
          <w:color w:val="000000" w:themeColor="text1"/>
          <w:sz w:val="24"/>
          <w:szCs w:val="24"/>
        </w:rPr>
        <w:t>平衡整流罩温湿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集中单位相同但量纲不同的数据对于输出特征的影响程度，提升回归模型的训练效率和准确性，需要对数据进行标准化处理。</w:t>
      </w:r>
      <w:r>
        <w:rPr>
          <w:rFonts w:ascii="Times New Roman" w:eastAsia="宋体" w:hAnsi="Times New Roman" w:cs="Times New Roman"/>
          <w:color w:val="000000" w:themeColor="text1"/>
          <w:sz w:val="24"/>
          <w:szCs w:val="24"/>
        </w:rPr>
        <w:t>数据</w:t>
      </w:r>
      <w:r>
        <w:rPr>
          <w:rFonts w:ascii="Times New Roman" w:eastAsia="宋体" w:hAnsi="Times New Roman" w:cs="Times New Roman" w:hint="eastAsia"/>
          <w:color w:val="000000" w:themeColor="text1"/>
          <w:sz w:val="24"/>
          <w:szCs w:val="24"/>
        </w:rPr>
        <w:t>标准化的根本目的是将整流罩温湿度传感器数据</w:t>
      </w:r>
      <w:proofErr w:type="gramStart"/>
      <w:r>
        <w:rPr>
          <w:rFonts w:ascii="Times New Roman" w:eastAsia="宋体" w:hAnsi="Times New Roman" w:cs="Times New Roman" w:hint="eastAsia"/>
          <w:color w:val="000000" w:themeColor="text1"/>
          <w:sz w:val="24"/>
          <w:szCs w:val="24"/>
        </w:rPr>
        <w:t>集变得</w:t>
      </w:r>
      <w:proofErr w:type="gramEnd"/>
      <w:r>
        <w:rPr>
          <w:rFonts w:ascii="Times New Roman" w:eastAsia="宋体" w:hAnsi="Times New Roman" w:cs="Times New Roman" w:hint="eastAsia"/>
          <w:color w:val="000000" w:themeColor="text1"/>
          <w:sz w:val="24"/>
          <w:szCs w:val="24"/>
        </w:rPr>
        <w:t>更易适用于后期建立的回归预测模型训练，同时使得整流罩温湿度不同特征变量数据间具有可比性，提高模型的准确性。</w:t>
      </w:r>
      <w:r>
        <w:rPr>
          <w:rFonts w:ascii="Times New Roman" w:eastAsia="宋体" w:hAnsi="Times New Roman" w:cs="Times New Roman"/>
          <w:color w:val="000000" w:themeColor="text1"/>
          <w:sz w:val="24"/>
          <w:szCs w:val="24"/>
        </w:rPr>
        <w:t>数据</w:t>
      </w:r>
      <w:r>
        <w:rPr>
          <w:rFonts w:ascii="Times New Roman" w:eastAsia="宋体" w:hAnsi="Times New Roman" w:cs="Times New Roman" w:hint="eastAsia"/>
          <w:color w:val="000000" w:themeColor="text1"/>
          <w:sz w:val="24"/>
          <w:szCs w:val="24"/>
        </w:rPr>
        <w:t>标准化的方法</w:t>
      </w:r>
      <w:r>
        <w:rPr>
          <w:rFonts w:ascii="Times New Roman" w:eastAsia="宋体" w:hAnsi="Times New Roman" w:cs="Times New Roman"/>
          <w:color w:val="000000" w:themeColor="text1"/>
          <w:sz w:val="24"/>
          <w:szCs w:val="24"/>
        </w:rPr>
        <w:t>有</w:t>
      </w:r>
      <w:r>
        <w:rPr>
          <w:rFonts w:ascii="Times New Roman" w:eastAsia="宋体" w:hAnsi="Times New Roman" w:cs="Times New Roman"/>
          <w:color w:val="000000" w:themeColor="text1"/>
          <w:sz w:val="24"/>
          <w:szCs w:val="24"/>
        </w:rPr>
        <w:t>max</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min</w:t>
      </w:r>
      <w:r>
        <w:rPr>
          <w:rFonts w:ascii="Times New Roman" w:eastAsia="宋体" w:hAnsi="Times New Roman" w:cs="Times New Roman"/>
          <w:color w:val="000000" w:themeColor="text1"/>
          <w:sz w:val="24"/>
          <w:szCs w:val="24"/>
        </w:rPr>
        <w:t>（最大最小值</w:t>
      </w:r>
      <w:r>
        <w:rPr>
          <w:rFonts w:ascii="Times New Roman" w:eastAsia="宋体" w:hAnsi="Times New Roman" w:cs="Times New Roman" w:hint="eastAsia"/>
          <w:color w:val="000000" w:themeColor="text1"/>
          <w:sz w:val="24"/>
          <w:szCs w:val="24"/>
        </w:rPr>
        <w:t>标准化</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零</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均值标准化</w:t>
      </w:r>
      <w:r>
        <w:rPr>
          <w:rFonts w:ascii="Times New Roman" w:eastAsia="宋体" w:hAnsi="Times New Roman" w:cs="Times New Roman"/>
          <w:color w:val="000000" w:themeColor="text1"/>
          <w:sz w:val="24"/>
          <w:szCs w:val="24"/>
        </w:rPr>
        <w:t>两种常用的方法。</w:t>
      </w:r>
    </w:p>
    <w:p w14:paraId="1AB7807C" w14:textId="77777777" w:rsidR="005D4DFB" w:rsidRDefault="00853CF7">
      <w:pPr>
        <w:pStyle w:val="af6"/>
        <w:spacing w:line="400" w:lineRule="exact"/>
        <w:ind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max</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 xml:space="preserve">min </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最大最小化处理是</w:t>
      </w:r>
      <w:r>
        <w:rPr>
          <w:rFonts w:ascii="Times New Roman" w:eastAsia="宋体" w:hAnsi="Times New Roman" w:cs="Times New Roman"/>
          <w:color w:val="000000" w:themeColor="text1"/>
          <w:sz w:val="24"/>
          <w:szCs w:val="24"/>
        </w:rPr>
        <w:t>将</w:t>
      </w:r>
      <w:r>
        <w:rPr>
          <w:rFonts w:ascii="Times New Roman" w:eastAsia="宋体" w:hAnsi="Times New Roman" w:cs="Times New Roman" w:hint="eastAsia"/>
          <w:color w:val="000000" w:themeColor="text1"/>
          <w:sz w:val="24"/>
          <w:szCs w:val="24"/>
        </w:rPr>
        <w:t>整流罩温湿度传感器数据集</w:t>
      </w:r>
      <w:r>
        <w:rPr>
          <w:rFonts w:ascii="Times New Roman" w:eastAsia="宋体" w:hAnsi="Times New Roman" w:cs="Times New Roman"/>
          <w:color w:val="000000" w:themeColor="text1"/>
          <w:sz w:val="24"/>
          <w:szCs w:val="24"/>
        </w:rPr>
        <w:t>中的</w:t>
      </w:r>
      <w:r>
        <w:rPr>
          <w:rFonts w:ascii="Times New Roman" w:eastAsia="宋体" w:hAnsi="Times New Roman" w:cs="Times New Roman" w:hint="eastAsia"/>
          <w:color w:val="000000" w:themeColor="text1"/>
          <w:sz w:val="24"/>
          <w:szCs w:val="24"/>
        </w:rPr>
        <w:t>数据映射到</w:t>
      </w:r>
      <w:r>
        <w:rPr>
          <w:rFonts w:ascii="Times New Roman" w:eastAsia="宋体" w:hAnsi="Times New Roman" w:cs="Times New Roman" w:hint="eastAsia"/>
          <w:color w:val="000000" w:themeColor="text1"/>
          <w:sz w:val="24"/>
          <w:szCs w:val="24"/>
        </w:rPr>
        <w:t>[0, 1]</w:t>
      </w:r>
      <w:r>
        <w:rPr>
          <w:rFonts w:ascii="Times New Roman" w:eastAsia="宋体" w:hAnsi="Times New Roman" w:cs="Times New Roman" w:hint="eastAsia"/>
          <w:color w:val="000000" w:themeColor="text1"/>
          <w:sz w:val="24"/>
          <w:szCs w:val="24"/>
        </w:rPr>
        <w:t>或</w:t>
      </w:r>
      <w:r>
        <w:rPr>
          <w:rFonts w:ascii="Times New Roman" w:eastAsia="宋体" w:hAnsi="Times New Roman" w:cs="Times New Roman" w:hint="eastAsia"/>
          <w:color w:val="000000" w:themeColor="text1"/>
          <w:sz w:val="24"/>
          <w:szCs w:val="24"/>
        </w:rPr>
        <w:t>[-1,1]</w:t>
      </w:r>
      <w:r>
        <w:rPr>
          <w:rFonts w:ascii="Times New Roman" w:eastAsia="宋体" w:hAnsi="Times New Roman" w:cs="Times New Roman" w:hint="eastAsia"/>
          <w:color w:val="000000" w:themeColor="text1"/>
          <w:sz w:val="24"/>
          <w:szCs w:val="24"/>
        </w:rPr>
        <w:t>范围内，最大最小化的目的是加快后期模型的训练速度，同时避免不同特征变量间数值变化范围不同，对模型训练带来的影响，具体公式如下：</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266A3561" w14:textId="77777777">
        <w:trPr>
          <w:jc w:val="center"/>
        </w:trPr>
        <w:tc>
          <w:tcPr>
            <w:tcW w:w="6818" w:type="dxa"/>
            <w:tcBorders>
              <w:tl2br w:val="nil"/>
              <w:tr2bl w:val="nil"/>
            </w:tcBorders>
            <w:vAlign w:val="center"/>
          </w:tcPr>
          <w:p w14:paraId="0CC8CCB9"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50"/>
                <w:sz w:val="24"/>
                <w:szCs w:val="24"/>
              </w:rPr>
              <w:object w:dxaOrig="2350" w:dyaOrig="1046" w14:anchorId="4DF2A3D2">
                <v:shape id="_x0000_i1028" type="#_x0000_t75" style="width:117.6pt;height:52.2pt" o:ole="">
                  <v:imagedata r:id="rId42" o:title=""/>
                </v:shape>
                <o:OLEObject Type="Embed" ProgID="Equation.3" ShapeID="_x0000_i1028" DrawAspect="Content" ObjectID="_1735859376" r:id="rId43"/>
              </w:object>
            </w:r>
          </w:p>
        </w:tc>
        <w:tc>
          <w:tcPr>
            <w:tcW w:w="1704" w:type="dxa"/>
            <w:tcBorders>
              <w:tl2br w:val="nil"/>
              <w:tr2bl w:val="nil"/>
            </w:tcBorders>
            <w:vAlign w:val="center"/>
          </w:tcPr>
          <w:p w14:paraId="00B7CE19"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.1)</w:t>
            </w:r>
          </w:p>
        </w:tc>
      </w:tr>
    </w:tbl>
    <w:p w14:paraId="538E88B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其中，</w:t>
      </w:r>
      <m:oMath>
        <m:r>
          <m:rPr>
            <m:sty m:val="p"/>
          </m:rPr>
          <w:rPr>
            <w:rFonts w:ascii="Cambria Math" w:eastAsia="宋体" w:hAnsi="Cambria Math" w:cs="Times New Roman" w:hint="eastAsia"/>
            <w:color w:val="000000" w:themeColor="text1"/>
            <w:sz w:val="24"/>
            <w:szCs w:val="24"/>
          </w:rPr>
          <m:t>m</m:t>
        </m:r>
        <m:r>
          <m:rPr>
            <m:sty m:val="p"/>
          </m:rPr>
          <w:rPr>
            <w:rFonts w:ascii="Cambria Math" w:eastAsia="宋体" w:hAnsi="Cambria Math" w:cs="Times New Roman"/>
            <w:color w:val="000000" w:themeColor="text1"/>
            <w:sz w:val="24"/>
            <w:szCs w:val="24"/>
          </w:rPr>
          <m:t>in</m:t>
        </m:r>
        <m:d>
          <m:dPr>
            <m:begChr m:val="{"/>
            <m:endChr m:val="}"/>
            <m:ctrlPr>
              <w:rPr>
                <w:rFonts w:ascii="Cambria Math" w:eastAsia="宋体" w:hAnsi="Cambria Math" w:cs="Times New Roman"/>
                <w:color w:val="000000" w:themeColor="text1"/>
                <w:sz w:val="24"/>
                <w:szCs w:val="24"/>
              </w:rPr>
            </m:ctrlPr>
          </m:dPr>
          <m:e>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x</m:t>
                </m:r>
              </m:e>
              <m:sub>
                <m:r>
                  <w:rPr>
                    <w:rFonts w:ascii="Cambria Math" w:eastAsia="宋体" w:hAnsi="Cambria Math" w:cs="Times New Roman"/>
                    <w:color w:val="000000" w:themeColor="text1"/>
                    <w:sz w:val="24"/>
                    <w:szCs w:val="24"/>
                  </w:rPr>
                  <m:t>j</m:t>
                </m:r>
              </m:sub>
            </m:sSub>
          </m:e>
        </m:d>
      </m:oMath>
      <w:r>
        <w:rPr>
          <w:rFonts w:ascii="Times New Roman" w:eastAsia="宋体" w:hAnsi="Times New Roman" w:cs="Times New Roman"/>
          <w:color w:val="000000" w:themeColor="text1"/>
          <w:sz w:val="24"/>
          <w:szCs w:val="24"/>
        </w:rPr>
        <w:t>表示</w:t>
      </w:r>
      <w:r>
        <w:rPr>
          <w:rFonts w:ascii="Times New Roman" w:eastAsia="宋体" w:hAnsi="Times New Roman" w:cs="Times New Roman" w:hint="eastAsia"/>
          <w:color w:val="000000" w:themeColor="text1"/>
          <w:sz w:val="24"/>
          <w:szCs w:val="24"/>
        </w:rPr>
        <w:t>数据集</w:t>
      </w:r>
      <w:r>
        <w:rPr>
          <w:rFonts w:ascii="Times New Roman" w:eastAsia="宋体" w:hAnsi="Times New Roman" w:cs="Times New Roman"/>
          <w:color w:val="000000" w:themeColor="text1"/>
          <w:sz w:val="24"/>
          <w:szCs w:val="24"/>
        </w:rPr>
        <w:t>的最小值，</w:t>
      </w:r>
      <m:oMath>
        <m:r>
          <m:rPr>
            <m:sty m:val="p"/>
          </m:rPr>
          <w:rPr>
            <w:rFonts w:ascii="Cambria Math" w:eastAsia="宋体" w:hAnsi="Cambria Math" w:cs="Times New Roman" w:hint="eastAsia"/>
            <w:color w:val="000000" w:themeColor="text1"/>
            <w:sz w:val="24"/>
            <w:szCs w:val="24"/>
          </w:rPr>
          <m:t>max</m:t>
        </m:r>
        <m:d>
          <m:dPr>
            <m:begChr m:val="{"/>
            <m:endChr m:val="}"/>
            <m:ctrlPr>
              <w:rPr>
                <w:rFonts w:ascii="Cambria Math" w:eastAsia="宋体" w:hAnsi="Cambria Math" w:cs="Times New Roman"/>
                <w:color w:val="000000" w:themeColor="text1"/>
                <w:sz w:val="24"/>
                <w:szCs w:val="24"/>
              </w:rPr>
            </m:ctrlPr>
          </m:dPr>
          <m:e>
            <m:sSub>
              <m:sSubPr>
                <m:ctrlPr>
                  <w:rPr>
                    <w:rFonts w:ascii="Cambria Math" w:eastAsia="宋体" w:hAnsi="Cambria Math" w:cs="Times New Roman"/>
                    <w:i/>
                    <w:color w:val="000000" w:themeColor="text1"/>
                    <w:sz w:val="24"/>
                    <w:szCs w:val="24"/>
                  </w:rPr>
                </m:ctrlPr>
              </m:sSubPr>
              <m:e>
                <m:r>
                  <w:rPr>
                    <w:rFonts w:ascii="Cambria Math" w:eastAsia="宋体" w:hAnsi="Cambria Math" w:cs="Times New Roman"/>
                    <w:color w:val="000000" w:themeColor="text1"/>
                    <w:sz w:val="24"/>
                    <w:szCs w:val="24"/>
                  </w:rPr>
                  <m:t>x</m:t>
                </m:r>
              </m:e>
              <m:sub>
                <m:r>
                  <w:rPr>
                    <w:rFonts w:ascii="Cambria Math" w:eastAsia="宋体" w:hAnsi="Cambria Math" w:cs="Times New Roman"/>
                    <w:color w:val="000000" w:themeColor="text1"/>
                    <w:sz w:val="24"/>
                    <w:szCs w:val="24"/>
                  </w:rPr>
                  <m:t>j</m:t>
                </m:r>
              </m:sub>
            </m:sSub>
          </m:e>
        </m:d>
      </m:oMath>
      <w:r>
        <w:rPr>
          <w:rFonts w:ascii="Times New Roman" w:eastAsia="宋体" w:hAnsi="Times New Roman" w:cs="Times New Roman"/>
          <w:color w:val="000000" w:themeColor="text1"/>
          <w:sz w:val="24"/>
          <w:szCs w:val="24"/>
        </w:rPr>
        <w:t>表示</w:t>
      </w:r>
      <w:r>
        <w:rPr>
          <w:rFonts w:ascii="Times New Roman" w:eastAsia="宋体" w:hAnsi="Times New Roman" w:cs="Times New Roman" w:hint="eastAsia"/>
          <w:color w:val="000000" w:themeColor="text1"/>
          <w:sz w:val="24"/>
          <w:szCs w:val="24"/>
        </w:rPr>
        <w:t>数据集</w:t>
      </w:r>
      <w:r>
        <w:rPr>
          <w:rFonts w:ascii="Times New Roman" w:eastAsia="宋体" w:hAnsi="Times New Roman" w:cs="Times New Roman"/>
          <w:color w:val="000000" w:themeColor="text1"/>
          <w:sz w:val="24"/>
          <w:szCs w:val="24"/>
        </w:rPr>
        <w:t>的最大值。</w:t>
      </w:r>
    </w:p>
    <w:p w14:paraId="614D8CB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零</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均值标准化</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标准化的目的是将整流罩温湿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中不同量纲数据转化为统一量纲，从而保障数据间的可对比性，具体公式如下：</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6A3DFB8" w14:textId="77777777">
        <w:trPr>
          <w:jc w:val="center"/>
        </w:trPr>
        <w:tc>
          <w:tcPr>
            <w:tcW w:w="6818" w:type="dxa"/>
            <w:tcBorders>
              <w:tl2br w:val="nil"/>
              <w:tr2bl w:val="nil"/>
            </w:tcBorders>
            <w:vAlign w:val="center"/>
          </w:tcPr>
          <w:p w14:paraId="771D54EC"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hint="eastAsia"/>
                <w:color w:val="000000" w:themeColor="text1"/>
                <w:position w:val="-28"/>
                <w:sz w:val="24"/>
                <w:szCs w:val="24"/>
              </w:rPr>
              <w:object w:dxaOrig="1807" w:dyaOrig="679" w14:anchorId="22DAAF5C">
                <v:shape id="_x0000_i1029" type="#_x0000_t75" style="width:90.6pt;height:33.6pt" o:ole="">
                  <v:imagedata r:id="rId44" o:title=""/>
                </v:shape>
                <o:OLEObject Type="Embed" ProgID="Equation.3" ShapeID="_x0000_i1029" DrawAspect="Content" ObjectID="_1735859377" r:id="rId45"/>
              </w:object>
            </w:r>
          </w:p>
        </w:tc>
        <w:tc>
          <w:tcPr>
            <w:tcW w:w="1704" w:type="dxa"/>
            <w:tcBorders>
              <w:tl2br w:val="nil"/>
              <w:tr2bl w:val="nil"/>
            </w:tcBorders>
            <w:vAlign w:val="center"/>
          </w:tcPr>
          <w:p w14:paraId="4672A154"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w:t>
            </w:r>
            <w:r>
              <w:rPr>
                <w:rFonts w:ascii="Times New Roman" w:hAnsi="Times New Roman"/>
                <w:color w:val="000000" w:themeColor="text1"/>
                <w:sz w:val="24"/>
              </w:rPr>
              <w:t>3</w:t>
            </w:r>
            <w:r>
              <w:rPr>
                <w:rFonts w:ascii="Times New Roman" w:hAnsi="Times New Roman" w:hint="eastAsia"/>
                <w:color w:val="000000" w:themeColor="text1"/>
                <w:sz w:val="24"/>
              </w:rPr>
              <w:t>.2)</w:t>
            </w:r>
          </w:p>
        </w:tc>
      </w:tr>
    </w:tbl>
    <w:p w14:paraId="47CA654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10"/>
          <w:sz w:val="24"/>
          <w:szCs w:val="24"/>
        </w:rPr>
        <w:object w:dxaOrig="1046" w:dyaOrig="367" w14:anchorId="06358A06">
          <v:shape id="_x0000_i1030" type="#_x0000_t75" style="width:52.2pt;height:18.6pt" o:ole="">
            <v:imagedata r:id="rId46" o:title=""/>
          </v:shape>
          <o:OLEObject Type="Embed" ProgID="Equation.3" ShapeID="_x0000_i1030" DrawAspect="Content" ObjectID="_1735859378" r:id="rId47"/>
        </w:object>
      </w:r>
      <w:r>
        <w:rPr>
          <w:rFonts w:ascii="Times New Roman" w:eastAsia="宋体" w:hAnsi="Times New Roman" w:cs="Times New Roman" w:hint="eastAsia"/>
          <w:color w:val="000000" w:themeColor="text1"/>
          <w:sz w:val="24"/>
          <w:szCs w:val="24"/>
        </w:rPr>
        <w:t>表示单个特征变量的总体数据均值，</w:t>
      </w:r>
      <w:r>
        <w:rPr>
          <w:rFonts w:ascii="Times New Roman" w:eastAsia="宋体" w:hAnsi="Times New Roman" w:cs="Times New Roman" w:hint="eastAsia"/>
          <w:color w:val="000000" w:themeColor="text1"/>
          <w:position w:val="-10"/>
          <w:sz w:val="24"/>
          <w:szCs w:val="24"/>
        </w:rPr>
        <w:object w:dxaOrig="1005" w:dyaOrig="367" w14:anchorId="346C1DB2">
          <v:shape id="_x0000_i1031" type="#_x0000_t75" style="width:50.4pt;height:18.6pt" o:ole="">
            <v:imagedata r:id="rId48" o:title=""/>
          </v:shape>
          <o:OLEObject Type="Embed" ProgID="Equation.3" ShapeID="_x0000_i1031" DrawAspect="Content" ObjectID="_1735859379" r:id="rId49"/>
        </w:object>
      </w:r>
      <w:r>
        <w:rPr>
          <w:rFonts w:ascii="Times New Roman" w:eastAsia="宋体" w:hAnsi="Times New Roman" w:cs="Times New Roman" w:hint="eastAsia"/>
          <w:color w:val="000000" w:themeColor="text1"/>
          <w:sz w:val="24"/>
          <w:szCs w:val="24"/>
        </w:rPr>
        <w:t>表示单个特征变量的总体数据标准值。对整流罩温湿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进行异常值剔除及数据补齐、准化后，再次绘制整流罩罩内平均温湿度</w:t>
      </w:r>
      <w:r>
        <w:rPr>
          <w:rFonts w:ascii="Times New Roman" w:eastAsia="宋体" w:hAnsi="Times New Roman" w:cs="Times New Roman" w:hint="eastAsia"/>
          <w:color w:val="000000" w:themeColor="text1"/>
          <w:sz w:val="24"/>
          <w:szCs w:val="24"/>
        </w:rPr>
        <w:t>Q-Q</w:t>
      </w:r>
      <w:r>
        <w:rPr>
          <w:rFonts w:ascii="Times New Roman" w:eastAsia="宋体" w:hAnsi="Times New Roman" w:cs="Times New Roman" w:hint="eastAsia"/>
          <w:color w:val="000000" w:themeColor="text1"/>
          <w:sz w:val="24"/>
          <w:szCs w:val="24"/>
        </w:rPr>
        <w:t>图，如下图</w:t>
      </w:r>
      <w:r>
        <w:rPr>
          <w:rFonts w:ascii="Times New Roman" w:eastAsia="宋体" w:hAnsi="Times New Roman" w:cs="Times New Roman" w:hint="eastAsia"/>
          <w:color w:val="000000" w:themeColor="text1"/>
          <w:sz w:val="24"/>
          <w:szCs w:val="24"/>
        </w:rPr>
        <w:t>2.5</w:t>
      </w:r>
      <w:r>
        <w:rPr>
          <w:rFonts w:ascii="Times New Roman" w:eastAsia="宋体" w:hAnsi="Times New Roman" w:cs="Times New Roman" w:hint="eastAsia"/>
          <w:color w:val="000000" w:themeColor="text1"/>
          <w:sz w:val="24"/>
          <w:szCs w:val="24"/>
        </w:rPr>
        <w:t>所示。</w:t>
      </w:r>
    </w:p>
    <w:p w14:paraId="708F5D5B" w14:textId="77777777" w:rsidR="005D4DFB" w:rsidRDefault="00853CF7">
      <w:pPr>
        <w:spacing w:line="400" w:lineRule="atLeast"/>
        <w:ind w:leftChars="-270" w:left="-1" w:rightChars="-136" w:right="-286" w:hangingChars="236" w:hanging="566"/>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lastRenderedPageBreak/>
        <w:drawing>
          <wp:inline distT="0" distB="0" distL="114300" distR="114300" wp14:anchorId="51D8633F" wp14:editId="75644744">
            <wp:extent cx="2880360" cy="2160270"/>
            <wp:effectExtent l="0" t="0" r="15240" b="11430"/>
            <wp:docPr id="12" name="图片 12" descr="q-q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图"/>
                    <pic:cNvPicPr>
                      <a:picLocks noChangeAspect="1"/>
                    </pic:cNvPicPr>
                  </pic:nvPicPr>
                  <pic:blipFill>
                    <a:blip r:embed="rId50"/>
                    <a:stretch>
                      <a:fillRect/>
                    </a:stretch>
                  </pic:blipFill>
                  <pic:spPr>
                    <a:xfrm>
                      <a:off x="0" y="0"/>
                      <a:ext cx="2880360" cy="2160270"/>
                    </a:xfrm>
                    <a:prstGeom prst="rect">
                      <a:avLst/>
                    </a:prstGeom>
                  </pic:spPr>
                </pic:pic>
              </a:graphicData>
            </a:graphic>
          </wp:inline>
        </w:drawing>
      </w:r>
      <w:r>
        <w:rPr>
          <w:rFonts w:ascii="Times New Roman" w:eastAsia="宋体" w:hAnsi="Times New Roman" w:cs="Times New Roman" w:hint="eastAsia"/>
          <w:noProof/>
          <w:color w:val="000000" w:themeColor="text1"/>
          <w:sz w:val="24"/>
          <w:szCs w:val="24"/>
        </w:rPr>
        <w:drawing>
          <wp:inline distT="0" distB="0" distL="114300" distR="114300" wp14:anchorId="230F04AD" wp14:editId="123315D3">
            <wp:extent cx="2880360" cy="2160270"/>
            <wp:effectExtent l="0" t="0" r="15240" b="11430"/>
            <wp:docPr id="72" name="图片 72" descr="温度qq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温度qq图"/>
                    <pic:cNvPicPr>
                      <a:picLocks noChangeAspect="1"/>
                    </pic:cNvPicPr>
                  </pic:nvPicPr>
                  <pic:blipFill>
                    <a:blip r:embed="rId51"/>
                    <a:stretch>
                      <a:fillRect/>
                    </a:stretch>
                  </pic:blipFill>
                  <pic:spPr>
                    <a:xfrm>
                      <a:off x="0" y="0"/>
                      <a:ext cx="2880360" cy="2160270"/>
                    </a:xfrm>
                    <a:prstGeom prst="rect">
                      <a:avLst/>
                    </a:prstGeom>
                  </pic:spPr>
                </pic:pic>
              </a:graphicData>
            </a:graphic>
          </wp:inline>
        </w:drawing>
      </w:r>
    </w:p>
    <w:p w14:paraId="46FD6272"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5 </w:t>
      </w:r>
      <w:r>
        <w:rPr>
          <w:rFonts w:ascii="Times New Roman" w:eastAsia="宋体" w:hAnsi="Times New Roman" w:cs="Times New Roman" w:hint="eastAsia"/>
          <w:color w:val="000000" w:themeColor="text1"/>
          <w:sz w:val="21"/>
          <w:szCs w:val="21"/>
        </w:rPr>
        <w:t>规范化后的整流罩温湿度</w:t>
      </w:r>
      <w:r>
        <w:rPr>
          <w:rFonts w:ascii="Times New Roman" w:eastAsia="宋体" w:hAnsi="Times New Roman" w:cs="Times New Roman" w:hint="eastAsia"/>
          <w:color w:val="000000" w:themeColor="text1"/>
          <w:sz w:val="21"/>
          <w:szCs w:val="21"/>
        </w:rPr>
        <w:t>Q</w:t>
      </w:r>
      <w:r>
        <w:rPr>
          <w:rFonts w:ascii="Times New Roman" w:eastAsia="宋体" w:hAnsi="Times New Roman" w:cs="Times New Roman"/>
          <w:color w:val="000000" w:themeColor="text1"/>
          <w:sz w:val="21"/>
          <w:szCs w:val="21"/>
        </w:rPr>
        <w:t>-Q</w:t>
      </w:r>
      <w:r>
        <w:rPr>
          <w:rFonts w:ascii="Times New Roman" w:eastAsia="宋体" w:hAnsi="Times New Roman" w:cs="Times New Roman" w:hint="eastAsia"/>
          <w:color w:val="000000" w:themeColor="text1"/>
          <w:sz w:val="21"/>
          <w:szCs w:val="21"/>
        </w:rPr>
        <w:t>图</w:t>
      </w:r>
    </w:p>
    <w:p w14:paraId="01B688F5"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5 Normalized fairing temperature and humidity Q-Q diagram</w:t>
      </w:r>
    </w:p>
    <w:p w14:paraId="52B0D4CD" w14:textId="77777777" w:rsidR="005D4DFB" w:rsidRDefault="005D4DFB"/>
    <w:p w14:paraId="64E0A659"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color w:val="000000" w:themeColor="text1"/>
          <w:sz w:val="24"/>
          <w:szCs w:val="24"/>
        </w:rPr>
        <w:t>由上面的</w:t>
      </w:r>
      <w:r>
        <w:rPr>
          <w:rFonts w:ascii="Times New Roman" w:eastAsia="宋体" w:hAnsi="Times New Roman" w:cs="Times New Roman" w:hint="eastAsia"/>
          <w:color w:val="000000" w:themeColor="text1"/>
          <w:sz w:val="24"/>
          <w:szCs w:val="24"/>
        </w:rPr>
        <w:t>Q-Q</w:t>
      </w:r>
      <w:r>
        <w:rPr>
          <w:rFonts w:ascii="Times New Roman" w:eastAsia="宋体" w:hAnsi="Times New Roman" w:cs="Times New Roman" w:hint="eastAsia"/>
          <w:color w:val="000000" w:themeColor="text1"/>
          <w:sz w:val="24"/>
          <w:szCs w:val="24"/>
        </w:rPr>
        <w:t>图可知，处理</w:t>
      </w:r>
      <w:r>
        <w:rPr>
          <w:rFonts w:ascii="Times New Roman" w:eastAsia="宋体" w:hAnsi="Times New Roman" w:cs="Times New Roman"/>
          <w:color w:val="000000" w:themeColor="text1"/>
          <w:sz w:val="24"/>
          <w:szCs w:val="24"/>
        </w:rPr>
        <w:t>后的</w:t>
      </w:r>
      <w:r>
        <w:rPr>
          <w:rFonts w:ascii="Times New Roman" w:eastAsia="宋体" w:hAnsi="Times New Roman" w:cs="Times New Roman" w:hint="eastAsia"/>
          <w:color w:val="000000" w:themeColor="text1"/>
          <w:sz w:val="24"/>
          <w:szCs w:val="24"/>
        </w:rPr>
        <w:t>整流罩温湿</w:t>
      </w:r>
      <w:proofErr w:type="gramStart"/>
      <w:r>
        <w:rPr>
          <w:rFonts w:ascii="Times New Roman" w:eastAsia="宋体" w:hAnsi="Times New Roman" w:cs="Times New Roman" w:hint="eastAsia"/>
          <w:color w:val="000000" w:themeColor="text1"/>
          <w:sz w:val="24"/>
          <w:szCs w:val="24"/>
        </w:rPr>
        <w:t>度</w:t>
      </w:r>
      <w:r>
        <w:rPr>
          <w:rFonts w:ascii="Times New Roman" w:eastAsia="宋体" w:hAnsi="Times New Roman" w:cs="Times New Roman"/>
          <w:color w:val="000000" w:themeColor="text1"/>
          <w:sz w:val="24"/>
          <w:szCs w:val="24"/>
        </w:rPr>
        <w:t>数据</w:t>
      </w:r>
      <w:proofErr w:type="gramEnd"/>
      <w:r>
        <w:rPr>
          <w:rFonts w:ascii="Times New Roman" w:eastAsia="宋体" w:hAnsi="Times New Roman" w:cs="Times New Roman"/>
          <w:color w:val="000000" w:themeColor="text1"/>
          <w:sz w:val="24"/>
          <w:szCs w:val="24"/>
        </w:rPr>
        <w:t>近似满足高斯分布。</w:t>
      </w:r>
      <w:r>
        <w:rPr>
          <w:rFonts w:ascii="Times New Roman" w:eastAsia="宋体" w:hAnsi="Times New Roman" w:cs="Times New Roman" w:hint="eastAsia"/>
          <w:color w:val="000000" w:themeColor="text1"/>
          <w:sz w:val="24"/>
          <w:szCs w:val="24"/>
        </w:rPr>
        <w:t>在数据满足正</w:t>
      </w:r>
      <w:r>
        <w:rPr>
          <w:rFonts w:ascii="Times New Roman" w:eastAsia="宋体" w:hAnsi="Times New Roman" w:cs="Times New Roman" w:hint="eastAsia"/>
          <w:sz w:val="24"/>
          <w:szCs w:val="24"/>
        </w:rPr>
        <w:t>态分布后，后续可以使用</w:t>
      </w:r>
      <w:r>
        <w:rPr>
          <w:rFonts w:ascii="Times New Roman" w:eastAsia="宋体" w:hAnsi="Times New Roman" w:cs="Times New Roman" w:hint="eastAsia"/>
          <w:sz w:val="24"/>
          <w:szCs w:val="24"/>
        </w:rPr>
        <w:t>3</w:t>
      </w:r>
      <w:r>
        <w:rPr>
          <w:rFonts w:ascii="Times New Roman" w:eastAsia="宋体" w:hAnsi="Times New Roman" w:cs="Times New Roman" w:hint="eastAsia"/>
          <w:position w:val="-6"/>
          <w:sz w:val="24"/>
          <w:szCs w:val="24"/>
        </w:rPr>
        <w:object w:dxaOrig="217" w:dyaOrig="204" w14:anchorId="22681154">
          <v:shape id="_x0000_i1032" type="#_x0000_t75" style="width:10.8pt;height:10.2pt" o:ole="">
            <v:imagedata r:id="rId52" o:title=""/>
          </v:shape>
          <o:OLEObject Type="Embed" ProgID="Equation.3" ShapeID="_x0000_i1032" DrawAspect="Content" ObjectID="_1735859380" r:id="rId53"/>
        </w:object>
      </w:r>
      <w:r>
        <w:rPr>
          <w:rFonts w:ascii="Times New Roman" w:eastAsia="宋体" w:hAnsi="Times New Roman" w:cs="Times New Roman" w:hint="eastAsia"/>
          <w:sz w:val="24"/>
          <w:szCs w:val="24"/>
        </w:rPr>
        <w:t>原则进行校验，从而检测在数据剔除阶段和数据填补阶段整流罩温湿度传感器数据处理的正确性，若是仍有异常值，可通过</w:t>
      </w:r>
      <w:r>
        <w:rPr>
          <w:rFonts w:ascii="Times New Roman" w:eastAsia="宋体" w:hAnsi="Times New Roman" w:cs="Times New Roman" w:hint="eastAsia"/>
          <w:sz w:val="24"/>
          <w:szCs w:val="24"/>
        </w:rPr>
        <w:t>3</w:t>
      </w:r>
      <w:r>
        <w:rPr>
          <w:rFonts w:ascii="Times New Roman" w:eastAsia="宋体" w:hAnsi="Times New Roman" w:cs="Times New Roman" w:hint="eastAsia"/>
          <w:position w:val="-6"/>
          <w:sz w:val="24"/>
          <w:szCs w:val="24"/>
        </w:rPr>
        <w:object w:dxaOrig="217" w:dyaOrig="204" w14:anchorId="3D1EB3D8">
          <v:shape id="_x0000_i1033" type="#_x0000_t75" style="width:10.8pt;height:10.2pt" o:ole="">
            <v:imagedata r:id="rId52" o:title=""/>
          </v:shape>
          <o:OLEObject Type="Embed" ProgID="Equation.3" ShapeID="_x0000_i1033" DrawAspect="Content" ObjectID="_1735859381" r:id="rId54"/>
        </w:object>
      </w:r>
      <w:r>
        <w:rPr>
          <w:rFonts w:ascii="Times New Roman" w:eastAsia="宋体" w:hAnsi="Times New Roman" w:cs="Times New Roman" w:hint="eastAsia"/>
          <w:sz w:val="24"/>
          <w:szCs w:val="24"/>
        </w:rPr>
        <w:t>原则进行剔除。</w:t>
      </w:r>
      <w:r>
        <w:rPr>
          <w:rFonts w:ascii="Times New Roman" w:eastAsia="宋体" w:hAnsi="Times New Roman" w:cs="Times New Roman" w:hint="eastAsia"/>
          <w:sz w:val="24"/>
          <w:szCs w:val="24"/>
        </w:rPr>
        <w:t>3</w:t>
      </w:r>
      <w:r>
        <w:rPr>
          <w:rFonts w:ascii="Times New Roman" w:eastAsia="宋体" w:hAnsi="Times New Roman" w:cs="Times New Roman" w:hint="eastAsia"/>
          <w:position w:val="-6"/>
          <w:sz w:val="24"/>
          <w:szCs w:val="24"/>
        </w:rPr>
        <w:object w:dxaOrig="217" w:dyaOrig="204" w14:anchorId="1B80837D">
          <v:shape id="_x0000_i1034" type="#_x0000_t75" style="width:10.8pt;height:10.2pt" o:ole="">
            <v:imagedata r:id="rId52" o:title=""/>
          </v:shape>
          <o:OLEObject Type="Embed" ProgID="Equation.3" ShapeID="_x0000_i1034" DrawAspect="Content" ObjectID="_1735859382" r:id="rId55"/>
        </w:object>
      </w:r>
      <w:r>
        <w:rPr>
          <w:rFonts w:ascii="Times New Roman" w:eastAsia="宋体" w:hAnsi="Times New Roman" w:cs="Times New Roman" w:hint="eastAsia"/>
          <w:sz w:val="24"/>
          <w:szCs w:val="24"/>
        </w:rPr>
        <w:t>原则如下：</w:t>
      </w:r>
    </w:p>
    <w:p w14:paraId="57D04D03"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数值分布在</w:t>
      </w:r>
      <w:r>
        <w:rPr>
          <w:rFonts w:ascii="Times New Roman" w:eastAsia="宋体" w:hAnsi="Times New Roman" w:cs="Times New Roman" w:hint="eastAsia"/>
          <w:position w:val="-10"/>
          <w:sz w:val="24"/>
          <w:szCs w:val="24"/>
        </w:rPr>
        <w:object w:dxaOrig="1243" w:dyaOrig="306" w14:anchorId="40D07E65">
          <v:shape id="_x0000_i1035" type="#_x0000_t75" style="width:61.8pt;height:15.6pt" o:ole="">
            <v:imagedata r:id="rId56" o:title=""/>
          </v:shape>
          <o:OLEObject Type="Embed" ProgID="Equation.3" ShapeID="_x0000_i1035" DrawAspect="Content" ObjectID="_1735859383" r:id="rId57"/>
        </w:object>
      </w:r>
      <w:r>
        <w:rPr>
          <w:rFonts w:ascii="Times New Roman" w:eastAsia="宋体" w:hAnsi="Times New Roman" w:cs="Times New Roman" w:hint="eastAsia"/>
          <w:sz w:val="24"/>
          <w:szCs w:val="24"/>
        </w:rPr>
        <w:t>的概率为</w:t>
      </w:r>
      <w:r>
        <w:rPr>
          <w:rFonts w:ascii="Times New Roman" w:eastAsia="宋体" w:hAnsi="Times New Roman" w:cs="Times New Roman" w:hint="eastAsia"/>
          <w:sz w:val="24"/>
          <w:szCs w:val="24"/>
        </w:rPr>
        <w:t>0.6827</w:t>
      </w:r>
      <w:r>
        <w:rPr>
          <w:rFonts w:ascii="Times New Roman" w:eastAsia="宋体" w:hAnsi="Times New Roman" w:cs="Times New Roman" w:hint="eastAsia"/>
          <w:sz w:val="24"/>
          <w:szCs w:val="24"/>
        </w:rPr>
        <w:t>；</w:t>
      </w:r>
    </w:p>
    <w:p w14:paraId="6F610215"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数值分布在</w:t>
      </w:r>
      <w:r>
        <w:rPr>
          <w:rFonts w:ascii="Times New Roman" w:eastAsia="宋体" w:hAnsi="Times New Roman" w:cs="Times New Roman" w:hint="eastAsia"/>
          <w:position w:val="-10"/>
          <w:sz w:val="24"/>
          <w:szCs w:val="24"/>
        </w:rPr>
        <w:object w:dxaOrig="1461" w:dyaOrig="306" w14:anchorId="1C245EF4">
          <v:shape id="_x0000_i1036" type="#_x0000_t75" style="width:73.2pt;height:15.6pt" o:ole="">
            <v:imagedata r:id="rId58" o:title=""/>
          </v:shape>
          <o:OLEObject Type="Embed" ProgID="Equation.3" ShapeID="_x0000_i1036" DrawAspect="Content" ObjectID="_1735859384" r:id="rId59"/>
        </w:object>
      </w:r>
      <w:r>
        <w:rPr>
          <w:rFonts w:ascii="Times New Roman" w:eastAsia="宋体" w:hAnsi="Times New Roman" w:cs="Times New Roman" w:hint="eastAsia"/>
          <w:sz w:val="24"/>
          <w:szCs w:val="24"/>
        </w:rPr>
        <w:t>的概率为</w:t>
      </w:r>
      <w:r>
        <w:rPr>
          <w:rFonts w:ascii="Times New Roman" w:eastAsia="宋体" w:hAnsi="Times New Roman" w:cs="Times New Roman" w:hint="eastAsia"/>
          <w:sz w:val="24"/>
          <w:szCs w:val="24"/>
        </w:rPr>
        <w:t>0.9545</w:t>
      </w:r>
      <w:r>
        <w:rPr>
          <w:rFonts w:ascii="Times New Roman" w:eastAsia="宋体" w:hAnsi="Times New Roman" w:cs="Times New Roman" w:hint="eastAsia"/>
          <w:sz w:val="24"/>
          <w:szCs w:val="24"/>
        </w:rPr>
        <w:t>；</w:t>
      </w:r>
    </w:p>
    <w:p w14:paraId="63E285F3"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数值分布在</w:t>
      </w:r>
      <w:r>
        <w:rPr>
          <w:rFonts w:ascii="Times New Roman" w:eastAsia="宋体" w:hAnsi="Times New Roman" w:cs="Times New Roman" w:hint="eastAsia"/>
          <w:position w:val="-10"/>
          <w:sz w:val="24"/>
          <w:szCs w:val="24"/>
        </w:rPr>
        <w:object w:dxaOrig="1441" w:dyaOrig="306" w14:anchorId="0D85BA77">
          <v:shape id="_x0000_i1037" type="#_x0000_t75" style="width:1in;height:15.6pt" o:ole="">
            <v:imagedata r:id="rId60" o:title=""/>
          </v:shape>
          <o:OLEObject Type="Embed" ProgID="Equation.3" ShapeID="_x0000_i1037" DrawAspect="Content" ObjectID="_1735859385" r:id="rId61"/>
        </w:object>
      </w:r>
      <w:r>
        <w:rPr>
          <w:rFonts w:ascii="Times New Roman" w:eastAsia="宋体" w:hAnsi="Times New Roman" w:cs="Times New Roman" w:hint="eastAsia"/>
          <w:sz w:val="24"/>
          <w:szCs w:val="24"/>
        </w:rPr>
        <w:t>的概率为</w:t>
      </w:r>
      <w:r>
        <w:rPr>
          <w:rFonts w:ascii="Times New Roman" w:eastAsia="宋体" w:hAnsi="Times New Roman" w:cs="Times New Roman" w:hint="eastAsia"/>
          <w:sz w:val="24"/>
          <w:szCs w:val="24"/>
        </w:rPr>
        <w:t>0.9973</w:t>
      </w:r>
      <w:r>
        <w:rPr>
          <w:rFonts w:ascii="Times New Roman" w:eastAsia="宋体" w:hAnsi="Times New Roman" w:cs="Times New Roman" w:hint="eastAsia"/>
          <w:sz w:val="24"/>
          <w:szCs w:val="24"/>
        </w:rPr>
        <w:t>；</w:t>
      </w:r>
    </w:p>
    <w:p w14:paraId="1EB1818B"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由上面的表述可知，在</w:t>
      </w:r>
      <w:r>
        <w:rPr>
          <w:rFonts w:ascii="Times New Roman" w:eastAsia="宋体" w:hAnsi="Times New Roman" w:cs="Times New Roman" w:hint="eastAsia"/>
          <w:sz w:val="24"/>
          <w:szCs w:val="24"/>
        </w:rPr>
        <w:t>3</w:t>
      </w:r>
      <w:r>
        <w:rPr>
          <w:rFonts w:ascii="Times New Roman" w:eastAsia="宋体" w:hAnsi="Times New Roman" w:cs="Times New Roman" w:hint="eastAsia"/>
          <w:color w:val="000000" w:themeColor="text1"/>
          <w:position w:val="-6"/>
          <w:sz w:val="24"/>
          <w:szCs w:val="24"/>
        </w:rPr>
        <w:object w:dxaOrig="217" w:dyaOrig="204" w14:anchorId="3A855C64">
          <v:shape id="_x0000_i1038" type="#_x0000_t75" style="width:10.8pt;height:10.2pt" o:ole="">
            <v:imagedata r:id="rId52" o:title=""/>
          </v:shape>
          <o:OLEObject Type="Embed" ProgID="Equation.3" ShapeID="_x0000_i1038" DrawAspect="Content" ObjectID="_1735859386" r:id="rId62"/>
        </w:object>
      </w:r>
      <w:r>
        <w:rPr>
          <w:rFonts w:ascii="Times New Roman" w:eastAsia="宋体" w:hAnsi="Times New Roman" w:cs="Times New Roman" w:hint="eastAsia"/>
          <w:sz w:val="24"/>
          <w:szCs w:val="24"/>
        </w:rPr>
        <w:t>原则下，数据落在正负</w:t>
      </w:r>
      <w:r>
        <w:rPr>
          <w:rFonts w:ascii="Times New Roman" w:eastAsia="宋体" w:hAnsi="Times New Roman" w:cs="Times New Roman" w:hint="eastAsia"/>
          <w:sz w:val="24"/>
          <w:szCs w:val="24"/>
        </w:rPr>
        <w:t>3</w:t>
      </w:r>
      <w:r>
        <w:rPr>
          <w:rFonts w:ascii="Times New Roman" w:eastAsia="宋体" w:hAnsi="Times New Roman" w:cs="Times New Roman" w:hint="eastAsia"/>
          <w:color w:val="000000" w:themeColor="text1"/>
          <w:position w:val="-6"/>
          <w:sz w:val="24"/>
          <w:szCs w:val="24"/>
        </w:rPr>
        <w:object w:dxaOrig="217" w:dyaOrig="204" w14:anchorId="31848587">
          <v:shape id="_x0000_i1039" type="#_x0000_t75" style="width:10.8pt;height:10.2pt" o:ole="">
            <v:imagedata r:id="rId52" o:title=""/>
          </v:shape>
          <o:OLEObject Type="Embed" ProgID="Equation.3" ShapeID="_x0000_i1039" DrawAspect="Content" ObjectID="_1735859387" r:id="rId63"/>
        </w:object>
      </w:r>
      <w:r>
        <w:rPr>
          <w:rFonts w:ascii="Times New Roman" w:eastAsia="宋体" w:hAnsi="Times New Roman" w:cs="Times New Roman" w:hint="eastAsia"/>
          <w:color w:val="000000" w:themeColor="text1"/>
          <w:sz w:val="24"/>
          <w:szCs w:val="24"/>
        </w:rPr>
        <w:t>以内</w:t>
      </w:r>
      <w:r>
        <w:rPr>
          <w:rFonts w:ascii="Times New Roman" w:eastAsia="宋体" w:hAnsi="Times New Roman" w:cs="Times New Roman" w:hint="eastAsia"/>
          <w:sz w:val="24"/>
          <w:szCs w:val="24"/>
        </w:rPr>
        <w:t>的概率是</w:t>
      </w:r>
      <w:r>
        <w:rPr>
          <w:rFonts w:ascii="Times New Roman" w:eastAsia="宋体" w:hAnsi="Times New Roman" w:cs="Times New Roman" w:hint="eastAsia"/>
          <w:sz w:val="24"/>
          <w:szCs w:val="24"/>
        </w:rPr>
        <w:t>99.7%</w:t>
      </w:r>
      <w:r>
        <w:rPr>
          <w:rFonts w:ascii="Times New Roman" w:eastAsia="宋体" w:hAnsi="Times New Roman" w:cs="Times New Roman" w:hint="eastAsia"/>
          <w:sz w:val="24"/>
          <w:szCs w:val="24"/>
        </w:rPr>
        <w:t>，数据落在</w:t>
      </w:r>
      <w:r>
        <w:rPr>
          <w:rFonts w:ascii="Times New Roman" w:eastAsia="宋体" w:hAnsi="Times New Roman" w:cs="Times New Roman" w:hint="eastAsia"/>
          <w:sz w:val="24"/>
          <w:szCs w:val="24"/>
        </w:rPr>
        <w:t>3</w:t>
      </w:r>
      <w:r>
        <w:rPr>
          <w:rFonts w:ascii="Times New Roman" w:eastAsia="宋体" w:hAnsi="Times New Roman" w:cs="Times New Roman" w:hint="eastAsia"/>
          <w:color w:val="000000" w:themeColor="text1"/>
          <w:position w:val="-6"/>
          <w:sz w:val="24"/>
          <w:szCs w:val="24"/>
        </w:rPr>
        <w:object w:dxaOrig="217" w:dyaOrig="204" w14:anchorId="00879965">
          <v:shape id="_x0000_i1040" type="#_x0000_t75" style="width:10.8pt;height:10.2pt" o:ole="">
            <v:imagedata r:id="rId52" o:title=""/>
          </v:shape>
          <o:OLEObject Type="Embed" ProgID="Equation.3" ShapeID="_x0000_i1040" DrawAspect="Content" ObjectID="_1735859388" r:id="rId64"/>
        </w:object>
      </w:r>
      <w:r>
        <w:rPr>
          <w:rFonts w:ascii="Times New Roman" w:eastAsia="宋体" w:hAnsi="Times New Roman" w:cs="Times New Roman" w:hint="eastAsia"/>
          <w:sz w:val="24"/>
          <w:szCs w:val="24"/>
        </w:rPr>
        <w:t>之外的概率为</w:t>
      </w:r>
      <w:r>
        <w:rPr>
          <w:rFonts w:ascii="Times New Roman" w:eastAsia="宋体" w:hAnsi="Times New Roman" w:cs="Times New Roman" w:hint="eastAsia"/>
          <w:position w:val="-12"/>
          <w:sz w:val="24"/>
          <w:szCs w:val="24"/>
        </w:rPr>
        <w:object w:dxaOrig="1160" w:dyaOrig="360" w14:anchorId="28AB8423">
          <v:shape id="_x0000_i1041" type="#_x0000_t75" style="width:58.2pt;height:18pt" o:ole="">
            <v:imagedata r:id="rId65" o:title=""/>
          </v:shape>
          <o:OLEObject Type="Embed" ProgID="Equation.3" ShapeID="_x0000_i1041" DrawAspect="Content" ObjectID="_1735859389" r:id="rId66"/>
        </w:object>
      </w:r>
      <w:r>
        <w:rPr>
          <w:rFonts w:ascii="Times New Roman" w:eastAsia="宋体" w:hAnsi="Times New Roman" w:cs="Times New Roman" w:hint="eastAsia"/>
          <w:sz w:val="24"/>
          <w:szCs w:val="24"/>
        </w:rPr>
        <w:t>= 0.003</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_Ref68100092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[30]</w:t>
      </w:r>
      <w:r>
        <w:rPr>
          <w:rFonts w:ascii="Times New Roman" w:eastAsia="宋体" w:hAnsi="Times New Roman" w:cs="Times New Roman" w:hint="eastAsia"/>
          <w:sz w:val="24"/>
          <w:szCs w:val="24"/>
          <w:vertAlign w:val="superscript"/>
        </w:rPr>
        <w:fldChar w:fldCharType="end"/>
      </w:r>
      <w:r>
        <w:rPr>
          <w:rFonts w:ascii="Times New Roman" w:eastAsia="宋体" w:hAnsi="Times New Roman" w:cs="Times New Roman" w:hint="eastAsia"/>
          <w:sz w:val="24"/>
          <w:szCs w:val="24"/>
        </w:rPr>
        <w:t>。</w:t>
      </w:r>
      <w:commentRangeStart w:id="75"/>
      <w:commentRangeEnd w:id="75"/>
      <w:r>
        <w:commentReference w:id="75"/>
      </w:r>
      <w:r>
        <w:rPr>
          <w:rFonts w:ascii="Times New Roman" w:eastAsia="宋体" w:hAnsi="Times New Roman" w:cs="Times New Roman" w:hint="eastAsia"/>
          <w:sz w:val="24"/>
          <w:szCs w:val="24"/>
        </w:rPr>
        <w:t>因此在该原则下整流罩温湿度异常值是指在特征变量数据中与整体平均值偏离超过</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倍特征变量数据标准值的数据，其通常也被称为高度异常的异常值。</w:t>
      </w:r>
    </w:p>
    <w:p w14:paraId="79B004D0" w14:textId="77777777" w:rsidR="005D4DFB" w:rsidRDefault="00853CF7">
      <w:pPr>
        <w:pStyle w:val="3"/>
      </w:pPr>
      <w:bookmarkStart w:id="76" w:name="_Toc125207169"/>
      <w:r>
        <w:rPr>
          <w:rFonts w:hint="eastAsia"/>
        </w:rPr>
        <w:t>2</w:t>
      </w:r>
      <w:r>
        <w:t>.</w:t>
      </w:r>
      <w:r>
        <w:rPr>
          <w:rFonts w:hint="eastAsia"/>
        </w:rPr>
        <w:t>2</w:t>
      </w:r>
      <w:r>
        <w:t>.</w:t>
      </w:r>
      <w:r>
        <w:rPr>
          <w:rFonts w:hint="eastAsia"/>
        </w:rPr>
        <w:t>5</w:t>
      </w:r>
      <w:r>
        <w:t xml:space="preserve"> </w:t>
      </w:r>
      <w:r>
        <w:t>数据</w:t>
      </w:r>
      <w:r>
        <w:rPr>
          <w:rFonts w:hint="eastAsia"/>
        </w:rPr>
        <w:t>预分析</w:t>
      </w:r>
      <w:bookmarkEnd w:id="76"/>
    </w:p>
    <w:p w14:paraId="70B59AD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在本文中采用的整流罩内环境温湿</w:t>
      </w:r>
      <w:proofErr w:type="gramStart"/>
      <w:r>
        <w:rPr>
          <w:rFonts w:ascii="Times New Roman" w:eastAsia="宋体" w:hAnsi="Times New Roman" w:cs="Times New Roman" w:hint="eastAsia"/>
          <w:color w:val="000000" w:themeColor="text1"/>
          <w:sz w:val="24"/>
          <w:szCs w:val="24"/>
        </w:rPr>
        <w:t>度</w:t>
      </w:r>
      <w:r>
        <w:rPr>
          <w:rFonts w:ascii="Times New Roman" w:eastAsia="宋体" w:hAnsi="Times New Roman" w:cs="Times New Roman"/>
          <w:color w:val="000000" w:themeColor="text1"/>
          <w:sz w:val="24"/>
          <w:szCs w:val="24"/>
        </w:rPr>
        <w:t>数据</w:t>
      </w:r>
      <w:proofErr w:type="gramEnd"/>
      <w:r>
        <w:rPr>
          <w:rFonts w:ascii="Times New Roman" w:eastAsia="宋体" w:hAnsi="Times New Roman" w:cs="Times New Roman"/>
          <w:color w:val="000000" w:themeColor="text1"/>
          <w:sz w:val="24"/>
          <w:szCs w:val="24"/>
        </w:rPr>
        <w:t>集</w:t>
      </w:r>
      <w:r>
        <w:rPr>
          <w:rFonts w:ascii="Times New Roman" w:eastAsia="宋体" w:hAnsi="Times New Roman" w:cs="Times New Roman" w:hint="eastAsia"/>
          <w:color w:val="000000" w:themeColor="text1"/>
          <w:sz w:val="24"/>
          <w:szCs w:val="24"/>
        </w:rPr>
        <w:t>的单个数据集中</w:t>
      </w:r>
      <w:r>
        <w:rPr>
          <w:rFonts w:ascii="Times New Roman" w:eastAsia="宋体" w:hAnsi="Times New Roman" w:cs="Times New Roman"/>
          <w:color w:val="000000" w:themeColor="text1"/>
          <w:sz w:val="24"/>
          <w:szCs w:val="24"/>
        </w:rPr>
        <w:t>有</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color w:val="000000" w:themeColor="text1"/>
          <w:sz w:val="24"/>
          <w:szCs w:val="24"/>
        </w:rPr>
        <w:t>个特征</w:t>
      </w:r>
      <w:r>
        <w:rPr>
          <w:rFonts w:ascii="Times New Roman" w:eastAsia="宋体" w:hAnsi="Times New Roman" w:cs="Times New Roman" w:hint="eastAsia"/>
          <w:color w:val="000000" w:themeColor="text1"/>
          <w:sz w:val="24"/>
          <w:szCs w:val="24"/>
        </w:rPr>
        <w:t>变量</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特征变量数据和标签数据间的线性关系和非线性关系对于后期模型的选择影响重大，虽然我们通常认为涉及环境温湿度的问题是一种非线性问题，但数据间的具体相互影响程度仍需要探索后才能明确。</w:t>
      </w:r>
    </w:p>
    <w:p w14:paraId="02013C7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为了更好的判断</w:t>
      </w:r>
      <w:r>
        <w:rPr>
          <w:rFonts w:ascii="Times New Roman" w:eastAsia="宋体" w:hAnsi="Times New Roman" w:cs="Times New Roman" w:hint="eastAsia"/>
          <w:color w:val="000000" w:themeColor="text1"/>
          <w:sz w:val="24"/>
          <w:szCs w:val="24"/>
        </w:rPr>
        <w:t>历史送风温湿度和罩外温湿度</w:t>
      </w:r>
      <w:proofErr w:type="gramStart"/>
      <w:r>
        <w:rPr>
          <w:rFonts w:ascii="Times New Roman" w:eastAsia="宋体" w:hAnsi="Times New Roman" w:cs="Times New Roman" w:hint="eastAsia"/>
          <w:color w:val="000000" w:themeColor="text1"/>
          <w:sz w:val="24"/>
          <w:szCs w:val="24"/>
        </w:rPr>
        <w:t>度</w:t>
      </w:r>
      <w:proofErr w:type="gramEnd"/>
      <w:r>
        <w:rPr>
          <w:rFonts w:ascii="Times New Roman" w:eastAsia="宋体" w:hAnsi="Times New Roman" w:cs="Times New Roman" w:hint="eastAsia"/>
          <w:color w:val="000000" w:themeColor="text1"/>
          <w:sz w:val="24"/>
          <w:szCs w:val="24"/>
        </w:rPr>
        <w:t>中</w:t>
      </w:r>
      <w:r>
        <w:rPr>
          <w:rFonts w:ascii="Times New Roman" w:eastAsia="宋体" w:hAnsi="Times New Roman" w:cs="Times New Roman"/>
          <w:color w:val="000000" w:themeColor="text1"/>
          <w:sz w:val="24"/>
          <w:szCs w:val="24"/>
        </w:rPr>
        <w:t>哪些特征对</w:t>
      </w:r>
      <w:r>
        <w:rPr>
          <w:rFonts w:ascii="Times New Roman" w:eastAsia="宋体" w:hAnsi="Times New Roman" w:cs="Times New Roman" w:hint="eastAsia"/>
          <w:color w:val="000000" w:themeColor="text1"/>
          <w:sz w:val="24"/>
          <w:szCs w:val="24"/>
        </w:rPr>
        <w:t>当前罩内平均温湿度</w:t>
      </w:r>
      <w:r>
        <w:rPr>
          <w:rFonts w:ascii="Times New Roman" w:eastAsia="宋体" w:hAnsi="Times New Roman" w:cs="Times New Roman"/>
          <w:color w:val="000000" w:themeColor="text1"/>
          <w:sz w:val="24"/>
          <w:szCs w:val="24"/>
        </w:rPr>
        <w:t>影响因素更大，</w:t>
      </w:r>
      <w:r>
        <w:rPr>
          <w:rFonts w:ascii="Times New Roman" w:eastAsia="宋体" w:hAnsi="Times New Roman" w:cs="Times New Roman" w:hint="eastAsia"/>
          <w:color w:val="000000" w:themeColor="text1"/>
          <w:sz w:val="24"/>
          <w:szCs w:val="24"/>
        </w:rPr>
        <w:t>通过绘制</w:t>
      </w:r>
      <w:r>
        <w:rPr>
          <w:rFonts w:ascii="Times New Roman" w:eastAsia="宋体" w:hAnsi="Times New Roman" w:cs="Times New Roman"/>
          <w:color w:val="000000" w:themeColor="text1"/>
          <w:sz w:val="24"/>
          <w:szCs w:val="24"/>
        </w:rPr>
        <w:t>特征</w:t>
      </w:r>
      <w:r>
        <w:rPr>
          <w:rFonts w:ascii="Times New Roman" w:eastAsia="宋体" w:hAnsi="Times New Roman" w:cs="Times New Roman" w:hint="eastAsia"/>
          <w:color w:val="000000" w:themeColor="text1"/>
          <w:sz w:val="24"/>
          <w:szCs w:val="24"/>
        </w:rPr>
        <w:t>变量</w:t>
      </w:r>
      <w:r>
        <w:rPr>
          <w:rFonts w:ascii="Times New Roman" w:eastAsia="宋体" w:hAnsi="Times New Roman" w:cs="Times New Roman"/>
          <w:color w:val="000000" w:themeColor="text1"/>
          <w:sz w:val="24"/>
          <w:szCs w:val="24"/>
        </w:rPr>
        <w:t>数据</w:t>
      </w:r>
      <w:r>
        <w:rPr>
          <w:rFonts w:ascii="Times New Roman" w:eastAsia="宋体" w:hAnsi="Times New Roman" w:cs="Times New Roman" w:hint="eastAsia"/>
          <w:color w:val="000000" w:themeColor="text1"/>
          <w:sz w:val="24"/>
          <w:szCs w:val="24"/>
        </w:rPr>
        <w:t>与罩内平均温湿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color w:val="000000" w:themeColor="text1"/>
          <w:sz w:val="24"/>
          <w:szCs w:val="24"/>
        </w:rPr>
        <w:t>之间的</w:t>
      </w:r>
      <w:r>
        <w:rPr>
          <w:rFonts w:ascii="Times New Roman" w:eastAsia="宋体" w:hAnsi="Times New Roman" w:cs="Times New Roman" w:hint="eastAsia"/>
          <w:color w:val="000000" w:themeColor="text1"/>
          <w:sz w:val="24"/>
          <w:szCs w:val="24"/>
        </w:rPr>
        <w:t>热力</w:t>
      </w:r>
      <w:proofErr w:type="gramStart"/>
      <w:r>
        <w:rPr>
          <w:rFonts w:ascii="Times New Roman" w:eastAsia="宋体" w:hAnsi="Times New Roman" w:cs="Times New Roman" w:hint="eastAsia"/>
          <w:color w:val="000000" w:themeColor="text1"/>
          <w:sz w:val="24"/>
          <w:szCs w:val="24"/>
        </w:rPr>
        <w:t>图关系</w:t>
      </w:r>
      <w:proofErr w:type="gramEnd"/>
      <w:r>
        <w:rPr>
          <w:rFonts w:ascii="Times New Roman" w:eastAsia="宋体" w:hAnsi="Times New Roman" w:cs="Times New Roman" w:hint="eastAsia"/>
          <w:color w:val="000000" w:themeColor="text1"/>
          <w:sz w:val="24"/>
          <w:szCs w:val="24"/>
        </w:rPr>
        <w:t>图</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从而对整流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数据进行简单预分析，探索</w:t>
      </w:r>
      <w:r>
        <w:rPr>
          <w:rFonts w:ascii="Times New Roman" w:eastAsia="宋体" w:hAnsi="Times New Roman" w:cs="Times New Roman"/>
          <w:color w:val="000000" w:themeColor="text1"/>
          <w:sz w:val="24"/>
          <w:szCs w:val="24"/>
        </w:rPr>
        <w:t>自变量与</w:t>
      </w:r>
      <w:r>
        <w:rPr>
          <w:rFonts w:ascii="Times New Roman" w:eastAsia="宋体" w:hAnsi="Times New Roman" w:cs="Times New Roman" w:hint="eastAsia"/>
          <w:color w:val="000000" w:themeColor="text1"/>
          <w:sz w:val="24"/>
          <w:szCs w:val="24"/>
        </w:rPr>
        <w:t>罩内平均温湿度</w:t>
      </w:r>
      <w:r>
        <w:rPr>
          <w:rFonts w:ascii="Times New Roman" w:eastAsia="宋体" w:hAnsi="Times New Roman" w:cs="Times New Roman"/>
          <w:color w:val="000000" w:themeColor="text1"/>
          <w:sz w:val="24"/>
          <w:szCs w:val="24"/>
        </w:rPr>
        <w:t>因变量之间的</w:t>
      </w:r>
      <w:r>
        <w:rPr>
          <w:rFonts w:ascii="Times New Roman" w:eastAsia="宋体" w:hAnsi="Times New Roman" w:cs="Times New Roman" w:hint="eastAsia"/>
          <w:color w:val="000000" w:themeColor="text1"/>
          <w:sz w:val="24"/>
          <w:szCs w:val="24"/>
        </w:rPr>
        <w:t>线性</w:t>
      </w:r>
      <w:r>
        <w:rPr>
          <w:rFonts w:ascii="Times New Roman" w:eastAsia="宋体" w:hAnsi="Times New Roman" w:cs="Times New Roman"/>
          <w:color w:val="000000" w:themeColor="text1"/>
          <w:sz w:val="24"/>
          <w:szCs w:val="24"/>
        </w:rPr>
        <w:t>关系。</w:t>
      </w:r>
      <w:r>
        <w:rPr>
          <w:rFonts w:ascii="Times New Roman" w:eastAsia="宋体" w:hAnsi="Times New Roman" w:cs="Times New Roman" w:hint="eastAsia"/>
          <w:color w:val="000000" w:themeColor="text1"/>
          <w:sz w:val="24"/>
          <w:szCs w:val="24"/>
        </w:rPr>
        <w:t>根据数据工程需要绘制</w:t>
      </w:r>
      <w:r>
        <w:rPr>
          <w:rFonts w:ascii="Times New Roman" w:eastAsia="宋体" w:hAnsi="Times New Roman" w:cs="Times New Roman"/>
          <w:color w:val="000000" w:themeColor="text1"/>
          <w:sz w:val="24"/>
          <w:szCs w:val="24"/>
        </w:rPr>
        <w:t>得到</w:t>
      </w:r>
      <w:r>
        <w:rPr>
          <w:rFonts w:ascii="Times New Roman" w:eastAsia="宋体" w:hAnsi="Times New Roman" w:cs="Times New Roman" w:hint="eastAsia"/>
          <w:color w:val="000000" w:themeColor="text1"/>
          <w:sz w:val="24"/>
          <w:szCs w:val="24"/>
        </w:rPr>
        <w:t>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数据的</w:t>
      </w:r>
      <w:r>
        <w:rPr>
          <w:rFonts w:ascii="Times New Roman" w:eastAsia="宋体" w:hAnsi="Times New Roman" w:cs="Times New Roman"/>
          <w:color w:val="000000" w:themeColor="text1"/>
          <w:sz w:val="24"/>
          <w:szCs w:val="24"/>
        </w:rPr>
        <w:t>热</w:t>
      </w:r>
      <w:r>
        <w:rPr>
          <w:rFonts w:ascii="Times New Roman" w:eastAsia="宋体" w:hAnsi="Times New Roman" w:cs="Times New Roman" w:hint="eastAsia"/>
          <w:color w:val="000000" w:themeColor="text1"/>
          <w:sz w:val="24"/>
          <w:szCs w:val="24"/>
        </w:rPr>
        <w:t>力</w:t>
      </w:r>
      <w:r>
        <w:rPr>
          <w:rFonts w:ascii="Times New Roman" w:eastAsia="宋体" w:hAnsi="Times New Roman" w:cs="Times New Roman"/>
          <w:color w:val="000000" w:themeColor="text1"/>
          <w:sz w:val="24"/>
          <w:szCs w:val="24"/>
        </w:rPr>
        <w:t>图如</w:t>
      </w:r>
      <w:r>
        <w:rPr>
          <w:rFonts w:ascii="Times New Roman" w:eastAsia="宋体" w:hAnsi="Times New Roman" w:cs="Times New Roman" w:hint="eastAsia"/>
          <w:color w:val="000000" w:themeColor="text1"/>
          <w:sz w:val="24"/>
          <w:szCs w:val="24"/>
        </w:rPr>
        <w:t>图</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6</w:t>
      </w:r>
      <w:r>
        <w:rPr>
          <w:rFonts w:ascii="Times New Roman" w:eastAsia="宋体" w:hAnsi="Times New Roman" w:cs="Times New Roman" w:hint="eastAsia"/>
          <w:color w:val="000000" w:themeColor="text1"/>
          <w:sz w:val="24"/>
          <w:szCs w:val="24"/>
        </w:rPr>
        <w:t>所示。</w:t>
      </w:r>
    </w:p>
    <w:p w14:paraId="047A44EE"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61B316CF" w14:textId="77777777" w:rsidR="005D4DFB" w:rsidRDefault="00853CF7">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lastRenderedPageBreak/>
        <w:drawing>
          <wp:inline distT="0" distB="0" distL="114300" distR="114300" wp14:anchorId="4CD9033D" wp14:editId="3C5E0EDB">
            <wp:extent cx="5039360" cy="2563495"/>
            <wp:effectExtent l="0" t="0" r="8890" b="8255"/>
            <wp:docPr id="24" name="图片 24" descr="温湿度热力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温湿度热力图"/>
                    <pic:cNvPicPr>
                      <a:picLocks noChangeAspect="1"/>
                    </pic:cNvPicPr>
                  </pic:nvPicPr>
                  <pic:blipFill>
                    <a:blip r:embed="rId67"/>
                    <a:srcRect t="5034" r="6657"/>
                    <a:stretch>
                      <a:fillRect/>
                    </a:stretch>
                  </pic:blipFill>
                  <pic:spPr>
                    <a:xfrm>
                      <a:off x="0" y="0"/>
                      <a:ext cx="5039360" cy="2563495"/>
                    </a:xfrm>
                    <a:prstGeom prst="rect">
                      <a:avLst/>
                    </a:prstGeom>
                  </pic:spPr>
                </pic:pic>
              </a:graphicData>
            </a:graphic>
          </wp:inline>
        </w:drawing>
      </w:r>
    </w:p>
    <w:p w14:paraId="2E7EE473" w14:textId="77777777" w:rsidR="005D4DFB" w:rsidRDefault="00853CF7">
      <w:pPr>
        <w:pStyle w:val="a3"/>
        <w:spacing w:line="40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6 </w:t>
      </w:r>
      <w:r>
        <w:rPr>
          <w:rFonts w:ascii="Times New Roman" w:eastAsia="宋体" w:hAnsi="Times New Roman" w:cs="Times New Roman" w:hint="eastAsia"/>
          <w:color w:val="000000" w:themeColor="text1"/>
          <w:sz w:val="21"/>
          <w:szCs w:val="21"/>
        </w:rPr>
        <w:t>整流</w:t>
      </w:r>
      <w:proofErr w:type="gramStart"/>
      <w:r>
        <w:rPr>
          <w:rFonts w:ascii="Times New Roman" w:eastAsia="宋体" w:hAnsi="Times New Roman" w:cs="Times New Roman" w:hint="eastAsia"/>
          <w:color w:val="000000" w:themeColor="text1"/>
          <w:sz w:val="21"/>
          <w:szCs w:val="21"/>
        </w:rPr>
        <w:t>罩保障</w:t>
      </w:r>
      <w:proofErr w:type="gramEnd"/>
      <w:r>
        <w:rPr>
          <w:rFonts w:ascii="Times New Roman" w:eastAsia="宋体" w:hAnsi="Times New Roman" w:cs="Times New Roman" w:hint="eastAsia"/>
          <w:color w:val="000000" w:themeColor="text1"/>
          <w:sz w:val="21"/>
          <w:szCs w:val="21"/>
        </w:rPr>
        <w:t>过程温湿度热力图</w:t>
      </w:r>
    </w:p>
    <w:p w14:paraId="550ED17D"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6 Temperature and humidity heat map of fairing protection process</w:t>
      </w:r>
    </w:p>
    <w:p w14:paraId="34878DB7" w14:textId="77777777" w:rsidR="005D4DFB" w:rsidRDefault="005D4DFB"/>
    <w:p w14:paraId="4F546F2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由热</w:t>
      </w:r>
      <w:r>
        <w:rPr>
          <w:rFonts w:ascii="Times New Roman" w:eastAsia="宋体" w:hAnsi="Times New Roman" w:cs="Times New Roman" w:hint="eastAsia"/>
          <w:color w:val="000000" w:themeColor="text1"/>
          <w:sz w:val="24"/>
          <w:szCs w:val="24"/>
        </w:rPr>
        <w:t>力</w:t>
      </w:r>
      <w:r>
        <w:rPr>
          <w:rFonts w:ascii="Times New Roman" w:eastAsia="宋体" w:hAnsi="Times New Roman" w:cs="Times New Roman"/>
          <w:color w:val="000000" w:themeColor="text1"/>
          <w:sz w:val="24"/>
          <w:szCs w:val="24"/>
        </w:rPr>
        <w:t>图显示，</w:t>
      </w:r>
      <w:r>
        <w:rPr>
          <w:rFonts w:ascii="Times New Roman" w:eastAsia="宋体" w:hAnsi="Times New Roman" w:cs="Times New Roman" w:hint="eastAsia"/>
          <w:color w:val="000000" w:themeColor="text1"/>
          <w:sz w:val="24"/>
          <w:szCs w:val="24"/>
        </w:rPr>
        <w:t>罩内平均温度</w:t>
      </w:r>
      <w:r>
        <w:rPr>
          <w:rFonts w:ascii="Times New Roman" w:eastAsia="宋体" w:hAnsi="Times New Roman" w:cs="Times New Roman"/>
          <w:color w:val="000000" w:themeColor="text1"/>
          <w:sz w:val="24"/>
          <w:szCs w:val="24"/>
        </w:rPr>
        <w:t>与</w:t>
      </w:r>
      <w:r>
        <w:rPr>
          <w:rFonts w:ascii="Times New Roman" w:eastAsia="宋体" w:hAnsi="Times New Roman" w:cs="Times New Roman" w:hint="eastAsia"/>
          <w:color w:val="000000" w:themeColor="text1"/>
          <w:sz w:val="24"/>
          <w:szCs w:val="24"/>
        </w:rPr>
        <w:t>温度传感器</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、温度传感器</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hint="eastAsia"/>
          <w:color w:val="000000" w:themeColor="text1"/>
          <w:sz w:val="24"/>
          <w:szCs w:val="24"/>
        </w:rPr>
        <w:t>具有强线性</w:t>
      </w:r>
      <w:r>
        <w:rPr>
          <w:rFonts w:ascii="Times New Roman" w:eastAsia="宋体" w:hAnsi="Times New Roman" w:cs="Times New Roman"/>
          <w:color w:val="000000" w:themeColor="text1"/>
          <w:sz w:val="24"/>
          <w:szCs w:val="24"/>
        </w:rPr>
        <w:t>相关性</w:t>
      </w:r>
      <w:r>
        <w:rPr>
          <w:rFonts w:ascii="Times New Roman" w:eastAsia="宋体" w:hAnsi="Times New Roman" w:cs="Times New Roman" w:hint="eastAsia"/>
          <w:color w:val="000000" w:themeColor="text1"/>
          <w:sz w:val="24"/>
          <w:szCs w:val="24"/>
        </w:rPr>
        <w:t>，同时与温度传感器</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、温度传感器</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的线性关系较弱，因此可能更具非线性关系，罩内平均湿度显示与湿度传感器</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具有一定的线性相关性，与湿度传感器</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、湿度传感器</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、湿度传感器</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hint="eastAsia"/>
          <w:color w:val="000000" w:themeColor="text1"/>
          <w:sz w:val="24"/>
          <w:szCs w:val="24"/>
        </w:rPr>
        <w:t>更多是非线性关系。这与温湿度传感器所代表的影响因素对温湿</w:t>
      </w:r>
      <w:proofErr w:type="gramStart"/>
      <w:r>
        <w:rPr>
          <w:rFonts w:ascii="Times New Roman" w:eastAsia="宋体" w:hAnsi="Times New Roman" w:cs="Times New Roman" w:hint="eastAsia"/>
          <w:color w:val="000000" w:themeColor="text1"/>
          <w:sz w:val="24"/>
          <w:szCs w:val="24"/>
        </w:rPr>
        <w:t>度影响</w:t>
      </w:r>
      <w:proofErr w:type="gramEnd"/>
      <w:r>
        <w:rPr>
          <w:rFonts w:ascii="Times New Roman" w:eastAsia="宋体" w:hAnsi="Times New Roman" w:cs="Times New Roman" w:hint="eastAsia"/>
          <w:color w:val="000000" w:themeColor="text1"/>
          <w:sz w:val="24"/>
          <w:szCs w:val="24"/>
        </w:rPr>
        <w:t>情况的实际情况基本一致。同时，有趣的现象是罩内温度和湿度传感器</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具有相关性，而罩内湿度与温度传感器</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有相关性，这更进一步验证了第四</w:t>
      </w:r>
      <w:proofErr w:type="gramStart"/>
      <w:r>
        <w:rPr>
          <w:rFonts w:ascii="Times New Roman" w:eastAsia="宋体" w:hAnsi="Times New Roman" w:cs="Times New Roman" w:hint="eastAsia"/>
          <w:color w:val="000000" w:themeColor="text1"/>
          <w:sz w:val="24"/>
          <w:szCs w:val="24"/>
        </w:rPr>
        <w:t>章需要</w:t>
      </w:r>
      <w:proofErr w:type="gramEnd"/>
      <w:r>
        <w:rPr>
          <w:rFonts w:ascii="Times New Roman" w:eastAsia="宋体" w:hAnsi="Times New Roman" w:cs="Times New Roman" w:hint="eastAsia"/>
          <w:color w:val="000000" w:themeColor="text1"/>
          <w:sz w:val="24"/>
          <w:szCs w:val="24"/>
        </w:rPr>
        <w:t>解决的罩内温湿度的耦合特性。为进一步探究，可将</w:t>
      </w:r>
      <w:r>
        <w:rPr>
          <w:rFonts w:ascii="Times New Roman" w:eastAsia="宋体" w:hAnsi="Times New Roman" w:cs="Times New Roman"/>
          <w:color w:val="000000" w:themeColor="text1"/>
          <w:sz w:val="24"/>
          <w:szCs w:val="24"/>
        </w:rPr>
        <w:t>特征量已有数据进行可视化，可视化</w:t>
      </w:r>
      <w:r>
        <w:rPr>
          <w:rFonts w:ascii="Times New Roman" w:eastAsia="宋体" w:hAnsi="Times New Roman" w:cs="Times New Roman" w:hint="eastAsia"/>
          <w:color w:val="000000" w:themeColor="text1"/>
          <w:sz w:val="24"/>
          <w:szCs w:val="24"/>
        </w:rPr>
        <w:t>结果</w:t>
      </w:r>
      <w:r>
        <w:rPr>
          <w:rFonts w:ascii="Times New Roman" w:eastAsia="宋体" w:hAnsi="Times New Roman" w:cs="Times New Roman"/>
          <w:color w:val="000000" w:themeColor="text1"/>
          <w:sz w:val="24"/>
          <w:szCs w:val="24"/>
        </w:rPr>
        <w:t>如图</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7</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2.8</w:t>
      </w:r>
      <w:r>
        <w:rPr>
          <w:rFonts w:ascii="Times New Roman" w:eastAsia="宋体" w:hAnsi="Times New Roman" w:cs="Times New Roman" w:hint="eastAsia"/>
          <w:color w:val="000000" w:themeColor="text1"/>
          <w:sz w:val="24"/>
          <w:szCs w:val="24"/>
        </w:rPr>
        <w:t>所示。</w:t>
      </w:r>
    </w:p>
    <w:p w14:paraId="75385A64" w14:textId="77777777" w:rsidR="005D4DFB" w:rsidRDefault="005D4DFB">
      <w:pPr>
        <w:rPr>
          <w:rFonts w:ascii="Times New Roman" w:eastAsia="宋体" w:hAnsi="Times New Roman" w:cs="Times New Roman"/>
          <w:color w:val="000000" w:themeColor="text1"/>
          <w:sz w:val="24"/>
          <w:szCs w:val="24"/>
        </w:rPr>
      </w:pPr>
    </w:p>
    <w:p w14:paraId="0DF0B5E0" w14:textId="77777777" w:rsidR="005D4DFB" w:rsidRDefault="00853CF7">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7F6CBD46" wp14:editId="09A61ED8">
            <wp:extent cx="5284470" cy="2700020"/>
            <wp:effectExtent l="0" t="0" r="11430" b="5080"/>
            <wp:docPr id="19" name="图片 19" descr="温度传感器数据散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温度传感器数据散点图"/>
                    <pic:cNvPicPr>
                      <a:picLocks noChangeAspect="1"/>
                    </pic:cNvPicPr>
                  </pic:nvPicPr>
                  <pic:blipFill>
                    <a:blip r:embed="rId68"/>
                    <a:stretch>
                      <a:fillRect/>
                    </a:stretch>
                  </pic:blipFill>
                  <pic:spPr>
                    <a:xfrm>
                      <a:off x="0" y="0"/>
                      <a:ext cx="5284470" cy="2700020"/>
                    </a:xfrm>
                    <a:prstGeom prst="rect">
                      <a:avLst/>
                    </a:prstGeom>
                  </pic:spPr>
                </pic:pic>
              </a:graphicData>
            </a:graphic>
          </wp:inline>
        </w:drawing>
      </w:r>
    </w:p>
    <w:p w14:paraId="667E1C7A" w14:textId="77777777" w:rsidR="005D4DFB" w:rsidRDefault="00853CF7">
      <w:pPr>
        <w:pStyle w:val="a3"/>
        <w:spacing w:line="40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7 </w:t>
      </w:r>
      <w:r>
        <w:rPr>
          <w:rFonts w:ascii="Times New Roman" w:eastAsia="宋体" w:hAnsi="Times New Roman" w:cs="Times New Roman" w:hint="eastAsia"/>
          <w:color w:val="000000" w:themeColor="text1"/>
          <w:sz w:val="21"/>
          <w:szCs w:val="21"/>
        </w:rPr>
        <w:t>整流</w:t>
      </w:r>
      <w:proofErr w:type="gramStart"/>
      <w:r>
        <w:rPr>
          <w:rFonts w:ascii="Times New Roman" w:eastAsia="宋体" w:hAnsi="Times New Roman" w:cs="Times New Roman" w:hint="eastAsia"/>
          <w:color w:val="000000" w:themeColor="text1"/>
          <w:sz w:val="21"/>
          <w:szCs w:val="21"/>
        </w:rPr>
        <w:t>罩保障</w:t>
      </w:r>
      <w:proofErr w:type="gramEnd"/>
      <w:r>
        <w:rPr>
          <w:rFonts w:ascii="Times New Roman" w:eastAsia="宋体" w:hAnsi="Times New Roman" w:cs="Times New Roman" w:hint="eastAsia"/>
          <w:color w:val="000000" w:themeColor="text1"/>
          <w:sz w:val="21"/>
          <w:szCs w:val="21"/>
        </w:rPr>
        <w:t>过程温度散点图</w:t>
      </w:r>
    </w:p>
    <w:p w14:paraId="0F1766D0"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7 Scatter diagram of temperature during fairing protection process</w:t>
      </w:r>
    </w:p>
    <w:p w14:paraId="0FD00205" w14:textId="77777777" w:rsidR="005D4DFB" w:rsidRDefault="005D4DFB"/>
    <w:p w14:paraId="39EA4618" w14:textId="77777777" w:rsidR="005D4DFB" w:rsidRDefault="00853CF7">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44F9F40C" wp14:editId="44145750">
            <wp:extent cx="5284470" cy="2700020"/>
            <wp:effectExtent l="0" t="0" r="11430" b="5080"/>
            <wp:docPr id="23" name="图片 23" descr="湿度散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湿度散点图"/>
                    <pic:cNvPicPr>
                      <a:picLocks noChangeAspect="1"/>
                    </pic:cNvPicPr>
                  </pic:nvPicPr>
                  <pic:blipFill>
                    <a:blip r:embed="rId69"/>
                    <a:stretch>
                      <a:fillRect/>
                    </a:stretch>
                  </pic:blipFill>
                  <pic:spPr>
                    <a:xfrm>
                      <a:off x="0" y="0"/>
                      <a:ext cx="5284470" cy="2700020"/>
                    </a:xfrm>
                    <a:prstGeom prst="rect">
                      <a:avLst/>
                    </a:prstGeom>
                  </pic:spPr>
                </pic:pic>
              </a:graphicData>
            </a:graphic>
          </wp:inline>
        </w:drawing>
      </w:r>
    </w:p>
    <w:p w14:paraId="6B8FDD1C" w14:textId="77777777" w:rsidR="005D4DFB" w:rsidRDefault="00853CF7">
      <w:pPr>
        <w:pStyle w:val="a3"/>
        <w:spacing w:line="40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8 </w:t>
      </w:r>
      <w:r>
        <w:rPr>
          <w:rFonts w:ascii="Times New Roman" w:eastAsia="宋体" w:hAnsi="Times New Roman" w:cs="Times New Roman" w:hint="eastAsia"/>
          <w:color w:val="000000" w:themeColor="text1"/>
          <w:sz w:val="21"/>
          <w:szCs w:val="21"/>
        </w:rPr>
        <w:t>整流</w:t>
      </w:r>
      <w:proofErr w:type="gramStart"/>
      <w:r>
        <w:rPr>
          <w:rFonts w:ascii="Times New Roman" w:eastAsia="宋体" w:hAnsi="Times New Roman" w:cs="Times New Roman" w:hint="eastAsia"/>
          <w:color w:val="000000" w:themeColor="text1"/>
          <w:sz w:val="21"/>
          <w:szCs w:val="21"/>
        </w:rPr>
        <w:t>罩保障</w:t>
      </w:r>
      <w:proofErr w:type="gramEnd"/>
      <w:r>
        <w:rPr>
          <w:rFonts w:ascii="Times New Roman" w:eastAsia="宋体" w:hAnsi="Times New Roman" w:cs="Times New Roman" w:hint="eastAsia"/>
          <w:color w:val="000000" w:themeColor="text1"/>
          <w:sz w:val="21"/>
          <w:szCs w:val="21"/>
        </w:rPr>
        <w:t>过程湿度散点图</w:t>
      </w:r>
    </w:p>
    <w:p w14:paraId="09226593"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2</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8 Scatter diagram of humidity during fairing protection process</w:t>
      </w:r>
    </w:p>
    <w:p w14:paraId="079F692F" w14:textId="77777777" w:rsidR="005D4DFB" w:rsidRDefault="005D4DFB">
      <w:pPr>
        <w:spacing w:line="400" w:lineRule="exact"/>
      </w:pPr>
    </w:p>
    <w:p w14:paraId="0992ED12" w14:textId="77777777" w:rsidR="005D4DFB" w:rsidRDefault="00853CF7">
      <w:pPr>
        <w:pStyle w:val="2"/>
        <w:rPr>
          <w:color w:val="000000" w:themeColor="text1"/>
        </w:rPr>
      </w:pPr>
      <w:bookmarkStart w:id="77" w:name="_Toc68539004"/>
      <w:bookmarkStart w:id="78" w:name="_Toc125207170"/>
      <w:r>
        <w:rPr>
          <w:color w:val="000000" w:themeColor="text1"/>
        </w:rPr>
        <w:t>2.</w:t>
      </w:r>
      <w:r>
        <w:rPr>
          <w:rFonts w:hint="eastAsia"/>
          <w:color w:val="000000" w:themeColor="text1"/>
        </w:rPr>
        <w:t>3</w:t>
      </w:r>
      <w:r>
        <w:rPr>
          <w:color w:val="000000" w:themeColor="text1"/>
        </w:rPr>
        <w:t xml:space="preserve"> </w:t>
      </w:r>
      <w:bookmarkEnd w:id="77"/>
      <w:r>
        <w:rPr>
          <w:rFonts w:hint="eastAsia"/>
          <w:color w:val="000000" w:themeColor="text1"/>
        </w:rPr>
        <w:t>本章小结</w:t>
      </w:r>
      <w:bookmarkEnd w:id="78"/>
    </w:p>
    <w:p w14:paraId="649D797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本章首先针对本文面临的关键问题进行了分析，然后通过对整流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过程下运行数据进行预处理，并利用</w:t>
      </w:r>
      <w:r>
        <w:rPr>
          <w:rFonts w:ascii="Times New Roman" w:eastAsia="宋体" w:hAnsi="Times New Roman" w:cs="Times New Roman" w:hint="eastAsia"/>
          <w:color w:val="000000" w:themeColor="text1"/>
          <w:sz w:val="24"/>
          <w:szCs w:val="24"/>
        </w:rPr>
        <w:t>EDA(Exploratory Data Analysis)</w:t>
      </w:r>
      <w:r>
        <w:rPr>
          <w:rFonts w:ascii="Times New Roman" w:eastAsia="宋体" w:hAnsi="Times New Roman" w:cs="Times New Roman" w:hint="eastAsia"/>
          <w:color w:val="000000" w:themeColor="text1"/>
          <w:sz w:val="24"/>
          <w:szCs w:val="24"/>
        </w:rPr>
        <w:t>数字探索性分析技术进行初步分析，探索现有整流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运行时的相关监测数据对整流罩内温湿度数值的影响，从而得到航天器保障过程中传感器检测点位与整流</w:t>
      </w:r>
      <w:proofErr w:type="gramStart"/>
      <w:r>
        <w:rPr>
          <w:rFonts w:ascii="Times New Roman" w:eastAsia="宋体" w:hAnsi="Times New Roman" w:cs="Times New Roman" w:hint="eastAsia"/>
          <w:color w:val="000000" w:themeColor="text1"/>
          <w:sz w:val="24"/>
          <w:szCs w:val="24"/>
        </w:rPr>
        <w:t>罩内部</w:t>
      </w:r>
      <w:proofErr w:type="gramEnd"/>
      <w:r>
        <w:rPr>
          <w:rFonts w:ascii="Times New Roman" w:eastAsia="宋体" w:hAnsi="Times New Roman" w:cs="Times New Roman" w:hint="eastAsia"/>
          <w:color w:val="000000" w:themeColor="text1"/>
          <w:sz w:val="24"/>
          <w:szCs w:val="24"/>
        </w:rPr>
        <w:t>温湿度值关系，为后续特殊工况下整流罩温湿度控制和温湿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监控系统实现提供理论基础。</w:t>
      </w:r>
    </w:p>
    <w:p w14:paraId="0849D7B3" w14:textId="77777777" w:rsidR="005D4DFB" w:rsidRDefault="005D4DFB">
      <w:pPr>
        <w:spacing w:line="400" w:lineRule="exact"/>
        <w:rPr>
          <w:rFonts w:ascii="Times New Roman" w:eastAsia="宋体" w:hAnsi="Times New Roman" w:cs="Times New Roman"/>
          <w:color w:val="000000" w:themeColor="text1"/>
          <w:sz w:val="24"/>
          <w:szCs w:val="24"/>
        </w:rPr>
      </w:pPr>
    </w:p>
    <w:p w14:paraId="13E49F1C"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44B8A7AC"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7B055BA8"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179A24A2"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0F7C2436"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11129E74" w14:textId="77777777" w:rsidR="005D4DFB" w:rsidRDefault="005D4DFB">
      <w:pPr>
        <w:tabs>
          <w:tab w:val="left" w:pos="2268"/>
        </w:tabs>
        <w:spacing w:line="400" w:lineRule="exact"/>
        <w:ind w:firstLineChars="200" w:firstLine="480"/>
        <w:rPr>
          <w:rFonts w:ascii="Times New Roman" w:eastAsia="宋体" w:hAnsi="Times New Roman" w:cs="Times New Roman"/>
          <w:color w:val="000000" w:themeColor="text1"/>
          <w:sz w:val="24"/>
          <w:szCs w:val="24"/>
        </w:rPr>
        <w:sectPr w:rsidR="005D4DFB">
          <w:headerReference w:type="default" r:id="rId70"/>
          <w:pgSz w:w="11906" w:h="16838"/>
          <w:pgMar w:top="1701" w:right="1418" w:bottom="1418" w:left="1418" w:header="907" w:footer="851" w:gutter="567"/>
          <w:cols w:space="425"/>
          <w:docGrid w:linePitch="312"/>
        </w:sectPr>
      </w:pPr>
    </w:p>
    <w:p w14:paraId="12557507" w14:textId="77777777" w:rsidR="005D4DFB" w:rsidRDefault="005D4DFB">
      <w:pPr>
        <w:spacing w:line="400" w:lineRule="exact"/>
      </w:pPr>
      <w:bookmarkStart w:id="79" w:name="_Toc68539006"/>
    </w:p>
    <w:p w14:paraId="73773973" w14:textId="77777777" w:rsidR="005D4DFB" w:rsidRDefault="00853CF7">
      <w:pPr>
        <w:pStyle w:val="1"/>
        <w:rPr>
          <w:color w:val="000000" w:themeColor="text1"/>
        </w:rPr>
      </w:pPr>
      <w:bookmarkStart w:id="80" w:name="_Toc125207171"/>
      <w:r>
        <w:rPr>
          <w:rFonts w:hint="eastAsia"/>
          <w:color w:val="000000" w:themeColor="text1"/>
        </w:rPr>
        <w:t>特殊工况下整流罩温湿度</w:t>
      </w:r>
      <w:bookmarkEnd w:id="79"/>
      <w:r>
        <w:rPr>
          <w:rFonts w:hint="eastAsia"/>
          <w:color w:val="000000" w:themeColor="text1"/>
        </w:rPr>
        <w:t>预测模型</w:t>
      </w:r>
      <w:bookmarkEnd w:id="80"/>
    </w:p>
    <w:p w14:paraId="3FE3DB8D" w14:textId="77777777" w:rsidR="005D4DFB" w:rsidRDefault="005D4DFB">
      <w:pPr>
        <w:spacing w:line="400" w:lineRule="exact"/>
      </w:pPr>
      <w:bookmarkStart w:id="81" w:name="_Toc68539011"/>
    </w:p>
    <w:p w14:paraId="236A83E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在整流罩的保障任务中，由于在测试、转场、检查等场景下需要断开整流罩内环境监测传感器连接，此时会丢失罩内温湿度的监测反馈，此时处于无反馈开环温湿度控制的特殊工况下</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_Ref30246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[4]</w:t>
      </w:r>
      <w:r>
        <w:rPr>
          <w:rFonts w:ascii="Times New Roman" w:eastAsia="宋体" w:hAnsi="Times New Roman" w:cs="Times New Roman" w:hint="eastAsia"/>
          <w:color w:val="000000" w:themeColor="text1"/>
          <w:sz w:val="24"/>
          <w:szCs w:val="24"/>
          <w:vertAlign w:val="superscript"/>
        </w:rPr>
        <w:fldChar w:fldCharType="end"/>
      </w:r>
      <w:commentRangeStart w:id="82"/>
      <w:commentRangeEnd w:id="82"/>
      <w:r>
        <w:commentReference w:id="82"/>
      </w:r>
      <w:r>
        <w:rPr>
          <w:rFonts w:ascii="Times New Roman" w:eastAsia="宋体" w:hAnsi="Times New Roman" w:cs="Times New Roman" w:hint="eastAsia"/>
          <w:color w:val="000000" w:themeColor="text1"/>
          <w:sz w:val="24"/>
          <w:szCs w:val="24"/>
        </w:rPr>
        <w:t>。由于没有整流罩内温湿度的反馈，罩内温湿度极易偏离设定的温湿度控制目标，传统应对温湿度反馈缺失时，往往采用机理建模的方式估计罩内温湿度的变化，这往往产生较大误差。由于在整流罩内温湿度反馈缺失前，整流罩罩内的温湿</w:t>
      </w:r>
      <w:proofErr w:type="gramStart"/>
      <w:r>
        <w:rPr>
          <w:rFonts w:ascii="Times New Roman" w:eastAsia="宋体" w:hAnsi="Times New Roman" w:cs="Times New Roman" w:hint="eastAsia"/>
          <w:color w:val="000000" w:themeColor="text1"/>
          <w:sz w:val="24"/>
          <w:szCs w:val="24"/>
        </w:rPr>
        <w:t>度保障</w:t>
      </w:r>
      <w:proofErr w:type="gramEnd"/>
      <w:r>
        <w:rPr>
          <w:rFonts w:ascii="Times New Roman" w:eastAsia="宋体" w:hAnsi="Times New Roman" w:cs="Times New Roman" w:hint="eastAsia"/>
          <w:color w:val="000000" w:themeColor="text1"/>
          <w:sz w:val="24"/>
          <w:szCs w:val="24"/>
        </w:rPr>
        <w:t>已经持续进行一段时间并产生大量数据。因此利用历史罩内温湿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和历史送风温湿度数据去回归估计当前罩内温湿度就成为可能。由于需要估算的是当前罩内温湿度，因此本文要解决的问题从时间序列上看其本质是罩内温湿度单步时间序列预测回归，也可以</w:t>
      </w:r>
      <w:proofErr w:type="gramStart"/>
      <w:r>
        <w:rPr>
          <w:rFonts w:ascii="Times New Roman" w:eastAsia="宋体" w:hAnsi="Times New Roman" w:cs="Times New Roman" w:hint="eastAsia"/>
          <w:color w:val="000000" w:themeColor="text1"/>
          <w:sz w:val="24"/>
          <w:szCs w:val="24"/>
        </w:rPr>
        <w:t>看做</w:t>
      </w:r>
      <w:proofErr w:type="gramEnd"/>
      <w:r>
        <w:rPr>
          <w:rFonts w:ascii="Times New Roman" w:eastAsia="宋体" w:hAnsi="Times New Roman" w:cs="Times New Roman" w:hint="eastAsia"/>
          <w:color w:val="000000" w:themeColor="text1"/>
          <w:sz w:val="24"/>
          <w:szCs w:val="24"/>
        </w:rPr>
        <w:t>是一种历史罩内温湿</w:t>
      </w:r>
      <w:proofErr w:type="gramStart"/>
      <w:r>
        <w:rPr>
          <w:rFonts w:ascii="Times New Roman" w:eastAsia="宋体" w:hAnsi="Times New Roman" w:cs="Times New Roman" w:hint="eastAsia"/>
          <w:color w:val="000000" w:themeColor="text1"/>
          <w:sz w:val="24"/>
          <w:szCs w:val="24"/>
        </w:rPr>
        <w:t>度相关</w:t>
      </w:r>
      <w:proofErr w:type="gramEnd"/>
      <w:r>
        <w:rPr>
          <w:rFonts w:ascii="Times New Roman" w:eastAsia="宋体" w:hAnsi="Times New Roman" w:cs="Times New Roman" w:hint="eastAsia"/>
          <w:color w:val="000000" w:themeColor="text1"/>
          <w:sz w:val="24"/>
          <w:szCs w:val="24"/>
        </w:rPr>
        <w:t>数据同当前罩内温湿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的非线性关系映射模型构建。本文从第二种角度出发，利用</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集成学习算法良好的数据间关系学习能力，实现了对整流罩内环境温湿度的非线性回归映射模型构建。</w:t>
      </w:r>
    </w:p>
    <w:p w14:paraId="4BCAD86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本章首先利用第二章预处理完成的保障过程历史数据，进行滑动窗口数据重组，以此保留历史送风温湿度影响；其次对基础的</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方法使用贝叶斯优化算法进行超参数组合优化；最后搭建基于贝叶斯优化的</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回归模型，并通过与其他常规回归模型作对比验证了本文方法的效果和意义。</w:t>
      </w:r>
    </w:p>
    <w:p w14:paraId="3FDCBD49" w14:textId="2CA70646" w:rsidR="005D4DFB" w:rsidRDefault="00853CF7">
      <w:pPr>
        <w:spacing w:line="400" w:lineRule="exact"/>
        <w:rPr>
          <w:ins w:id="83" w:author="cwb31" w:date="2022-04-02T17:31:00Z"/>
          <w:rFonts w:ascii="Times New Roman" w:eastAsia="宋体" w:hAnsi="Times New Roman" w:cs="Times New Roman"/>
          <w:color w:val="000000" w:themeColor="text1"/>
          <w:sz w:val="24"/>
          <w:szCs w:val="24"/>
        </w:rPr>
        <w:pPrChange w:id="84" w:author="cwb31" w:date="2022-04-02T17:31:00Z">
          <w:pPr>
            <w:spacing w:line="400" w:lineRule="exact"/>
            <w:ind w:firstLineChars="200" w:firstLine="480"/>
          </w:pPr>
        </w:pPrChange>
      </w:pPr>
      <w:ins w:id="85" w:author="cwb31" w:date="2022-04-02T17:31:00Z">
        <w:r>
          <w:rPr>
            <w:rFonts w:ascii="Times New Roman" w:eastAsia="宋体" w:hAnsi="Times New Roman" w:cs="Times New Roman" w:hint="eastAsia"/>
            <w:color w:val="000000" w:themeColor="text1"/>
            <w:sz w:val="24"/>
            <w:szCs w:val="24"/>
          </w:rPr>
          <w:t>3</w:t>
        </w:r>
        <w:r>
          <w:rPr>
            <w:rFonts w:ascii="Times New Roman" w:eastAsia="宋体" w:hAnsi="Times New Roman" w:cs="Times New Roman"/>
            <w:color w:val="000000" w:themeColor="text1"/>
            <w:sz w:val="24"/>
            <w:szCs w:val="24"/>
          </w:rPr>
          <w:t>.1</w:t>
        </w:r>
        <w:r>
          <w:rPr>
            <w:rFonts w:ascii="Times New Roman" w:eastAsia="宋体" w:hAnsi="Times New Roman" w:cs="Times New Roman" w:hint="eastAsia"/>
            <w:color w:val="000000" w:themeColor="text1"/>
            <w:sz w:val="24"/>
            <w:szCs w:val="24"/>
          </w:rPr>
          <w:t>问题的提出</w:t>
        </w:r>
      </w:ins>
    </w:p>
    <w:p w14:paraId="1EA885CC" w14:textId="77777777" w:rsidR="00853CF7" w:rsidRDefault="00853CF7">
      <w:pPr>
        <w:spacing w:line="400" w:lineRule="exact"/>
        <w:rPr>
          <w:rFonts w:ascii="Times New Roman" w:eastAsia="宋体" w:hAnsi="Times New Roman" w:cs="Times New Roman"/>
          <w:color w:val="000000" w:themeColor="text1"/>
          <w:sz w:val="24"/>
          <w:szCs w:val="24"/>
        </w:rPr>
        <w:pPrChange w:id="86" w:author="cwb31" w:date="2022-04-02T17:31:00Z">
          <w:pPr>
            <w:spacing w:line="400" w:lineRule="exact"/>
            <w:ind w:firstLineChars="200" w:firstLine="480"/>
          </w:pPr>
        </w:pPrChange>
      </w:pPr>
    </w:p>
    <w:p w14:paraId="12567981" w14:textId="77777777" w:rsidR="005D4DFB" w:rsidRDefault="00853CF7">
      <w:pPr>
        <w:pStyle w:val="2"/>
      </w:pPr>
      <w:bookmarkStart w:id="87" w:name="_Toc125207172"/>
      <w:r>
        <w:rPr>
          <w:rFonts w:hint="eastAsia"/>
        </w:rPr>
        <w:t xml:space="preserve">3.1 </w:t>
      </w:r>
      <w:r>
        <w:rPr>
          <w:rFonts w:hint="eastAsia"/>
        </w:rPr>
        <w:t>集成学习算法</w:t>
      </w:r>
      <w:bookmarkEnd w:id="87"/>
    </w:p>
    <w:bookmarkEnd w:id="81"/>
    <w:p w14:paraId="1A80177E"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color w:val="000000" w:themeColor="text1"/>
          <w:sz w:val="24"/>
          <w:szCs w:val="24"/>
        </w:rPr>
        <w:t>集成算法本身并不是一种单独的机器学习方法。其本质是通过构建多个弱监督学习器，并将多个</w:t>
      </w:r>
      <w:proofErr w:type="gramStart"/>
      <w:r>
        <w:rPr>
          <w:rFonts w:ascii="Times New Roman" w:eastAsia="宋体" w:hAnsi="Times New Roman" w:cs="Times New Roman" w:hint="eastAsia"/>
          <w:color w:val="000000" w:themeColor="text1"/>
          <w:sz w:val="24"/>
          <w:szCs w:val="24"/>
        </w:rPr>
        <w:t>弱学习器</w:t>
      </w:r>
      <w:proofErr w:type="gramEnd"/>
      <w:r>
        <w:rPr>
          <w:rFonts w:ascii="Times New Roman" w:eastAsia="宋体" w:hAnsi="Times New Roman" w:cs="Times New Roman" w:hint="eastAsia"/>
          <w:color w:val="000000" w:themeColor="text1"/>
          <w:sz w:val="24"/>
          <w:szCs w:val="24"/>
        </w:rPr>
        <w:t>组合得到最终的强学习器，从而获得更好的学习模型。集成学习</w:t>
      </w:r>
      <w:r>
        <w:rPr>
          <w:rFonts w:ascii="Times New Roman" w:eastAsia="宋体" w:hAnsi="Times New Roman" w:cs="Times New Roman" w:hint="eastAsia"/>
          <w:sz w:val="24"/>
          <w:szCs w:val="24"/>
        </w:rPr>
        <w:t>根据个体</w:t>
      </w:r>
      <w:proofErr w:type="gramStart"/>
      <w:r>
        <w:rPr>
          <w:rFonts w:ascii="Times New Roman" w:eastAsia="宋体" w:hAnsi="Times New Roman" w:cs="Times New Roman" w:hint="eastAsia"/>
          <w:sz w:val="24"/>
          <w:szCs w:val="24"/>
        </w:rPr>
        <w:t>学习器树</w:t>
      </w:r>
      <w:proofErr w:type="gramEnd"/>
      <w:r>
        <w:rPr>
          <w:rFonts w:ascii="Times New Roman" w:eastAsia="宋体" w:hAnsi="Times New Roman" w:cs="Times New Roman" w:hint="eastAsia"/>
          <w:sz w:val="24"/>
          <w:szCs w:val="24"/>
        </w:rPr>
        <w:t>的集成方式的不同分成两大类，一类</w:t>
      </w:r>
      <w:proofErr w:type="gramStart"/>
      <w:r>
        <w:rPr>
          <w:rFonts w:ascii="Times New Roman" w:eastAsia="宋体" w:hAnsi="Times New Roman" w:cs="Times New Roman" w:hint="eastAsia"/>
          <w:sz w:val="24"/>
          <w:szCs w:val="24"/>
        </w:rPr>
        <w:t>弱学习器</w:t>
      </w:r>
      <w:proofErr w:type="gramEnd"/>
      <w:r>
        <w:rPr>
          <w:rFonts w:ascii="Times New Roman" w:eastAsia="宋体" w:hAnsi="Times New Roman" w:cs="Times New Roman" w:hint="eastAsia"/>
          <w:sz w:val="24"/>
          <w:szCs w:val="24"/>
        </w:rPr>
        <w:t>之间能够并行</w:t>
      </w:r>
      <w:proofErr w:type="gramStart"/>
      <w:r>
        <w:rPr>
          <w:rFonts w:ascii="Times New Roman" w:eastAsia="宋体" w:hAnsi="Times New Roman" w:cs="Times New Roman" w:hint="eastAsia"/>
          <w:sz w:val="24"/>
          <w:szCs w:val="24"/>
        </w:rPr>
        <w:t>化生成且不</w:t>
      </w:r>
      <w:proofErr w:type="gramEnd"/>
      <w:r>
        <w:rPr>
          <w:rFonts w:ascii="Times New Roman" w:eastAsia="宋体" w:hAnsi="Times New Roman" w:cs="Times New Roman" w:hint="eastAsia"/>
          <w:sz w:val="24"/>
          <w:szCs w:val="24"/>
        </w:rPr>
        <w:t>存在强依赖关系，该类算法以随机森林（</w:t>
      </w:r>
      <w:r>
        <w:rPr>
          <w:rFonts w:ascii="Times New Roman" w:eastAsia="宋体" w:hAnsi="Times New Roman" w:cs="Times New Roman" w:hint="eastAsia"/>
          <w:sz w:val="24"/>
          <w:szCs w:val="24"/>
        </w:rPr>
        <w:t>Random Forest,</w:t>
      </w:r>
      <w:r>
        <w:rPr>
          <w:rFonts w:ascii="Times New Roman" w:eastAsia="宋体" w:hAnsi="Times New Roman" w:cs="Times New Roman" w:hint="eastAsia"/>
          <w:sz w:val="24"/>
          <w:szCs w:val="24"/>
        </w:rPr>
        <w:t>）为代表，另一类是本文中使用的以梯度提升（</w:t>
      </w:r>
      <w:r>
        <w:rPr>
          <w:rFonts w:ascii="Times New Roman" w:eastAsia="宋体" w:hAnsi="Times New Roman" w:cs="Times New Roman" w:hint="eastAsia"/>
          <w:sz w:val="24"/>
          <w:szCs w:val="24"/>
        </w:rPr>
        <w:t>Boosting</w:t>
      </w:r>
      <w:r>
        <w:rPr>
          <w:rFonts w:ascii="Times New Roman" w:eastAsia="宋体" w:hAnsi="Times New Roman" w:cs="Times New Roman" w:hint="eastAsia"/>
          <w:sz w:val="24"/>
          <w:szCs w:val="24"/>
        </w:rPr>
        <w:t>）中的</w:t>
      </w:r>
      <w:r>
        <w:rPr>
          <w:rFonts w:ascii="Times New Roman" w:eastAsia="宋体" w:hAnsi="Times New Roman" w:cs="Times New Roman" w:hint="eastAsia"/>
          <w:sz w:val="24"/>
          <w:szCs w:val="24"/>
        </w:rPr>
        <w:t>GBDT</w:t>
      </w:r>
      <w:r>
        <w:rPr>
          <w:rFonts w:ascii="Times New Roman" w:eastAsia="宋体" w:hAnsi="Times New Roman" w:cs="Times New Roman" w:hint="eastAsia"/>
          <w:sz w:val="24"/>
          <w:szCs w:val="24"/>
        </w:rPr>
        <w:t>为代表的学习算法，其特点是</w:t>
      </w:r>
      <w:proofErr w:type="gramStart"/>
      <w:r>
        <w:rPr>
          <w:rFonts w:ascii="Times New Roman" w:eastAsia="宋体" w:hAnsi="Times New Roman" w:cs="Times New Roman" w:hint="eastAsia"/>
          <w:sz w:val="24"/>
          <w:szCs w:val="24"/>
        </w:rPr>
        <w:t>弱学习器</w:t>
      </w:r>
      <w:proofErr w:type="gramEnd"/>
      <w:r>
        <w:rPr>
          <w:rFonts w:ascii="Times New Roman" w:eastAsia="宋体" w:hAnsi="Times New Roman" w:cs="Times New Roman" w:hint="eastAsia"/>
          <w:sz w:val="24"/>
          <w:szCs w:val="24"/>
        </w:rPr>
        <w:t>必需串行化生成，且</w:t>
      </w:r>
      <w:proofErr w:type="gramStart"/>
      <w:r>
        <w:rPr>
          <w:rFonts w:ascii="Times New Roman" w:eastAsia="宋体" w:hAnsi="Times New Roman" w:cs="Times New Roman" w:hint="eastAsia"/>
          <w:sz w:val="24"/>
          <w:szCs w:val="24"/>
        </w:rPr>
        <w:t>学习器</w:t>
      </w:r>
      <w:proofErr w:type="gramEnd"/>
      <w:r>
        <w:rPr>
          <w:rFonts w:ascii="Times New Roman" w:eastAsia="宋体" w:hAnsi="Times New Roman" w:cs="Times New Roman" w:hint="eastAsia"/>
          <w:sz w:val="24"/>
          <w:szCs w:val="24"/>
        </w:rPr>
        <w:t>间具有强依赖关系。</w:t>
      </w:r>
    </w:p>
    <w:p w14:paraId="3F11F725"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宋体" w:eastAsia="宋体" w:hAnsi="宋体" w:cs="宋体" w:hint="eastAsia"/>
          <w:sz w:val="24"/>
          <w:szCs w:val="24"/>
        </w:rPr>
        <w:t>①</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GBDT</w:t>
      </w:r>
    </w:p>
    <w:p w14:paraId="2F430D0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GBDT</w:t>
      </w:r>
      <w:r>
        <w:rPr>
          <w:rFonts w:ascii="Times New Roman" w:eastAsia="宋体" w:hAnsi="Times New Roman" w:cs="Times New Roman" w:hint="eastAsia"/>
          <w:sz w:val="24"/>
          <w:szCs w:val="24"/>
        </w:rPr>
        <w:t>（梯度提升树）是</w:t>
      </w:r>
      <w:r>
        <w:rPr>
          <w:rFonts w:ascii="Times New Roman" w:eastAsia="宋体" w:hAnsi="Times New Roman" w:cs="Times New Roman" w:hint="eastAsia"/>
          <w:sz w:val="24"/>
          <w:szCs w:val="24"/>
        </w:rPr>
        <w:t>Boosting</w:t>
      </w:r>
      <w:r>
        <w:rPr>
          <w:rFonts w:ascii="Times New Roman" w:eastAsia="宋体" w:hAnsi="Times New Roman" w:cs="Times New Roman" w:hint="eastAsia"/>
          <w:sz w:val="24"/>
          <w:szCs w:val="24"/>
        </w:rPr>
        <w:t>算法的典型代表，</w:t>
      </w:r>
      <w:r>
        <w:rPr>
          <w:rFonts w:ascii="Times New Roman" w:eastAsia="宋体" w:hAnsi="Times New Roman" w:cs="Times New Roman" w:hint="eastAsia"/>
          <w:color w:val="000000" w:themeColor="text1"/>
          <w:sz w:val="24"/>
          <w:szCs w:val="24"/>
        </w:rPr>
        <w:t>本质是一个集成模型，是多个基模型的线性叠加</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_Ref74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[31]</w:t>
      </w:r>
      <w:r>
        <w:rPr>
          <w:rFonts w:ascii="Times New Roman" w:eastAsia="宋体" w:hAnsi="Times New Roman" w:cs="Times New Roman" w:hint="eastAsia"/>
          <w:color w:val="000000" w:themeColor="text1"/>
          <w:sz w:val="24"/>
          <w:szCs w:val="24"/>
          <w:vertAlign w:val="superscript"/>
        </w:rPr>
        <w:fldChar w:fldCharType="end"/>
      </w:r>
      <w:commentRangeStart w:id="88"/>
      <w:commentRangeEnd w:id="88"/>
      <w:r>
        <w:commentReference w:id="88"/>
      </w:r>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GBDT</w:t>
      </w:r>
      <w:r>
        <w:rPr>
          <w:rFonts w:ascii="Times New Roman" w:eastAsia="宋体" w:hAnsi="Times New Roman" w:cs="Times New Roman" w:hint="eastAsia"/>
          <w:color w:val="000000" w:themeColor="text1"/>
          <w:sz w:val="24"/>
          <w:szCs w:val="24"/>
        </w:rPr>
        <w:t>中无论是用作分类还是回归，其基模型就是</w:t>
      </w:r>
      <w:r>
        <w:rPr>
          <w:rFonts w:ascii="Times New Roman" w:eastAsia="宋体" w:hAnsi="Times New Roman" w:cs="Times New Roman" w:hint="eastAsia"/>
          <w:color w:val="000000" w:themeColor="text1"/>
          <w:sz w:val="24"/>
          <w:szCs w:val="24"/>
        </w:rPr>
        <w:t>CART</w:t>
      </w:r>
      <w:r>
        <w:rPr>
          <w:rFonts w:ascii="Times New Roman" w:eastAsia="宋体" w:hAnsi="Times New Roman" w:cs="Times New Roman" w:hint="eastAsia"/>
          <w:color w:val="000000" w:themeColor="text1"/>
          <w:sz w:val="24"/>
          <w:szCs w:val="24"/>
        </w:rPr>
        <w:t>回归树，</w:t>
      </w:r>
      <w:r>
        <w:rPr>
          <w:rFonts w:ascii="Times New Roman" w:eastAsia="宋体" w:hAnsi="Times New Roman" w:cs="Times New Roman" w:hint="eastAsia"/>
          <w:sz w:val="24"/>
          <w:szCs w:val="24"/>
        </w:rPr>
        <w:t>GBDT</w:t>
      </w:r>
      <w:r>
        <w:rPr>
          <w:rFonts w:ascii="Times New Roman" w:eastAsia="宋体" w:hAnsi="Times New Roman" w:cs="Times New Roman" w:hint="eastAsia"/>
          <w:color w:val="000000" w:themeColor="text1"/>
          <w:sz w:val="24"/>
          <w:szCs w:val="24"/>
        </w:rPr>
        <w:t>在迭代的过程得到多个</w:t>
      </w:r>
      <w:proofErr w:type="gramStart"/>
      <w:r>
        <w:rPr>
          <w:rFonts w:ascii="Times New Roman" w:eastAsia="宋体" w:hAnsi="Times New Roman" w:cs="Times New Roman" w:hint="eastAsia"/>
          <w:color w:val="000000" w:themeColor="text1"/>
          <w:sz w:val="24"/>
          <w:szCs w:val="24"/>
        </w:rPr>
        <w:t>弱学习器</w:t>
      </w:r>
      <w:proofErr w:type="gramEnd"/>
      <w:r>
        <w:rPr>
          <w:rFonts w:ascii="Times New Roman" w:eastAsia="宋体" w:hAnsi="Times New Roman" w:cs="Times New Roman" w:hint="eastAsia"/>
          <w:color w:val="000000" w:themeColor="text1"/>
          <w:sz w:val="24"/>
          <w:szCs w:val="24"/>
        </w:rPr>
        <w:t>，而对于</w:t>
      </w:r>
      <w:proofErr w:type="gramStart"/>
      <w:r>
        <w:rPr>
          <w:rFonts w:ascii="Times New Roman" w:eastAsia="宋体" w:hAnsi="Times New Roman" w:cs="Times New Roman" w:hint="eastAsia"/>
          <w:color w:val="000000" w:themeColor="text1"/>
          <w:sz w:val="24"/>
          <w:szCs w:val="24"/>
        </w:rPr>
        <w:t>弱学习器</w:t>
      </w:r>
      <w:proofErr w:type="gramEnd"/>
      <w:r>
        <w:rPr>
          <w:rFonts w:ascii="Times New Roman" w:eastAsia="宋体" w:hAnsi="Times New Roman" w:cs="Times New Roman" w:hint="eastAsia"/>
          <w:color w:val="000000" w:themeColor="text1"/>
          <w:sz w:val="24"/>
          <w:szCs w:val="24"/>
        </w:rPr>
        <w:t>来说要满足低方差高偏差的结果，因此需要损失函数的值在训练过程中尽可能快的减少，所以必须按照平方损失函数也就是残差不断减少的方向进行，这也</w:t>
      </w:r>
      <w:proofErr w:type="spellStart"/>
      <w:r>
        <w:rPr>
          <w:rFonts w:ascii="Times New Roman" w:eastAsia="宋体" w:hAnsi="Times New Roman" w:cs="Times New Roman" w:hint="eastAsia"/>
          <w:color w:val="000000" w:themeColor="text1"/>
          <w:sz w:val="24"/>
          <w:szCs w:val="24"/>
        </w:rPr>
        <w:t>GBDT</w:t>
      </w:r>
      <w:proofErr w:type="spellEnd"/>
      <w:r>
        <w:rPr>
          <w:rFonts w:ascii="Times New Roman" w:eastAsia="宋体" w:hAnsi="Times New Roman" w:cs="Times New Roman" w:hint="eastAsia"/>
          <w:color w:val="000000" w:themeColor="text1"/>
          <w:sz w:val="24"/>
          <w:szCs w:val="24"/>
        </w:rPr>
        <w:t>的算法</w:t>
      </w:r>
      <w:r>
        <w:rPr>
          <w:rFonts w:ascii="Times New Roman" w:eastAsia="宋体" w:hAnsi="Times New Roman" w:cs="Times New Roman" w:hint="eastAsia"/>
          <w:color w:val="000000" w:themeColor="text1"/>
          <w:sz w:val="24"/>
          <w:szCs w:val="24"/>
        </w:rPr>
        <w:lastRenderedPageBreak/>
        <w:t>核心。根据</w:t>
      </w:r>
      <w:r>
        <w:rPr>
          <w:rFonts w:ascii="Times New Roman" w:eastAsia="宋体" w:hAnsi="Times New Roman" w:cs="Times New Roman" w:hint="eastAsia"/>
          <w:color w:val="000000" w:themeColor="text1"/>
          <w:sz w:val="24"/>
          <w:szCs w:val="24"/>
        </w:rPr>
        <w:t>GBDT</w:t>
      </w:r>
      <w:r>
        <w:rPr>
          <w:rFonts w:ascii="Times New Roman" w:eastAsia="宋体" w:hAnsi="Times New Roman" w:cs="Times New Roman" w:hint="eastAsia"/>
          <w:color w:val="000000" w:themeColor="text1"/>
          <w:sz w:val="24"/>
          <w:szCs w:val="24"/>
        </w:rPr>
        <w:t>的基本思路，通常使用损失函数的梯度下降方向的模型当前值来拟合提升算法中残差的近似值，从而得到一颗</w:t>
      </w:r>
      <w:r>
        <w:rPr>
          <w:rFonts w:ascii="Times New Roman" w:eastAsia="宋体" w:hAnsi="Times New Roman" w:cs="Times New Roman" w:hint="eastAsia"/>
          <w:color w:val="000000" w:themeColor="text1"/>
          <w:sz w:val="24"/>
          <w:szCs w:val="24"/>
        </w:rPr>
        <w:t>CART</w:t>
      </w:r>
      <w:r>
        <w:rPr>
          <w:rFonts w:ascii="Times New Roman" w:eastAsia="宋体" w:hAnsi="Times New Roman" w:cs="Times New Roman" w:hint="eastAsia"/>
          <w:color w:val="000000" w:themeColor="text1"/>
          <w:sz w:val="24"/>
          <w:szCs w:val="24"/>
        </w:rPr>
        <w:t>回归树，这也是基函数选择</w:t>
      </w:r>
      <w:r>
        <w:rPr>
          <w:rFonts w:ascii="Times New Roman" w:eastAsia="宋体" w:hAnsi="Times New Roman" w:cs="Times New Roman" w:hint="eastAsia"/>
          <w:color w:val="000000" w:themeColor="text1"/>
          <w:sz w:val="24"/>
          <w:szCs w:val="24"/>
        </w:rPr>
        <w:t>CART</w:t>
      </w:r>
      <w:r>
        <w:rPr>
          <w:rFonts w:ascii="Times New Roman" w:eastAsia="宋体" w:hAnsi="Times New Roman" w:cs="Times New Roman" w:hint="eastAsia"/>
          <w:color w:val="000000" w:themeColor="text1"/>
          <w:sz w:val="24"/>
          <w:szCs w:val="24"/>
        </w:rPr>
        <w:t>回归树的原因。利用</w:t>
      </w:r>
      <w:r>
        <w:rPr>
          <w:rFonts w:ascii="Times New Roman" w:eastAsia="宋体" w:hAnsi="Times New Roman" w:cs="Times New Roman" w:hint="eastAsia"/>
          <w:color w:val="000000" w:themeColor="text1"/>
          <w:sz w:val="24"/>
          <w:szCs w:val="24"/>
        </w:rPr>
        <w:t>GBDT</w:t>
      </w:r>
      <w:r>
        <w:rPr>
          <w:rFonts w:ascii="Times New Roman" w:eastAsia="宋体" w:hAnsi="Times New Roman" w:cs="Times New Roman" w:hint="eastAsia"/>
          <w:color w:val="000000" w:themeColor="text1"/>
          <w:sz w:val="24"/>
          <w:szCs w:val="24"/>
        </w:rPr>
        <w:t>求解回归的过程基本如下：</w:t>
      </w:r>
    </w:p>
    <w:p w14:paraId="4965BF8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训练数据集</w:t>
      </w:r>
      <w:r>
        <w:rPr>
          <w:rFonts w:ascii="Times New Roman" w:eastAsia="宋体" w:hAnsi="Times New Roman" w:cs="Times New Roman"/>
          <w:color w:val="000000" w:themeColor="text1"/>
          <w:sz w:val="24"/>
          <w:szCs w:val="24"/>
        </w:rPr>
        <w:t>输</w:t>
      </w:r>
      <w:r>
        <w:rPr>
          <w:rFonts w:ascii="Times New Roman" w:eastAsia="宋体" w:hAnsi="Times New Roman" w:cs="Times New Roman" w:hint="eastAsia"/>
          <w:color w:val="000000" w:themeColor="text1"/>
          <w:sz w:val="24"/>
          <w:szCs w:val="24"/>
        </w:rPr>
        <w:t>入为</w:t>
      </w:r>
      <w:r>
        <w:rPr>
          <w:rFonts w:ascii="Times New Roman" w:eastAsia="宋体" w:hAnsi="Times New Roman" w:cs="Times New Roman"/>
          <w:color w:val="000000" w:themeColor="text1"/>
          <w:position w:val="-10"/>
          <w:sz w:val="24"/>
          <w:szCs w:val="24"/>
        </w:rPr>
        <w:object w:dxaOrig="2880" w:dyaOrig="326" w14:anchorId="42AE5205">
          <v:shape id="_x0000_i1042" type="#_x0000_t75" style="width:2in;height:16.2pt" o:ole="">
            <v:imagedata r:id="rId71" o:title=""/>
          </v:shape>
          <o:OLEObject Type="Embed" ProgID="Equation.3" ShapeID="_x0000_i1042" DrawAspect="Content" ObjectID="_1735859390" r:id="rId72"/>
        </w:object>
      </w:r>
      <w:r>
        <w:rPr>
          <w:rFonts w:ascii="Times New Roman" w:eastAsia="宋体" w:hAnsi="Times New Roman" w:cs="Times New Roman"/>
          <w:color w:val="000000" w:themeColor="text1"/>
          <w:sz w:val="24"/>
          <w:szCs w:val="24"/>
        </w:rPr>
        <w:t>。</w:t>
      </w:r>
    </w:p>
    <w:p w14:paraId="30124BB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1）</w:t>
      </w:r>
      <w:r>
        <w:rPr>
          <w:rFonts w:ascii="Times New Roman" w:eastAsia="宋体" w:hAnsi="Times New Roman" w:cs="Times New Roman" w:hint="eastAsia"/>
          <w:color w:val="000000" w:themeColor="text1"/>
          <w:sz w:val="24"/>
          <w:szCs w:val="24"/>
        </w:rPr>
        <w:t>初始化多个</w:t>
      </w:r>
      <w:proofErr w:type="gramStart"/>
      <w:r>
        <w:rPr>
          <w:rFonts w:ascii="Times New Roman" w:eastAsia="宋体" w:hAnsi="Times New Roman" w:cs="Times New Roman" w:hint="eastAsia"/>
          <w:color w:val="000000" w:themeColor="text1"/>
          <w:sz w:val="24"/>
          <w:szCs w:val="24"/>
        </w:rPr>
        <w:t>弱学习器</w:t>
      </w:r>
      <w:proofErr w:type="gramEnd"/>
      <w:r>
        <w:rPr>
          <w:rFonts w:ascii="Times New Roman" w:eastAsia="宋体" w:hAnsi="Times New Roman" w:cs="Times New Roman" w:hint="eastAsia"/>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50C3F96" w14:textId="77777777">
        <w:trPr>
          <w:jc w:val="center"/>
        </w:trPr>
        <w:tc>
          <w:tcPr>
            <w:tcW w:w="6818" w:type="dxa"/>
            <w:tcBorders>
              <w:tl2br w:val="nil"/>
              <w:tr2bl w:val="nil"/>
            </w:tcBorders>
            <w:vAlign w:val="center"/>
          </w:tcPr>
          <w:p w14:paraId="48F0AD5C"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34"/>
                <w:sz w:val="24"/>
                <w:szCs w:val="24"/>
              </w:rPr>
              <w:object w:dxaOrig="2364" w:dyaOrig="734" w14:anchorId="1B041524">
                <v:shape id="_x0000_i1043" type="#_x0000_t75" style="width:118.2pt;height:36.6pt" o:ole="">
                  <v:imagedata r:id="rId73" o:title=""/>
                </v:shape>
                <o:OLEObject Type="Embed" ProgID="Equation.3" ShapeID="_x0000_i1043" DrawAspect="Content" ObjectID="_1735859391" r:id="rId74"/>
              </w:object>
            </w:r>
          </w:p>
        </w:tc>
        <w:tc>
          <w:tcPr>
            <w:tcW w:w="1704" w:type="dxa"/>
            <w:tcBorders>
              <w:tl2br w:val="nil"/>
              <w:tr2bl w:val="nil"/>
            </w:tcBorders>
            <w:vAlign w:val="center"/>
          </w:tcPr>
          <w:p w14:paraId="04F48E85"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w:t>
            </w:r>
          </w:p>
        </w:tc>
      </w:tr>
    </w:tbl>
    <w:p w14:paraId="31F02AF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2）</w:t>
      </w:r>
      <w:r>
        <w:rPr>
          <w:rFonts w:ascii="Times New Roman" w:eastAsia="宋体" w:hAnsi="Times New Roman" w:cs="Times New Roman" w:hint="eastAsia"/>
          <w:color w:val="000000" w:themeColor="text1"/>
          <w:sz w:val="24"/>
          <w:szCs w:val="24"/>
        </w:rPr>
        <w:t>对于迭代轮数</w:t>
      </w:r>
      <w:r>
        <w:rPr>
          <w:rFonts w:ascii="Times New Roman" w:eastAsia="宋体" w:hAnsi="Times New Roman" w:cs="Times New Roman" w:hint="eastAsia"/>
          <w:color w:val="000000" w:themeColor="text1"/>
          <w:position w:val="-8"/>
          <w:sz w:val="24"/>
          <w:szCs w:val="24"/>
        </w:rPr>
        <w:object w:dxaOrig="1155" w:dyaOrig="285" w14:anchorId="083E7B49">
          <v:shape id="_x0000_i1044" type="#_x0000_t75" style="width:57.6pt;height:14.4pt" o:ole="">
            <v:imagedata r:id="rId75" o:title=""/>
          </v:shape>
          <o:OLEObject Type="Embed" ProgID="Equation.3" ShapeID="_x0000_i1044" DrawAspect="Content" ObjectID="_1735859392" r:id="rId76"/>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4"/>
          <w:sz w:val="24"/>
          <w:szCs w:val="24"/>
        </w:rPr>
        <w:object w:dxaOrig="220" w:dyaOrig="240" w14:anchorId="7A4DA8BE">
          <v:shape id="_x0000_i1045" type="#_x0000_t75" style="width:10.8pt;height:12pt" o:ole="">
            <v:imagedata r:id="rId77" o:title=""/>
          </v:shape>
          <o:OLEObject Type="Embed" ProgID="Equation.3" ShapeID="_x0000_i1045" DrawAspect="Content" ObjectID="_1735859393" r:id="rId78"/>
        </w:object>
      </w:r>
      <w:r>
        <w:rPr>
          <w:rFonts w:ascii="Times New Roman" w:eastAsia="宋体" w:hAnsi="Times New Roman" w:cs="Times New Roman" w:hint="eastAsia"/>
          <w:color w:val="000000" w:themeColor="text1"/>
          <w:sz w:val="24"/>
          <w:szCs w:val="24"/>
        </w:rPr>
        <w:t>为最</w:t>
      </w:r>
      <w:r>
        <w:rPr>
          <w:rFonts w:ascii="Times New Roman" w:eastAsia="宋体" w:hAnsi="Times New Roman" w:cs="Times New Roman"/>
          <w:color w:val="000000" w:themeColor="text1"/>
          <w:sz w:val="24"/>
          <w:szCs w:val="24"/>
        </w:rPr>
        <w:t>大迭代次数</w:t>
      </w:r>
      <w:r>
        <w:rPr>
          <w:rFonts w:ascii="Times New Roman" w:eastAsia="宋体" w:hAnsi="Times New Roman" w:cs="Times New Roman" w:hint="eastAsia"/>
          <w:color w:val="000000" w:themeColor="text1"/>
          <w:sz w:val="24"/>
          <w:szCs w:val="24"/>
        </w:rPr>
        <w:t>：</w:t>
      </w:r>
    </w:p>
    <w:p w14:paraId="53FB0CF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a．</w:t>
      </w:r>
      <w:r>
        <w:rPr>
          <w:rFonts w:ascii="Times New Roman" w:eastAsia="宋体" w:hAnsi="Times New Roman" w:cs="Times New Roman" w:hint="eastAsia"/>
          <w:color w:val="000000" w:themeColor="text1"/>
          <w:sz w:val="24"/>
          <w:szCs w:val="24"/>
        </w:rPr>
        <w:t>对于样本</w:t>
      </w:r>
      <w:r>
        <w:rPr>
          <w:rFonts w:ascii="Times New Roman" w:eastAsia="宋体" w:hAnsi="Times New Roman" w:cs="Times New Roman" w:hint="eastAsia"/>
          <w:color w:val="000000" w:themeColor="text1"/>
          <w:position w:val="-8"/>
          <w:sz w:val="24"/>
          <w:szCs w:val="24"/>
        </w:rPr>
        <w:object w:dxaOrig="965" w:dyaOrig="285" w14:anchorId="39547D20">
          <v:shape id="_x0000_i1046" type="#_x0000_t75" style="width:48pt;height:14.4pt" o:ole="">
            <v:imagedata r:id="rId79" o:title=""/>
          </v:shape>
          <o:OLEObject Type="Embed" ProgID="Equation.3" ShapeID="_x0000_i1046" DrawAspect="Content" ObjectID="_1735859394" r:id="rId80"/>
        </w:object>
      </w:r>
      <w:r>
        <w:rPr>
          <w:rFonts w:ascii="Times New Roman" w:eastAsia="宋体" w:hAnsi="Times New Roman" w:cs="Times New Roman" w:hint="eastAsia"/>
          <w:color w:val="000000" w:themeColor="text1"/>
          <w:sz w:val="24"/>
          <w:szCs w:val="24"/>
        </w:rPr>
        <w:t>，计算负梯度：</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7C2A3E33" w14:textId="77777777">
        <w:trPr>
          <w:jc w:val="center"/>
        </w:trPr>
        <w:tc>
          <w:tcPr>
            <w:tcW w:w="6818" w:type="dxa"/>
            <w:tcBorders>
              <w:tl2br w:val="nil"/>
              <w:tr2bl w:val="nil"/>
            </w:tcBorders>
            <w:vAlign w:val="center"/>
          </w:tcPr>
          <w:p w14:paraId="31B6AA2B"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34"/>
                <w:sz w:val="24"/>
                <w:szCs w:val="24"/>
              </w:rPr>
              <w:object w:dxaOrig="2758" w:dyaOrig="734" w14:anchorId="71F26BCE">
                <v:shape id="_x0000_i1047" type="#_x0000_t75" style="width:138pt;height:36.6pt" o:ole="">
                  <v:imagedata r:id="rId81" o:title=""/>
                </v:shape>
                <o:OLEObject Type="Embed" ProgID="Equation.3" ShapeID="_x0000_i1047" DrawAspect="Content" ObjectID="_1735859395" r:id="rId82"/>
              </w:object>
            </w:r>
          </w:p>
        </w:tc>
        <w:tc>
          <w:tcPr>
            <w:tcW w:w="1704" w:type="dxa"/>
            <w:tcBorders>
              <w:tl2br w:val="nil"/>
              <w:tr2bl w:val="nil"/>
            </w:tcBorders>
            <w:vAlign w:val="center"/>
          </w:tcPr>
          <w:p w14:paraId="3F96182D"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(3.2)</w:t>
            </w:r>
          </w:p>
        </w:tc>
      </w:tr>
    </w:tbl>
    <w:p w14:paraId="7BA1322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b．</w:t>
      </w:r>
      <w:r>
        <w:rPr>
          <w:rFonts w:ascii="Times New Roman" w:eastAsia="宋体" w:hAnsi="Times New Roman" w:cs="Times New Roman" w:hint="eastAsia"/>
          <w:color w:val="000000" w:themeColor="text1"/>
          <w:sz w:val="24"/>
          <w:szCs w:val="24"/>
        </w:rPr>
        <w:t>通过</w:t>
      </w:r>
      <w:r>
        <w:rPr>
          <w:rFonts w:ascii="Times New Roman" w:eastAsia="宋体" w:hAnsi="Times New Roman" w:cs="Times New Roman" w:hint="eastAsia"/>
          <w:color w:val="000000" w:themeColor="text1"/>
          <w:position w:val="-10"/>
          <w:sz w:val="24"/>
          <w:szCs w:val="24"/>
        </w:rPr>
        <w:object w:dxaOrig="666" w:dyaOrig="326" w14:anchorId="316C20B2">
          <v:shape id="_x0000_i1048" type="#_x0000_t75" style="width:33.6pt;height:16.2pt" o:ole="">
            <v:imagedata r:id="rId83" o:title=""/>
          </v:shape>
          <o:OLEObject Type="Embed" ProgID="Equation.3" ShapeID="_x0000_i1048" DrawAspect="Content" ObjectID="_1735859396" r:id="rId84"/>
        </w:object>
      </w:r>
      <w:r>
        <w:rPr>
          <w:rFonts w:ascii="Times New Roman" w:eastAsia="宋体" w:hAnsi="Times New Roman" w:cs="Times New Roman" w:hint="eastAsia"/>
          <w:color w:val="000000" w:themeColor="text1"/>
          <w:position w:val="-10"/>
          <w:sz w:val="24"/>
          <w:szCs w:val="24"/>
        </w:rPr>
        <w:object w:dxaOrig="1114" w:dyaOrig="299" w14:anchorId="6D9DA7F1">
          <v:shape id="_x0000_i1049" type="#_x0000_t75" style="width:55.8pt;height:15pt" o:ole="">
            <v:imagedata r:id="rId85" o:title=""/>
          </v:shape>
          <o:OLEObject Type="Embed" ProgID="Equation.3" ShapeID="_x0000_i1049" DrawAspect="Content" ObjectID="_1735859397" r:id="rId86"/>
        </w:object>
      </w:r>
      <w:r>
        <w:rPr>
          <w:rFonts w:ascii="Times New Roman" w:eastAsia="宋体" w:hAnsi="Times New Roman" w:cs="Times New Roman" w:hint="eastAsia"/>
          <w:color w:val="000000" w:themeColor="text1"/>
          <w:sz w:val="24"/>
          <w:szCs w:val="24"/>
        </w:rPr>
        <w:t>，拟合得到</w:t>
      </w:r>
      <w:r>
        <w:rPr>
          <w:rFonts w:ascii="Times New Roman" w:eastAsia="宋体" w:hAnsi="Times New Roman" w:cs="Times New Roman" w:hint="eastAsia"/>
          <w:color w:val="000000" w:themeColor="text1"/>
          <w:sz w:val="24"/>
          <w:szCs w:val="24"/>
        </w:rPr>
        <w:t>CART</w:t>
      </w:r>
      <w:r>
        <w:rPr>
          <w:rFonts w:ascii="Times New Roman" w:eastAsia="宋体" w:hAnsi="Times New Roman" w:cs="Times New Roman" w:hint="eastAsia"/>
          <w:color w:val="000000" w:themeColor="text1"/>
          <w:sz w:val="24"/>
          <w:szCs w:val="24"/>
        </w:rPr>
        <w:t>树。其中，第</w:t>
      </w:r>
      <w:r>
        <w:rPr>
          <w:rFonts w:ascii="Times New Roman" w:eastAsia="宋体" w:hAnsi="Times New Roman" w:cs="Times New Roman" w:hint="eastAsia"/>
          <w:color w:val="000000" w:themeColor="text1"/>
          <w:position w:val="-6"/>
          <w:sz w:val="24"/>
          <w:szCs w:val="24"/>
        </w:rPr>
        <w:object w:dxaOrig="136" w:dyaOrig="245" w14:anchorId="5BAE1DC3">
          <v:shape id="_x0000_i1050" type="#_x0000_t75" style="width:6.6pt;height:12pt" o:ole="">
            <v:imagedata r:id="rId87" o:title=""/>
          </v:shape>
          <o:OLEObject Type="Embed" ProgID="Equation.3" ShapeID="_x0000_i1050" DrawAspect="Content" ObjectID="_1735859398" r:id="rId88"/>
        </w:object>
      </w:r>
      <w:proofErr w:type="gramStart"/>
      <w:r>
        <w:rPr>
          <w:rFonts w:ascii="Times New Roman" w:eastAsia="宋体" w:hAnsi="Times New Roman" w:cs="Times New Roman" w:hint="eastAsia"/>
          <w:color w:val="000000" w:themeColor="text1"/>
          <w:sz w:val="24"/>
          <w:szCs w:val="24"/>
        </w:rPr>
        <w:t>颗回归</w:t>
      </w:r>
      <w:proofErr w:type="gramEnd"/>
      <w:r>
        <w:rPr>
          <w:rFonts w:ascii="Times New Roman" w:eastAsia="宋体" w:hAnsi="Times New Roman" w:cs="Times New Roman" w:hint="eastAsia"/>
          <w:color w:val="000000" w:themeColor="text1"/>
          <w:sz w:val="24"/>
          <w:szCs w:val="24"/>
        </w:rPr>
        <w:t>树节点区域为</w:t>
      </w:r>
      <w:r>
        <w:rPr>
          <w:rFonts w:ascii="Times New Roman" w:eastAsia="宋体" w:hAnsi="Times New Roman" w:cs="Times New Roman" w:hint="eastAsia"/>
          <w:color w:val="000000" w:themeColor="text1"/>
          <w:position w:val="-14"/>
          <w:sz w:val="24"/>
          <w:szCs w:val="24"/>
        </w:rPr>
        <w:object w:dxaOrig="1386" w:dyaOrig="367" w14:anchorId="057DF74E">
          <v:shape id="_x0000_i1051" type="#_x0000_t75" style="width:69pt;height:18.6pt" o:ole="">
            <v:imagedata r:id="rId89" o:title=""/>
          </v:shape>
          <o:OLEObject Type="Embed" ProgID="Equation.3" ShapeID="_x0000_i1051" DrawAspect="Content" ObjectID="_1735859399" r:id="rId90"/>
        </w:object>
      </w:r>
      <w:r>
        <w:rPr>
          <w:rFonts w:ascii="Times New Roman" w:eastAsia="宋体" w:hAnsi="Times New Roman" w:cs="Times New Roman" w:hint="eastAsia"/>
          <w:color w:val="000000" w:themeColor="text1"/>
          <w:sz w:val="24"/>
          <w:szCs w:val="24"/>
        </w:rPr>
        <w:t>。式中</w:t>
      </w:r>
      <w:r>
        <w:rPr>
          <w:rFonts w:ascii="Times New Roman" w:eastAsia="宋体" w:hAnsi="Times New Roman" w:cs="Times New Roman" w:hint="eastAsia"/>
          <w:color w:val="000000" w:themeColor="text1"/>
          <w:position w:val="-6"/>
          <w:sz w:val="24"/>
          <w:szCs w:val="24"/>
        </w:rPr>
        <w:object w:dxaOrig="217" w:dyaOrig="258" w14:anchorId="29C41CF6">
          <v:shape id="_x0000_i1052" type="#_x0000_t75" style="width:10.8pt;height:13.2pt" o:ole="">
            <v:imagedata r:id="rId91" o:title=""/>
          </v:shape>
          <o:OLEObject Type="Embed" ProgID="Equation.3" ShapeID="_x0000_i1052" DrawAspect="Content" ObjectID="_1735859400" r:id="rId92"/>
        </w:object>
      </w:r>
      <w:r>
        <w:rPr>
          <w:rFonts w:ascii="Times New Roman" w:eastAsia="宋体" w:hAnsi="Times New Roman" w:cs="Times New Roman" w:hint="eastAsia"/>
          <w:color w:val="000000" w:themeColor="text1"/>
          <w:sz w:val="24"/>
          <w:szCs w:val="24"/>
        </w:rPr>
        <w:t>为当前</w:t>
      </w:r>
      <w:r>
        <w:rPr>
          <w:rFonts w:ascii="Times New Roman" w:eastAsia="宋体" w:hAnsi="Times New Roman" w:cs="Times New Roman" w:hint="eastAsia"/>
          <w:color w:val="000000" w:themeColor="text1"/>
          <w:sz w:val="24"/>
          <w:szCs w:val="24"/>
        </w:rPr>
        <w:t>CART</w:t>
      </w:r>
      <w:r>
        <w:rPr>
          <w:rFonts w:ascii="Times New Roman" w:eastAsia="宋体" w:hAnsi="Times New Roman" w:cs="Times New Roman" w:hint="eastAsia"/>
          <w:color w:val="000000" w:themeColor="text1"/>
          <w:sz w:val="24"/>
          <w:szCs w:val="24"/>
        </w:rPr>
        <w:t>树叶子节点数目。</w:t>
      </w:r>
    </w:p>
    <w:p w14:paraId="4FD6E4D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c．</w:t>
      </w:r>
      <w:r>
        <w:rPr>
          <w:rFonts w:ascii="Times New Roman" w:eastAsia="宋体" w:hAnsi="Times New Roman" w:cs="Times New Roman" w:hint="eastAsia"/>
          <w:color w:val="000000" w:themeColor="text1"/>
          <w:sz w:val="24"/>
          <w:szCs w:val="24"/>
        </w:rPr>
        <w:t>对于叶子节点</w:t>
      </w:r>
      <w:r>
        <w:rPr>
          <w:rFonts w:ascii="Times New Roman" w:eastAsia="宋体" w:hAnsi="Times New Roman" w:cs="Times New Roman" w:hint="eastAsia"/>
          <w:color w:val="000000" w:themeColor="text1"/>
          <w:position w:val="-10"/>
          <w:sz w:val="24"/>
          <w:szCs w:val="24"/>
        </w:rPr>
        <w:object w:dxaOrig="1019" w:dyaOrig="299" w14:anchorId="1C234633">
          <v:shape id="_x0000_i1053" type="#_x0000_t75" style="width:51pt;height:15pt" o:ole="">
            <v:imagedata r:id="rId93" o:title=""/>
          </v:shape>
          <o:OLEObject Type="Embed" ProgID="Equation.3" ShapeID="_x0000_i1053" DrawAspect="Content" ObjectID="_1735859401" r:id="rId94"/>
        </w:object>
      </w: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color w:val="000000" w:themeColor="text1"/>
          <w:sz w:val="24"/>
          <w:szCs w:val="24"/>
        </w:rPr>
        <w:t>损失函数</w:t>
      </w:r>
      <w:r>
        <w:rPr>
          <w:rFonts w:ascii="Times New Roman" w:eastAsia="宋体" w:hAnsi="Times New Roman" w:cs="Times New Roman" w:hint="eastAsia"/>
          <w:color w:val="000000" w:themeColor="text1"/>
          <w:sz w:val="24"/>
          <w:szCs w:val="24"/>
        </w:rPr>
        <w:t>为</w:t>
      </w:r>
      <w:r>
        <w:rPr>
          <w:rFonts w:ascii="Times New Roman" w:eastAsia="宋体" w:hAnsi="Times New Roman" w:cs="Times New Roman"/>
          <w:color w:val="000000" w:themeColor="text1"/>
          <w:position w:val="-4"/>
          <w:sz w:val="24"/>
          <w:szCs w:val="24"/>
        </w:rPr>
        <w:object w:dxaOrig="204" w:dyaOrig="245" w14:anchorId="67AB2DBB">
          <v:shape id="_x0000_i1054" type="#_x0000_t75" style="width:10.2pt;height:12pt" o:ole="">
            <v:imagedata r:id="rId95" o:title=""/>
          </v:shape>
          <o:OLEObject Type="Embed" ProgID="Equation.3" ShapeID="_x0000_i1054" DrawAspect="Content" ObjectID="_1735859402" r:id="rId96"/>
        </w:object>
      </w:r>
      <w:r>
        <w:rPr>
          <w:rFonts w:ascii="Times New Roman" w:eastAsia="宋体" w:hAnsi="Times New Roman" w:cs="Times New Roman" w:hint="eastAsia"/>
          <w:color w:val="000000" w:themeColor="text1"/>
          <w:sz w:val="24"/>
          <w:szCs w:val="24"/>
        </w:rPr>
        <w:t>，计算其最佳的拟合值：</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50F53567" w14:textId="77777777">
        <w:trPr>
          <w:jc w:val="center"/>
        </w:trPr>
        <w:tc>
          <w:tcPr>
            <w:tcW w:w="6818" w:type="dxa"/>
            <w:tcBorders>
              <w:tl2br w:val="nil"/>
              <w:tr2bl w:val="nil"/>
            </w:tcBorders>
            <w:vAlign w:val="center"/>
          </w:tcPr>
          <w:p w14:paraId="67A7DCF4"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34"/>
                <w:sz w:val="24"/>
                <w:szCs w:val="24"/>
              </w:rPr>
              <w:object w:dxaOrig="3002" w:dyaOrig="598" w14:anchorId="7BEE373B">
                <v:shape id="_x0000_i1055" type="#_x0000_t75" style="width:150pt;height:30pt" o:ole="">
                  <v:imagedata r:id="rId97" o:title=""/>
                </v:shape>
                <o:OLEObject Type="Embed" ProgID="Equation.3" ShapeID="_x0000_i1055" DrawAspect="Content" ObjectID="_1735859403" r:id="rId98"/>
              </w:object>
            </w:r>
          </w:p>
        </w:tc>
        <w:tc>
          <w:tcPr>
            <w:tcW w:w="1704" w:type="dxa"/>
            <w:tcBorders>
              <w:tl2br w:val="nil"/>
              <w:tr2bl w:val="nil"/>
            </w:tcBorders>
            <w:vAlign w:val="center"/>
          </w:tcPr>
          <w:p w14:paraId="64A2B48B"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(3.3)</w:t>
            </w:r>
          </w:p>
        </w:tc>
      </w:tr>
    </w:tbl>
    <w:p w14:paraId="6A0E826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d．</w:t>
      </w:r>
      <w:r>
        <w:rPr>
          <w:rFonts w:ascii="Times New Roman" w:eastAsia="宋体" w:hAnsi="Times New Roman" w:cs="Times New Roman" w:hint="eastAsia"/>
          <w:color w:val="000000" w:themeColor="text1"/>
          <w:sz w:val="24"/>
          <w:szCs w:val="24"/>
        </w:rPr>
        <w:t>更新强</w:t>
      </w:r>
      <w:proofErr w:type="gramStart"/>
      <w:r>
        <w:rPr>
          <w:rFonts w:ascii="Times New Roman" w:eastAsia="宋体" w:hAnsi="Times New Roman" w:cs="Times New Roman" w:hint="eastAsia"/>
          <w:color w:val="000000" w:themeColor="text1"/>
          <w:sz w:val="24"/>
          <w:szCs w:val="24"/>
        </w:rPr>
        <w:t>学习器</w:t>
      </w:r>
      <w:proofErr w:type="gramEnd"/>
      <w:r>
        <w:rPr>
          <w:rFonts w:ascii="Times New Roman" w:eastAsia="宋体" w:hAnsi="Times New Roman" w:cs="Times New Roman" w:hint="eastAsia"/>
          <w:color w:val="000000" w:themeColor="text1"/>
          <w:sz w:val="24"/>
          <w:szCs w:val="24"/>
        </w:rPr>
        <w:t>得到：</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490C27ED" w14:textId="77777777">
        <w:trPr>
          <w:jc w:val="center"/>
        </w:trPr>
        <w:tc>
          <w:tcPr>
            <w:tcW w:w="6818" w:type="dxa"/>
            <w:tcBorders>
              <w:tl2br w:val="nil"/>
              <w:tr2bl w:val="nil"/>
            </w:tcBorders>
            <w:vAlign w:val="center"/>
          </w:tcPr>
          <w:p w14:paraId="49AD053A"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32"/>
                <w:sz w:val="24"/>
                <w:szCs w:val="24"/>
              </w:rPr>
              <w:object w:dxaOrig="2839" w:dyaOrig="720" w14:anchorId="4861184A">
                <v:shape id="_x0000_i1056" type="#_x0000_t75" style="width:142.2pt;height:36pt" o:ole="">
                  <v:imagedata r:id="rId99" o:title=""/>
                </v:shape>
                <o:OLEObject Type="Embed" ProgID="Equation.3" ShapeID="_x0000_i1056" DrawAspect="Content" ObjectID="_1735859404" r:id="rId100"/>
              </w:object>
            </w:r>
          </w:p>
        </w:tc>
        <w:tc>
          <w:tcPr>
            <w:tcW w:w="1704" w:type="dxa"/>
            <w:tcBorders>
              <w:tl2br w:val="nil"/>
              <w:tr2bl w:val="nil"/>
            </w:tcBorders>
            <w:vAlign w:val="center"/>
          </w:tcPr>
          <w:p w14:paraId="6B8E3174"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(3.4)</w:t>
            </w:r>
          </w:p>
        </w:tc>
      </w:tr>
    </w:tbl>
    <w:p w14:paraId="7264817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3）</w:t>
      </w:r>
      <w:r>
        <w:rPr>
          <w:rFonts w:ascii="Times New Roman" w:eastAsia="宋体" w:hAnsi="Times New Roman" w:cs="Times New Roman" w:hint="eastAsia"/>
          <w:color w:val="000000" w:themeColor="text1"/>
          <w:sz w:val="24"/>
          <w:szCs w:val="24"/>
        </w:rPr>
        <w:t>最终得到的强</w:t>
      </w:r>
      <w:proofErr w:type="gramStart"/>
      <w:r>
        <w:rPr>
          <w:rFonts w:ascii="Times New Roman" w:eastAsia="宋体" w:hAnsi="Times New Roman" w:cs="Times New Roman" w:hint="eastAsia"/>
          <w:color w:val="000000" w:themeColor="text1"/>
          <w:sz w:val="24"/>
          <w:szCs w:val="24"/>
        </w:rPr>
        <w:t>学习器</w:t>
      </w:r>
      <w:proofErr w:type="gramEnd"/>
      <w:r>
        <w:rPr>
          <w:rFonts w:ascii="Times New Roman" w:eastAsia="宋体" w:hAnsi="Times New Roman" w:cs="Times New Roman"/>
          <w:color w:val="000000" w:themeColor="text1"/>
          <w:position w:val="-10"/>
          <w:sz w:val="24"/>
          <w:szCs w:val="24"/>
        </w:rPr>
        <w:object w:dxaOrig="503" w:dyaOrig="299" w14:anchorId="5AC57907">
          <v:shape id="_x0000_i1057" type="#_x0000_t75" style="width:25.2pt;height:15pt" o:ole="">
            <v:imagedata r:id="rId101" o:title=""/>
          </v:shape>
          <o:OLEObject Type="Embed" ProgID="Equation.3" ShapeID="_x0000_i1057" DrawAspect="Content" ObjectID="_1735859405" r:id="rId102"/>
        </w:object>
      </w:r>
      <w:r>
        <w:rPr>
          <w:rFonts w:ascii="Times New Roman" w:eastAsia="宋体" w:hAnsi="Times New Roman" w:cs="Times New Roman" w:hint="eastAsia"/>
          <w:color w:val="000000" w:themeColor="text1"/>
          <w:sz w:val="24"/>
          <w:szCs w:val="24"/>
        </w:rPr>
        <w:t>表达式为：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199ED845" w14:textId="77777777">
        <w:trPr>
          <w:jc w:val="center"/>
        </w:trPr>
        <w:tc>
          <w:tcPr>
            <w:tcW w:w="6818" w:type="dxa"/>
            <w:tcBorders>
              <w:tl2br w:val="nil"/>
              <w:tr2bl w:val="nil"/>
            </w:tcBorders>
            <w:vAlign w:val="center"/>
          </w:tcPr>
          <w:p w14:paraId="5764DC7C"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32"/>
                <w:sz w:val="24"/>
                <w:szCs w:val="24"/>
              </w:rPr>
              <w:object w:dxaOrig="3695" w:dyaOrig="720" w14:anchorId="5638EC72">
                <v:shape id="_x0000_i1058" type="#_x0000_t75" style="width:184.8pt;height:36pt" o:ole="">
                  <v:imagedata r:id="rId103" o:title=""/>
                </v:shape>
                <o:OLEObject Type="Embed" ProgID="Equation.3" ShapeID="_x0000_i1058" DrawAspect="Content" ObjectID="_1735859406" r:id="rId104"/>
              </w:object>
            </w:r>
          </w:p>
        </w:tc>
        <w:tc>
          <w:tcPr>
            <w:tcW w:w="1704" w:type="dxa"/>
            <w:tcBorders>
              <w:tl2br w:val="nil"/>
              <w:tr2bl w:val="nil"/>
            </w:tcBorders>
            <w:vAlign w:val="center"/>
          </w:tcPr>
          <w:p w14:paraId="3706C420"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(3.5)</w:t>
            </w:r>
          </w:p>
        </w:tc>
      </w:tr>
    </w:tbl>
    <w:p w14:paraId="7DDB7DF8" w14:textId="77777777" w:rsidR="005D4DFB" w:rsidRDefault="00853CF7">
      <w:pPr>
        <w:spacing w:line="400" w:lineRule="exact"/>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color w:val="000000" w:themeColor="text1"/>
          <w:sz w:val="24"/>
          <w:szCs w:val="24"/>
        </w:rPr>
        <w:t xml:space="preserve">   </w:t>
      </w:r>
      <w:r>
        <w:rPr>
          <w:rFonts w:ascii="宋体" w:eastAsia="宋体" w:hAnsi="宋体" w:cs="宋体" w:hint="eastAsia"/>
          <w:color w:val="000000" w:themeColor="text1"/>
          <w:sz w:val="24"/>
          <w:szCs w:val="24"/>
        </w:rPr>
        <w:t xml:space="preserve">③ </w:t>
      </w:r>
      <w:proofErr w:type="spellStart"/>
      <w:r>
        <w:rPr>
          <w:rFonts w:ascii="Times New Roman" w:eastAsia="宋体" w:hAnsi="Times New Roman" w:cs="Times New Roman"/>
          <w:color w:val="000000" w:themeColor="text1"/>
          <w:sz w:val="24"/>
          <w:szCs w:val="24"/>
        </w:rPr>
        <w:t>LightGBM</w:t>
      </w:r>
      <w:proofErr w:type="spellEnd"/>
    </w:p>
    <w:p w14:paraId="687C880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是微软研究院</w:t>
      </w:r>
      <w:r>
        <w:rPr>
          <w:rFonts w:ascii="Times New Roman" w:eastAsia="宋体" w:hAnsi="Times New Roman" w:cs="Times New Roman" w:hint="eastAsia"/>
          <w:color w:val="000000" w:themeColor="text1"/>
          <w:sz w:val="24"/>
          <w:szCs w:val="24"/>
        </w:rPr>
        <w:t>2017</w:t>
      </w:r>
      <w:r>
        <w:rPr>
          <w:rFonts w:ascii="Times New Roman" w:eastAsia="宋体" w:hAnsi="Times New Roman" w:cs="Times New Roman" w:hint="eastAsia"/>
          <w:color w:val="000000" w:themeColor="text1"/>
          <w:sz w:val="24"/>
          <w:szCs w:val="24"/>
        </w:rPr>
        <w:t>年在</w:t>
      </w:r>
      <w:r>
        <w:rPr>
          <w:rFonts w:ascii="Times New Roman" w:eastAsia="宋体" w:hAnsi="Times New Roman" w:cs="Times New Roman" w:hint="eastAsia"/>
          <w:color w:val="000000" w:themeColor="text1"/>
          <w:sz w:val="24"/>
          <w:szCs w:val="24"/>
        </w:rPr>
        <w:t>GBDT</w:t>
      </w:r>
      <w:r>
        <w:rPr>
          <w:rFonts w:ascii="Times New Roman" w:eastAsia="宋体" w:hAnsi="Times New Roman" w:cs="Times New Roman" w:hint="eastAsia"/>
          <w:color w:val="000000" w:themeColor="text1"/>
          <w:sz w:val="24"/>
          <w:szCs w:val="24"/>
        </w:rPr>
        <w:t>基础上提出的一种梯度提升决策树算法，其算法的提出就是在不损失回归精度的情况下，加快模型训练速度，并节约内存资源，相比于陈天奇提出的</w:t>
      </w:r>
      <w:proofErr w:type="spellStart"/>
      <w:r>
        <w:rPr>
          <w:rFonts w:ascii="Times New Roman" w:eastAsia="宋体" w:hAnsi="Times New Roman" w:cs="Times New Roman"/>
          <w:color w:val="000000" w:themeColor="text1"/>
          <w:sz w:val="24"/>
          <w:szCs w:val="24"/>
        </w:rPr>
        <w:t>Xgboost</w:t>
      </w:r>
      <w:proofErr w:type="spellEnd"/>
      <w:r>
        <w:rPr>
          <w:rFonts w:ascii="Times New Roman" w:eastAsia="宋体" w:hAnsi="Times New Roman" w:cs="Times New Roman" w:hint="eastAsia"/>
          <w:color w:val="000000" w:themeColor="text1"/>
          <w:sz w:val="24"/>
          <w:szCs w:val="24"/>
        </w:rPr>
        <w:t>算法具有训练速度快，内存消耗少的特点</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_Ref68100093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[32]</w:t>
      </w:r>
      <w:r>
        <w:rPr>
          <w:rFonts w:ascii="Times New Roman" w:eastAsia="宋体" w:hAnsi="Times New Roman" w:cs="Times New Roman" w:hint="eastAsia"/>
          <w:color w:val="000000" w:themeColor="text1"/>
          <w:sz w:val="24"/>
          <w:szCs w:val="24"/>
          <w:vertAlign w:val="superscript"/>
        </w:rPr>
        <w:fldChar w:fldCharType="end"/>
      </w:r>
      <w:commentRangeStart w:id="89"/>
      <w:commentRangeEnd w:id="89"/>
      <w:r>
        <w:rPr>
          <w:vertAlign w:val="superscript"/>
        </w:rPr>
        <w:commentReference w:id="89"/>
      </w:r>
      <w:r>
        <w:rPr>
          <w:rFonts w:ascii="Times New Roman" w:eastAsia="宋体" w:hAnsi="Times New Roman" w:cs="Times New Roman" w:hint="eastAsia"/>
          <w:color w:val="000000" w:themeColor="text1"/>
          <w:sz w:val="24"/>
          <w:szCs w:val="24"/>
        </w:rPr>
        <w:t>。在本文中，由于保障过程的时间较为宝贵，随着时间的消耗，整流罩内温湿度可能发生危及设备安全的变化，因此本文</w:t>
      </w:r>
      <w:commentRangeStart w:id="90"/>
      <w:commentRangeEnd w:id="90"/>
      <w:r>
        <w:commentReference w:id="90"/>
      </w:r>
      <w:r>
        <w:rPr>
          <w:rFonts w:ascii="Times New Roman" w:eastAsia="宋体" w:hAnsi="Times New Roman" w:cs="Times New Roman" w:hint="eastAsia"/>
          <w:color w:val="000000" w:themeColor="text1"/>
          <w:sz w:val="24"/>
          <w:szCs w:val="24"/>
        </w:rPr>
        <w:t>将使用此方法进行模型训练，以此减少模型训练耗时。从而更好的帮助维保人员完成保障工作。</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color w:val="000000" w:themeColor="text1"/>
          <w:sz w:val="24"/>
          <w:szCs w:val="24"/>
        </w:rPr>
        <w:t>在传统的</w:t>
      </w:r>
      <w:r>
        <w:rPr>
          <w:rFonts w:ascii="Times New Roman" w:eastAsia="宋体" w:hAnsi="Times New Roman" w:cs="Times New Roman"/>
          <w:color w:val="000000" w:themeColor="text1"/>
          <w:sz w:val="24"/>
          <w:szCs w:val="24"/>
        </w:rPr>
        <w:t>GBDT</w:t>
      </w:r>
      <w:r>
        <w:rPr>
          <w:rFonts w:ascii="Times New Roman" w:eastAsia="宋体" w:hAnsi="Times New Roman" w:cs="Times New Roman"/>
          <w:color w:val="000000" w:themeColor="text1"/>
          <w:sz w:val="24"/>
          <w:szCs w:val="24"/>
        </w:rPr>
        <w:t>算法上进行了如下优化：</w:t>
      </w:r>
    </w:p>
    <w:p w14:paraId="2AE2E79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1）</w:t>
      </w:r>
      <w:r>
        <w:rPr>
          <w:rFonts w:ascii="Times New Roman" w:eastAsia="宋体" w:hAnsi="Times New Roman" w:cs="Times New Roman" w:hint="eastAsia"/>
          <w:color w:val="000000" w:themeColor="text1"/>
          <w:sz w:val="24"/>
          <w:szCs w:val="24"/>
        </w:rPr>
        <w:t>基于直方图的决策树算法</w:t>
      </w:r>
    </w:p>
    <w:p w14:paraId="5DDA429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不同于</w:t>
      </w:r>
      <w:r>
        <w:rPr>
          <w:rFonts w:ascii="Times New Roman" w:eastAsia="宋体" w:hAnsi="Times New Roman" w:cs="Times New Roman"/>
          <w:color w:val="000000" w:themeColor="text1"/>
          <w:sz w:val="24"/>
          <w:szCs w:val="24"/>
        </w:rPr>
        <w:t>原始的</w:t>
      </w:r>
      <w:r>
        <w:rPr>
          <w:rFonts w:ascii="Times New Roman" w:eastAsia="宋体" w:hAnsi="Times New Roman" w:cs="Times New Roman"/>
          <w:color w:val="000000" w:themeColor="text1"/>
          <w:sz w:val="24"/>
          <w:szCs w:val="24"/>
        </w:rPr>
        <w:t>GBDT</w:t>
      </w:r>
      <w:r>
        <w:rPr>
          <w:rFonts w:ascii="Times New Roman" w:eastAsia="宋体" w:hAnsi="Times New Roman" w:cs="Times New Roman"/>
          <w:color w:val="000000" w:themeColor="text1"/>
          <w:sz w:val="24"/>
          <w:szCs w:val="24"/>
        </w:rPr>
        <w:t>算法</w:t>
      </w:r>
      <w:r>
        <w:rPr>
          <w:rFonts w:ascii="Times New Roman" w:eastAsia="宋体" w:hAnsi="Times New Roman" w:cs="Times New Roman" w:hint="eastAsia"/>
          <w:color w:val="000000" w:themeColor="text1"/>
          <w:sz w:val="24"/>
          <w:szCs w:val="24"/>
        </w:rPr>
        <w:t>和改进后先进行</w:t>
      </w:r>
      <w:r>
        <w:rPr>
          <w:rFonts w:ascii="Times New Roman" w:eastAsia="宋体" w:hAnsi="Times New Roman" w:cs="Times New Roman"/>
          <w:color w:val="000000" w:themeColor="text1"/>
          <w:sz w:val="24"/>
          <w:szCs w:val="24"/>
        </w:rPr>
        <w:t>预排序优化</w:t>
      </w:r>
      <w:r>
        <w:rPr>
          <w:rFonts w:ascii="Times New Roman" w:eastAsia="宋体" w:hAnsi="Times New Roman" w:cs="Times New Roman" w:hint="eastAsia"/>
          <w:color w:val="000000" w:themeColor="text1"/>
          <w:sz w:val="24"/>
          <w:szCs w:val="24"/>
        </w:rPr>
        <w:t>的</w:t>
      </w:r>
      <w:proofErr w:type="spellStart"/>
      <w:r>
        <w:rPr>
          <w:rFonts w:ascii="Times New Roman" w:eastAsia="宋体" w:hAnsi="Times New Roman" w:cs="Times New Roman"/>
          <w:color w:val="000000" w:themeColor="text1"/>
          <w:sz w:val="24"/>
          <w:szCs w:val="24"/>
        </w:rPr>
        <w:t>Xgboost</w:t>
      </w:r>
      <w:proofErr w:type="spellEnd"/>
      <w:r>
        <w:rPr>
          <w:rFonts w:ascii="Times New Roman" w:eastAsia="宋体" w:hAnsi="Times New Roman" w:cs="Times New Roman" w:hint="eastAsia"/>
          <w:color w:val="000000" w:themeColor="text1"/>
          <w:sz w:val="24"/>
          <w:szCs w:val="24"/>
        </w:rPr>
        <w:t>算法在分裂决策树时需要遍历每个特征变量</w:t>
      </w:r>
      <w:r>
        <w:rPr>
          <w:rFonts w:ascii="Times New Roman" w:eastAsia="宋体" w:hAnsi="Times New Roman" w:cs="Times New Roman"/>
          <w:color w:val="000000" w:themeColor="text1"/>
          <w:sz w:val="24"/>
          <w:szCs w:val="24"/>
        </w:rPr>
        <w:t>，</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采用直方图算法，其本质是把样本的每一维特征值排序后进行离散化，再进行直方图划分，构造宽度为</w:t>
      </w:r>
      <w:r>
        <w:rPr>
          <w:rFonts w:ascii="Times New Roman" w:eastAsia="宋体" w:hAnsi="Times New Roman" w:cs="Times New Roman" w:hint="eastAsia"/>
          <w:color w:val="000000" w:themeColor="text1"/>
          <w:position w:val="-6"/>
          <w:sz w:val="24"/>
          <w:szCs w:val="24"/>
        </w:rPr>
        <w:object w:dxaOrig="204" w:dyaOrig="258" w14:anchorId="793E7745">
          <v:shape id="_x0000_i1059" type="#_x0000_t75" style="width:10.2pt;height:13.2pt" o:ole="">
            <v:imagedata r:id="rId105" o:title=""/>
          </v:shape>
          <o:OLEObject Type="Embed" ProgID="Equation.3" ShapeID="_x0000_i1059" DrawAspect="Content" ObjectID="_1735859407" r:id="rId106"/>
        </w:object>
      </w:r>
      <w:r>
        <w:rPr>
          <w:rFonts w:ascii="Times New Roman" w:eastAsia="宋体" w:hAnsi="Times New Roman" w:cs="Times New Roman" w:hint="eastAsia"/>
          <w:color w:val="000000" w:themeColor="text1"/>
          <w:sz w:val="24"/>
          <w:szCs w:val="24"/>
        </w:rPr>
        <w:t>的直方图，然后根据直方图的离散值进行决策树的构建，因此相比原始</w:t>
      </w:r>
      <w:r>
        <w:rPr>
          <w:rFonts w:ascii="Times New Roman" w:eastAsia="宋体" w:hAnsi="Times New Roman" w:cs="Times New Roman" w:hint="eastAsia"/>
          <w:color w:val="000000" w:themeColor="text1"/>
          <w:sz w:val="24"/>
          <w:szCs w:val="24"/>
        </w:rPr>
        <w:t>GBDT</w:t>
      </w:r>
      <w:r>
        <w:rPr>
          <w:rFonts w:ascii="Times New Roman" w:eastAsia="宋体" w:hAnsi="Times New Roman" w:cs="Times New Roman" w:hint="eastAsia"/>
          <w:color w:val="000000" w:themeColor="text1"/>
          <w:sz w:val="24"/>
          <w:szCs w:val="24"/>
        </w:rPr>
        <w:t>和</w:t>
      </w:r>
      <w:proofErr w:type="spellStart"/>
      <w:r>
        <w:rPr>
          <w:rFonts w:ascii="Times New Roman" w:eastAsia="宋体" w:hAnsi="Times New Roman" w:cs="Times New Roman"/>
          <w:color w:val="000000" w:themeColor="text1"/>
          <w:sz w:val="24"/>
          <w:szCs w:val="24"/>
        </w:rPr>
        <w:t>Xgboost</w:t>
      </w:r>
      <w:proofErr w:type="spellEnd"/>
      <w:r>
        <w:rPr>
          <w:rFonts w:ascii="Times New Roman" w:eastAsia="宋体" w:hAnsi="Times New Roman" w:cs="Times New Roman" w:hint="eastAsia"/>
          <w:color w:val="000000" w:themeColor="text1"/>
          <w:sz w:val="24"/>
          <w:szCs w:val="24"/>
        </w:rPr>
        <w:t>算法</w:t>
      </w:r>
      <w:r>
        <w:rPr>
          <w:rFonts w:ascii="Times New Roman" w:eastAsia="宋体" w:hAnsi="Times New Roman" w:cs="Times New Roman" w:hint="eastAsia"/>
          <w:color w:val="000000" w:themeColor="text1"/>
          <w:sz w:val="24"/>
          <w:szCs w:val="24"/>
        </w:rPr>
        <w:lastRenderedPageBreak/>
        <w:t>在内存上的消耗大大降低，同时算法的时间复杂度也大大减小。</w:t>
      </w:r>
    </w:p>
    <w:p w14:paraId="7F6E34B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直方图的构建过程如图</w:t>
      </w:r>
      <w:r>
        <w:rPr>
          <w:rFonts w:ascii="Times New Roman" w:eastAsia="宋体" w:hAnsi="Times New Roman" w:cs="Times New Roman" w:hint="eastAsia"/>
          <w:color w:val="000000" w:themeColor="text1"/>
          <w:sz w:val="24"/>
          <w:szCs w:val="24"/>
        </w:rPr>
        <w:t>3.1</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5E2B7990" w14:textId="77777777">
        <w:tc>
          <w:tcPr>
            <w:tcW w:w="5000" w:type="pct"/>
            <w:tcBorders>
              <w:top w:val="nil"/>
              <w:left w:val="nil"/>
              <w:bottom w:val="nil"/>
              <w:right w:val="nil"/>
            </w:tcBorders>
            <w:tcMar>
              <w:top w:w="0" w:type="dxa"/>
              <w:left w:w="0" w:type="dxa"/>
              <w:bottom w:w="0" w:type="dxa"/>
              <w:right w:w="0" w:type="dxa"/>
            </w:tcMar>
          </w:tcPr>
          <w:p w14:paraId="41EA8CE1"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5B666191" wp14:editId="01B9D8C9">
                  <wp:extent cx="4683125" cy="2193290"/>
                  <wp:effectExtent l="0" t="0" r="0" b="0"/>
                  <wp:docPr id="139" name="图片 139" descr="直方图算法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直方图算法 "/>
                          <pic:cNvPicPr>
                            <a:picLocks noChangeAspect="1"/>
                          </pic:cNvPicPr>
                        </pic:nvPicPr>
                        <pic:blipFill>
                          <a:blip r:embed="rId107"/>
                          <a:srcRect l="6317" b="24836"/>
                          <a:stretch>
                            <a:fillRect/>
                          </a:stretch>
                        </pic:blipFill>
                        <pic:spPr>
                          <a:xfrm>
                            <a:off x="0" y="0"/>
                            <a:ext cx="4683125" cy="2193290"/>
                          </a:xfrm>
                          <a:prstGeom prst="rect">
                            <a:avLst/>
                          </a:prstGeom>
                        </pic:spPr>
                      </pic:pic>
                    </a:graphicData>
                  </a:graphic>
                </wp:inline>
              </w:drawing>
            </w:r>
          </w:p>
        </w:tc>
      </w:tr>
      <w:tr w:rsidR="005D4DFB" w14:paraId="67420895" w14:textId="77777777">
        <w:trPr>
          <w:trHeight w:val="297"/>
        </w:trPr>
        <w:tc>
          <w:tcPr>
            <w:tcW w:w="5000" w:type="pct"/>
            <w:tcBorders>
              <w:top w:val="nil"/>
              <w:left w:val="nil"/>
              <w:bottom w:val="nil"/>
              <w:right w:val="nil"/>
            </w:tcBorders>
            <w:tcMar>
              <w:top w:w="0" w:type="dxa"/>
              <w:left w:w="0" w:type="dxa"/>
              <w:bottom w:w="0" w:type="dxa"/>
              <w:right w:w="0" w:type="dxa"/>
            </w:tcMar>
          </w:tcPr>
          <w:p w14:paraId="44E383B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3.1 </w:t>
            </w:r>
            <w:r>
              <w:rPr>
                <w:rFonts w:ascii="Times New Roman" w:eastAsia="宋体" w:hAnsi="Times New Roman" w:cs="Times New Roman" w:hint="eastAsia"/>
                <w:szCs w:val="21"/>
              </w:rPr>
              <w:t>直方图算法示意图</w:t>
            </w:r>
          </w:p>
        </w:tc>
      </w:tr>
      <w:tr w:rsidR="005D4DFB" w14:paraId="7BE5EB90" w14:textId="77777777">
        <w:tc>
          <w:tcPr>
            <w:tcW w:w="5000" w:type="pct"/>
            <w:tcBorders>
              <w:top w:val="nil"/>
              <w:left w:val="nil"/>
              <w:bottom w:val="nil"/>
              <w:right w:val="nil"/>
            </w:tcBorders>
            <w:tcMar>
              <w:top w:w="0" w:type="dxa"/>
              <w:left w:w="0" w:type="dxa"/>
              <w:bottom w:w="0" w:type="dxa"/>
              <w:right w:w="0" w:type="dxa"/>
            </w:tcMar>
          </w:tcPr>
          <w:p w14:paraId="6B501FEE"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Fig.3.1 </w:t>
            </w:r>
            <w:r>
              <w:rPr>
                <w:rFonts w:ascii="Times New Roman" w:eastAsia="宋体" w:hAnsi="Times New Roman" w:cs="Times New Roman" w:hint="eastAsia"/>
                <w:color w:val="000000"/>
                <w:kern w:val="0"/>
                <w:szCs w:val="21"/>
                <w:lang w:bidi="ar"/>
              </w:rPr>
              <w:t>Schematic diagram of histogram algorithm</w:t>
            </w:r>
          </w:p>
        </w:tc>
      </w:tr>
    </w:tbl>
    <w:p w14:paraId="3E8AE820" w14:textId="77777777" w:rsidR="005D4DFB" w:rsidRDefault="005D4DFB">
      <w:pPr>
        <w:spacing w:line="420" w:lineRule="exact"/>
        <w:ind w:firstLineChars="200" w:firstLine="480"/>
        <w:rPr>
          <w:rFonts w:ascii="宋体" w:eastAsia="宋体" w:hAnsi="宋体" w:cs="宋体"/>
          <w:color w:val="000000" w:themeColor="text1"/>
          <w:sz w:val="24"/>
          <w:szCs w:val="24"/>
        </w:rPr>
      </w:pPr>
    </w:p>
    <w:p w14:paraId="71F7F45B"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2）</w:t>
      </w:r>
      <w:r>
        <w:rPr>
          <w:rFonts w:ascii="Times New Roman" w:eastAsia="宋体" w:hAnsi="Times New Roman" w:cs="Times New Roman" w:hint="eastAsia"/>
          <w:color w:val="000000" w:themeColor="text1"/>
          <w:sz w:val="24"/>
          <w:szCs w:val="24"/>
        </w:rPr>
        <w:t>带深度限制的</w:t>
      </w:r>
      <w:r>
        <w:rPr>
          <w:rFonts w:ascii="Times New Roman" w:eastAsia="宋体" w:hAnsi="Times New Roman" w:cs="Times New Roman" w:hint="eastAsia"/>
          <w:color w:val="000000" w:themeColor="text1"/>
          <w:sz w:val="24"/>
          <w:szCs w:val="24"/>
        </w:rPr>
        <w:t>leaf-wise</w:t>
      </w:r>
      <w:r>
        <w:rPr>
          <w:rFonts w:ascii="Times New Roman" w:eastAsia="宋体" w:hAnsi="Times New Roman" w:cs="Times New Roman" w:hint="eastAsia"/>
          <w:color w:val="000000" w:themeColor="text1"/>
          <w:sz w:val="24"/>
          <w:szCs w:val="24"/>
        </w:rPr>
        <w:t>算法</w:t>
      </w:r>
    </w:p>
    <w:p w14:paraId="50663401"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color w:val="000000" w:themeColor="text1"/>
          <w:sz w:val="24"/>
          <w:szCs w:val="24"/>
        </w:rPr>
        <w:t>采用</w:t>
      </w:r>
      <w:r>
        <w:rPr>
          <w:rFonts w:ascii="Times New Roman" w:eastAsia="宋体" w:hAnsi="Times New Roman" w:cs="Times New Roman" w:hint="eastAsia"/>
          <w:color w:val="000000" w:themeColor="text1"/>
          <w:sz w:val="24"/>
          <w:szCs w:val="24"/>
        </w:rPr>
        <w:t>深度优先分裂的</w:t>
      </w:r>
      <w:proofErr w:type="gramStart"/>
      <w:r>
        <w:rPr>
          <w:rFonts w:ascii="Times New Roman" w:eastAsia="宋体" w:hAnsi="Times New Roman" w:cs="Times New Roman" w:hint="eastAsia"/>
          <w:color w:val="000000" w:themeColor="text1"/>
          <w:sz w:val="24"/>
          <w:szCs w:val="24"/>
        </w:rPr>
        <w:t>带限制</w:t>
      </w:r>
      <w:proofErr w:type="gramEnd"/>
      <w:r>
        <w:rPr>
          <w:rFonts w:ascii="Times New Roman" w:eastAsia="宋体" w:hAnsi="Times New Roman" w:cs="Times New Roman"/>
          <w:color w:val="000000" w:themeColor="text1"/>
          <w:sz w:val="24"/>
          <w:szCs w:val="24"/>
        </w:rPr>
        <w:t>Leaf-wise</w:t>
      </w:r>
      <w:r>
        <w:rPr>
          <w:rFonts w:ascii="Times New Roman" w:eastAsia="宋体" w:hAnsi="Times New Roman" w:cs="Times New Roman"/>
          <w:color w:val="000000" w:themeColor="text1"/>
          <w:sz w:val="24"/>
          <w:szCs w:val="24"/>
        </w:rPr>
        <w:t>增长策略</w:t>
      </w:r>
      <w:r>
        <w:rPr>
          <w:rFonts w:ascii="Times New Roman" w:eastAsia="宋体" w:hAnsi="Times New Roman" w:cs="Times New Roman" w:hint="eastAsia"/>
          <w:color w:val="000000" w:themeColor="text1"/>
          <w:sz w:val="24"/>
          <w:szCs w:val="24"/>
        </w:rPr>
        <w:t>，相比于</w:t>
      </w:r>
      <w:proofErr w:type="spellStart"/>
      <w:r>
        <w:rPr>
          <w:rFonts w:ascii="Times New Roman" w:eastAsia="宋体" w:hAnsi="Times New Roman" w:cs="Times New Roman"/>
          <w:color w:val="000000" w:themeColor="text1"/>
          <w:sz w:val="24"/>
          <w:szCs w:val="24"/>
        </w:rPr>
        <w:t>Xgboost</w:t>
      </w:r>
      <w:proofErr w:type="spellEnd"/>
      <w:r>
        <w:rPr>
          <w:rFonts w:ascii="Times New Roman" w:eastAsia="宋体" w:hAnsi="Times New Roman" w:cs="Times New Roman" w:hint="eastAsia"/>
          <w:color w:val="000000" w:themeColor="text1"/>
          <w:sz w:val="24"/>
          <w:szCs w:val="24"/>
        </w:rPr>
        <w:t>采用的按层次宽度优先分裂的</w:t>
      </w:r>
      <w:r>
        <w:rPr>
          <w:rFonts w:ascii="Times New Roman" w:eastAsia="宋体" w:hAnsi="Times New Roman" w:cs="Times New Roman" w:hint="eastAsia"/>
          <w:color w:val="000000" w:themeColor="text1"/>
          <w:sz w:val="24"/>
          <w:szCs w:val="24"/>
        </w:rPr>
        <w:t xml:space="preserve"> Level-wise </w:t>
      </w:r>
      <w:r>
        <w:rPr>
          <w:rFonts w:ascii="Times New Roman" w:eastAsia="宋体" w:hAnsi="Times New Roman" w:cs="Times New Roman" w:hint="eastAsia"/>
          <w:color w:val="000000" w:themeColor="text1"/>
          <w:sz w:val="24"/>
          <w:szCs w:val="24"/>
        </w:rPr>
        <w:t>增长策略，在分裂时选择将整层节点都进行了搜索分裂的做法，</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会每次寻找全局样本集合中，分裂增益最大的节点进行分裂。基于这种策略减少了后期剪枝造成的不必要开销。但由于采用深度优先的分裂策略，会造成树的深度太深以至于过拟合，因此在</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中通过限制树的深度，以防止过拟合。不同生长策略的分裂过程如图</w:t>
      </w:r>
      <w:r>
        <w:rPr>
          <w:rFonts w:ascii="Times New Roman" w:eastAsia="宋体" w:hAnsi="Times New Roman" w:cs="Times New Roman" w:hint="eastAsia"/>
          <w:color w:val="000000" w:themeColor="text1"/>
          <w:sz w:val="24"/>
          <w:szCs w:val="24"/>
        </w:rPr>
        <w:t>3.2</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3E116952" w14:textId="77777777">
        <w:tc>
          <w:tcPr>
            <w:tcW w:w="5000" w:type="pct"/>
            <w:tcBorders>
              <w:top w:val="nil"/>
              <w:left w:val="nil"/>
              <w:bottom w:val="nil"/>
              <w:right w:val="nil"/>
            </w:tcBorders>
            <w:tcMar>
              <w:top w:w="0" w:type="dxa"/>
              <w:left w:w="0" w:type="dxa"/>
              <w:bottom w:w="0" w:type="dxa"/>
              <w:right w:w="0" w:type="dxa"/>
            </w:tcMar>
          </w:tcPr>
          <w:p w14:paraId="7BE5E865"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51BE5A14" wp14:editId="0E92A0EA">
                  <wp:extent cx="3032760" cy="3009900"/>
                  <wp:effectExtent l="0" t="0" r="0" b="0"/>
                  <wp:docPr id="141" name="图片 141" descr="叶子分裂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叶子分裂策略"/>
                          <pic:cNvPicPr>
                            <a:picLocks noChangeAspect="1"/>
                          </pic:cNvPicPr>
                        </pic:nvPicPr>
                        <pic:blipFill>
                          <a:blip r:embed="rId108"/>
                          <a:stretch>
                            <a:fillRect/>
                          </a:stretch>
                        </pic:blipFill>
                        <pic:spPr>
                          <a:xfrm>
                            <a:off x="0" y="0"/>
                            <a:ext cx="3032760" cy="3009900"/>
                          </a:xfrm>
                          <a:prstGeom prst="rect">
                            <a:avLst/>
                          </a:prstGeom>
                        </pic:spPr>
                      </pic:pic>
                    </a:graphicData>
                  </a:graphic>
                </wp:inline>
              </w:drawing>
            </w:r>
          </w:p>
        </w:tc>
      </w:tr>
      <w:tr w:rsidR="005D4DFB" w14:paraId="1B869BB7" w14:textId="77777777">
        <w:trPr>
          <w:trHeight w:val="297"/>
        </w:trPr>
        <w:tc>
          <w:tcPr>
            <w:tcW w:w="5000" w:type="pct"/>
            <w:tcBorders>
              <w:top w:val="nil"/>
              <w:left w:val="nil"/>
              <w:bottom w:val="nil"/>
              <w:right w:val="nil"/>
            </w:tcBorders>
            <w:tcMar>
              <w:top w:w="0" w:type="dxa"/>
              <w:left w:w="0" w:type="dxa"/>
              <w:bottom w:w="0" w:type="dxa"/>
              <w:right w:w="0" w:type="dxa"/>
            </w:tcMar>
          </w:tcPr>
          <w:p w14:paraId="3D0247B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3.2 </w:t>
            </w:r>
            <w:r>
              <w:rPr>
                <w:rFonts w:ascii="Times New Roman" w:eastAsia="宋体" w:hAnsi="Times New Roman" w:cs="Times New Roman" w:hint="eastAsia"/>
                <w:szCs w:val="21"/>
              </w:rPr>
              <w:t>不同生长策略算法示意图</w:t>
            </w:r>
          </w:p>
        </w:tc>
      </w:tr>
      <w:tr w:rsidR="005D4DFB" w14:paraId="1115AC51" w14:textId="77777777">
        <w:tc>
          <w:tcPr>
            <w:tcW w:w="5000" w:type="pct"/>
            <w:tcBorders>
              <w:top w:val="nil"/>
              <w:left w:val="nil"/>
              <w:bottom w:val="nil"/>
              <w:right w:val="nil"/>
            </w:tcBorders>
            <w:tcMar>
              <w:top w:w="0" w:type="dxa"/>
              <w:left w:w="0" w:type="dxa"/>
              <w:bottom w:w="0" w:type="dxa"/>
              <w:right w:w="0" w:type="dxa"/>
            </w:tcMar>
          </w:tcPr>
          <w:p w14:paraId="16107999"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 xml:space="preserve">Fig.3.2 </w:t>
            </w:r>
            <w:r>
              <w:rPr>
                <w:rFonts w:ascii="Times New Roman" w:eastAsia="宋体" w:hAnsi="Times New Roman" w:cs="Times New Roman" w:hint="eastAsia"/>
                <w:color w:val="000000"/>
                <w:kern w:val="0"/>
                <w:szCs w:val="21"/>
                <w:lang w:bidi="ar"/>
              </w:rPr>
              <w:t>Schematic diagram of different growth strategy algorithms</w:t>
            </w:r>
          </w:p>
        </w:tc>
      </w:tr>
    </w:tbl>
    <w:p w14:paraId="078048B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）单边梯度采样</w:t>
      </w:r>
      <w:r>
        <w:rPr>
          <w:rFonts w:ascii="Times New Roman" w:eastAsia="宋体" w:hAnsi="Times New Roman" w:cs="Times New Roman" w:hint="eastAsia"/>
          <w:color w:val="000000" w:themeColor="text1"/>
          <w:sz w:val="24"/>
          <w:szCs w:val="24"/>
        </w:rPr>
        <w:t>GOSS</w:t>
      </w:r>
      <w:r>
        <w:rPr>
          <w:rFonts w:ascii="Times New Roman" w:eastAsia="宋体" w:hAnsi="Times New Roman" w:cs="Times New Roman" w:hint="eastAsia"/>
          <w:color w:val="000000" w:themeColor="text1"/>
          <w:sz w:val="24"/>
          <w:szCs w:val="24"/>
        </w:rPr>
        <w:t>算法</w:t>
      </w:r>
    </w:p>
    <w:p w14:paraId="5F724B2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在原始的</w:t>
      </w:r>
      <w:r>
        <w:rPr>
          <w:rFonts w:ascii="Times New Roman" w:eastAsia="宋体" w:hAnsi="Times New Roman" w:cs="Times New Roman" w:hint="eastAsia"/>
          <w:color w:val="000000" w:themeColor="text1"/>
          <w:sz w:val="24"/>
          <w:szCs w:val="24"/>
        </w:rPr>
        <w:t>GBDT</w:t>
      </w:r>
      <w:r>
        <w:rPr>
          <w:rFonts w:ascii="Times New Roman" w:eastAsia="宋体" w:hAnsi="Times New Roman" w:cs="Times New Roman" w:hint="eastAsia"/>
          <w:color w:val="000000" w:themeColor="text1"/>
          <w:sz w:val="24"/>
          <w:szCs w:val="24"/>
        </w:rPr>
        <w:t>算法中，通过将当前模型的损失函数负梯度方向值作为残差拟合值，进而拟合成</w:t>
      </w:r>
      <w:r>
        <w:rPr>
          <w:rFonts w:ascii="Times New Roman" w:eastAsia="宋体" w:hAnsi="Times New Roman" w:cs="Times New Roman" w:hint="eastAsia"/>
          <w:color w:val="000000" w:themeColor="text1"/>
          <w:sz w:val="24"/>
          <w:szCs w:val="24"/>
        </w:rPr>
        <w:t>CART</w:t>
      </w:r>
      <w:r>
        <w:rPr>
          <w:rFonts w:ascii="Times New Roman" w:eastAsia="宋体" w:hAnsi="Times New Roman" w:cs="Times New Roman" w:hint="eastAsia"/>
          <w:color w:val="000000" w:themeColor="text1"/>
          <w:sz w:val="24"/>
          <w:szCs w:val="24"/>
        </w:rPr>
        <w:t>回归树。而在后续的改进型</w:t>
      </w:r>
      <w:r>
        <w:rPr>
          <w:rFonts w:ascii="Times New Roman" w:eastAsia="宋体" w:hAnsi="Times New Roman" w:cs="Times New Roman" w:hint="eastAsia"/>
          <w:color w:val="000000" w:themeColor="text1"/>
          <w:sz w:val="24"/>
          <w:szCs w:val="24"/>
        </w:rPr>
        <w:t>boost</w:t>
      </w:r>
      <w:r>
        <w:rPr>
          <w:rFonts w:ascii="Times New Roman" w:eastAsia="宋体" w:hAnsi="Times New Roman" w:cs="Times New Roman" w:hint="eastAsia"/>
          <w:color w:val="000000" w:themeColor="text1"/>
          <w:sz w:val="24"/>
          <w:szCs w:val="24"/>
        </w:rPr>
        <w:t>算法中，以</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为例，采用随机抽样的策略选取一定数量的样本进行梯度更新。</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不同与前两者的地方在于其采用单边梯度采样</w:t>
      </w:r>
      <w:r>
        <w:rPr>
          <w:rFonts w:ascii="Times New Roman" w:eastAsia="宋体" w:hAnsi="Times New Roman" w:cs="Times New Roman" w:hint="eastAsia"/>
          <w:color w:val="000000" w:themeColor="text1"/>
          <w:sz w:val="24"/>
          <w:szCs w:val="24"/>
        </w:rPr>
        <w:t>GOSS</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 xml:space="preserve">Gradient-based One-Side Sampling </w:t>
      </w:r>
      <w:r>
        <w:rPr>
          <w:rFonts w:ascii="Times New Roman" w:eastAsia="宋体" w:hAnsi="Times New Roman" w:cs="Times New Roman" w:hint="eastAsia"/>
          <w:color w:val="000000" w:themeColor="text1"/>
          <w:sz w:val="24"/>
          <w:szCs w:val="24"/>
        </w:rPr>
        <w:t>），该策略的核心思想是首先保留样本梯度较大的特征向量直接参与回归树构建，同时为了保证小梯度样本的影响不会被忽略，采用随机采样方法对小梯度样本特征有选择的保留数据特征，通过这种方式减小了数据量的同时最大限度的不丢失精度。单边梯度采样的核心步骤如下：</w:t>
      </w:r>
    </w:p>
    <w:p w14:paraId="3EBAEE1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a．</w:t>
      </w:r>
      <w:r>
        <w:rPr>
          <w:rFonts w:ascii="Times New Roman" w:eastAsia="宋体" w:hAnsi="Times New Roman" w:cs="Times New Roman" w:hint="eastAsia"/>
          <w:color w:val="000000" w:themeColor="text1"/>
          <w:sz w:val="24"/>
          <w:szCs w:val="24"/>
        </w:rPr>
        <w:t>选取前</w:t>
      </w:r>
      <w:r>
        <w:rPr>
          <w:rFonts w:ascii="Times New Roman" w:eastAsia="宋体" w:hAnsi="Times New Roman" w:cs="Times New Roman" w:hint="eastAsia"/>
          <w:color w:val="000000" w:themeColor="text1"/>
          <w:position w:val="-6"/>
          <w:sz w:val="24"/>
          <w:szCs w:val="24"/>
        </w:rPr>
        <w:object w:dxaOrig="421" w:dyaOrig="258" w14:anchorId="233865D1">
          <v:shape id="_x0000_i1060" type="#_x0000_t75" style="width:21pt;height:13.2pt" o:ole="">
            <v:imagedata r:id="rId109" o:title=""/>
          </v:shape>
          <o:OLEObject Type="Embed" ProgID="Equation.3" ShapeID="_x0000_i1060" DrawAspect="Content" ObjectID="_1735859408" r:id="rId110"/>
        </w:object>
      </w:r>
      <w:r>
        <w:rPr>
          <w:rFonts w:ascii="Times New Roman" w:eastAsia="宋体" w:hAnsi="Times New Roman" w:cs="Times New Roman" w:hint="eastAsia"/>
          <w:color w:val="000000" w:themeColor="text1"/>
          <w:sz w:val="24"/>
          <w:szCs w:val="24"/>
        </w:rPr>
        <w:t>的样本，作为大梯度样本进行训练。</w:t>
      </w:r>
    </w:p>
    <w:p w14:paraId="286856D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b．</w:t>
      </w:r>
      <w:r>
        <w:rPr>
          <w:rFonts w:ascii="Times New Roman" w:eastAsia="宋体" w:hAnsi="Times New Roman" w:cs="Times New Roman" w:hint="eastAsia"/>
          <w:color w:val="000000" w:themeColor="text1"/>
          <w:sz w:val="24"/>
          <w:szCs w:val="24"/>
        </w:rPr>
        <w:t>从剩余的</w:t>
      </w:r>
      <w:r>
        <w:rPr>
          <w:rFonts w:ascii="Times New Roman" w:eastAsia="宋体" w:hAnsi="Times New Roman" w:cs="Times New Roman" w:hint="eastAsia"/>
          <w:color w:val="000000" w:themeColor="text1"/>
          <w:position w:val="-6"/>
          <w:sz w:val="24"/>
          <w:szCs w:val="24"/>
        </w:rPr>
        <w:object w:dxaOrig="802" w:dyaOrig="285" w14:anchorId="0A047210">
          <v:shape id="_x0000_i1061" type="#_x0000_t75" style="width:40.2pt;height:14.4pt" o:ole="">
            <v:imagedata r:id="rId111" o:title=""/>
          </v:shape>
          <o:OLEObject Type="Embed" ProgID="Equation.3" ShapeID="_x0000_i1061" DrawAspect="Content" ObjectID="_1735859409" r:id="rId112"/>
        </w:object>
      </w:r>
      <w:r>
        <w:rPr>
          <w:rFonts w:ascii="Times New Roman" w:eastAsia="宋体" w:hAnsi="Times New Roman" w:cs="Times New Roman" w:hint="eastAsia"/>
          <w:color w:val="000000" w:themeColor="text1"/>
          <w:sz w:val="24"/>
          <w:szCs w:val="24"/>
        </w:rPr>
        <w:t>的样本中，随机采样选取</w:t>
      </w:r>
      <w:r>
        <w:rPr>
          <w:rFonts w:ascii="Times New Roman" w:eastAsia="宋体" w:hAnsi="Times New Roman" w:cs="Times New Roman" w:hint="eastAsia"/>
          <w:color w:val="000000" w:themeColor="text1"/>
          <w:position w:val="-6"/>
          <w:sz w:val="24"/>
          <w:szCs w:val="24"/>
        </w:rPr>
        <w:object w:dxaOrig="380" w:dyaOrig="258" w14:anchorId="618D8766">
          <v:shape id="_x0000_i1062" type="#_x0000_t75" style="width:19.2pt;height:13.2pt" o:ole="">
            <v:imagedata r:id="rId113" o:title=""/>
          </v:shape>
          <o:OLEObject Type="Embed" ProgID="Equation.3" ShapeID="_x0000_i1062" DrawAspect="Content" ObjectID="_1735859410" r:id="rId114"/>
        </w:object>
      </w:r>
      <w:proofErr w:type="gramStart"/>
      <w:r>
        <w:rPr>
          <w:rFonts w:ascii="Times New Roman" w:eastAsia="宋体" w:hAnsi="Times New Roman" w:cs="Times New Roman" w:hint="eastAsia"/>
          <w:color w:val="000000" w:themeColor="text1"/>
          <w:sz w:val="24"/>
          <w:szCs w:val="24"/>
        </w:rPr>
        <w:t>个</w:t>
      </w:r>
      <w:proofErr w:type="gramEnd"/>
      <w:r>
        <w:rPr>
          <w:rFonts w:ascii="Times New Roman" w:eastAsia="宋体" w:hAnsi="Times New Roman" w:cs="Times New Roman" w:hint="eastAsia"/>
          <w:color w:val="000000" w:themeColor="text1"/>
          <w:sz w:val="24"/>
          <w:szCs w:val="24"/>
        </w:rPr>
        <w:t>作为小梯度样本。</w:t>
      </w:r>
    </w:p>
    <w:p w14:paraId="7395E9D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c．</w:t>
      </w:r>
      <w:r>
        <w:rPr>
          <w:rFonts w:ascii="Times New Roman" w:eastAsia="宋体" w:hAnsi="Times New Roman" w:cs="Times New Roman" w:hint="eastAsia"/>
          <w:color w:val="000000" w:themeColor="text1"/>
          <w:sz w:val="24"/>
          <w:szCs w:val="24"/>
        </w:rPr>
        <w:t>对于后选择的</w:t>
      </w:r>
      <w:r>
        <w:rPr>
          <w:rFonts w:ascii="Times New Roman" w:eastAsia="宋体" w:hAnsi="Times New Roman" w:cs="Times New Roman" w:hint="eastAsia"/>
          <w:color w:val="000000" w:themeColor="text1"/>
          <w:position w:val="-6"/>
          <w:sz w:val="24"/>
          <w:szCs w:val="24"/>
        </w:rPr>
        <w:object w:dxaOrig="380" w:dyaOrig="258" w14:anchorId="08890F63">
          <v:shape id="_x0000_i1063" type="#_x0000_t75" style="width:19.2pt;height:13.2pt" o:ole="">
            <v:imagedata r:id="rId113" o:title=""/>
          </v:shape>
          <o:OLEObject Type="Embed" ProgID="Equation.3" ShapeID="_x0000_i1063" DrawAspect="Content" ObjectID="_1735859411" r:id="rId115"/>
        </w:object>
      </w:r>
      <w:r>
        <w:rPr>
          <w:rFonts w:ascii="Times New Roman" w:eastAsia="宋体" w:hAnsi="Times New Roman" w:cs="Times New Roman" w:hint="eastAsia"/>
          <w:color w:val="000000" w:themeColor="text1"/>
          <w:sz w:val="24"/>
          <w:szCs w:val="24"/>
        </w:rPr>
        <w:t>小梯度样本，将其放大</w:t>
      </w:r>
      <w:r>
        <w:rPr>
          <w:rFonts w:ascii="Times New Roman" w:eastAsia="宋体" w:hAnsi="Times New Roman" w:cs="Times New Roman" w:hint="eastAsia"/>
          <w:color w:val="000000" w:themeColor="text1"/>
          <w:position w:val="-10"/>
          <w:sz w:val="24"/>
          <w:szCs w:val="24"/>
        </w:rPr>
        <w:object w:dxaOrig="895" w:dyaOrig="326" w14:anchorId="37190277">
          <v:shape id="_x0000_i1064" type="#_x0000_t75" style="width:45pt;height:16.2pt" o:ole="">
            <v:imagedata r:id="rId116" o:title=""/>
          </v:shape>
          <o:OLEObject Type="Embed" ProgID="Equation.3" ShapeID="_x0000_i1064" DrawAspect="Content" ObjectID="_1735859412" r:id="rId117"/>
        </w:object>
      </w:r>
      <w:proofErr w:type="gramStart"/>
      <w:r>
        <w:rPr>
          <w:rFonts w:ascii="Times New Roman" w:eastAsia="宋体" w:hAnsi="Times New Roman" w:cs="Times New Roman" w:hint="eastAsia"/>
          <w:color w:val="000000" w:themeColor="text1"/>
          <w:sz w:val="24"/>
          <w:szCs w:val="24"/>
        </w:rPr>
        <w:t>倍</w:t>
      </w:r>
      <w:proofErr w:type="gramEnd"/>
      <w:r>
        <w:rPr>
          <w:rFonts w:ascii="Times New Roman" w:eastAsia="宋体" w:hAnsi="Times New Roman" w:cs="Times New Roman" w:hint="eastAsia"/>
          <w:color w:val="000000" w:themeColor="text1"/>
          <w:sz w:val="24"/>
          <w:szCs w:val="24"/>
        </w:rPr>
        <w:t>后作为增益值。</w:t>
      </w:r>
    </w:p>
    <w:p w14:paraId="3B963A57" w14:textId="77777777" w:rsidR="005D4DFB" w:rsidRDefault="00853CF7">
      <w:pPr>
        <w:spacing w:line="400" w:lineRule="exact"/>
        <w:ind w:leftChars="200" w:left="42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hint="eastAsia"/>
          <w:color w:val="000000" w:themeColor="text1"/>
          <w:sz w:val="24"/>
          <w:szCs w:val="24"/>
        </w:rPr>
        <w:t>）互斥特征捆绑策略</w:t>
      </w:r>
    </w:p>
    <w:p w14:paraId="0D48E77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互斥特征捆绑</w:t>
      </w:r>
      <w:r>
        <w:rPr>
          <w:rFonts w:ascii="Times New Roman" w:eastAsia="宋体" w:hAnsi="Times New Roman" w:cs="Times New Roman" w:hint="eastAsia"/>
          <w:color w:val="000000" w:themeColor="text1"/>
          <w:sz w:val="24"/>
          <w:szCs w:val="24"/>
        </w:rPr>
        <w:t>策略的目的是降低数据的维度，其核心是将特征变量中不同特征捆绑组合成一个特征，输入到回归模型中进行训练</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对于高维特征其通常是稀疏的，特征的稀疏性质可以使得我们能够尽可能的保留数据特征属性的同时降低数据维度，其中通过使用贪心算法可以解决互斥特征选择的问题，即尽可能多的选择多个互斥特征进行合并，并通过设置最大冲突比率</w:t>
      </w:r>
      <w:r>
        <w:rPr>
          <w:rFonts w:ascii="Times New Roman" w:eastAsia="宋体" w:hAnsi="Times New Roman" w:cs="Times New Roman" w:hint="eastAsia"/>
          <w:color w:val="000000" w:themeColor="text1"/>
          <w:position w:val="-10"/>
          <w:sz w:val="24"/>
          <w:szCs w:val="24"/>
        </w:rPr>
        <w:object w:dxaOrig="204" w:dyaOrig="258" w14:anchorId="20F2E7EA">
          <v:shape id="_x0000_i1065" type="#_x0000_t75" style="width:10.2pt;height:13.2pt" o:ole="">
            <v:imagedata r:id="rId118" o:title=""/>
          </v:shape>
          <o:OLEObject Type="Embed" ProgID="Equation.3" ShapeID="_x0000_i1065" DrawAspect="Content" ObjectID="_1735859413" r:id="rId119"/>
        </w:object>
      </w:r>
      <w:r>
        <w:rPr>
          <w:rFonts w:ascii="Times New Roman" w:eastAsia="宋体" w:hAnsi="Times New Roman" w:cs="Times New Roman" w:hint="eastAsia"/>
          <w:color w:val="000000" w:themeColor="text1"/>
          <w:sz w:val="24"/>
          <w:szCs w:val="24"/>
        </w:rPr>
        <w:t>，来平衡贪心算法的精度和效率。在进行特征绑定时，通过在特征值上加一个偏置常量，来将不同特征绑定到不同的直方单元中。通过这种互斥策略在降低数据的维度，加快训练速度的同时，尽可能的保留了训练模型的精确度。</w:t>
      </w:r>
    </w:p>
    <w:p w14:paraId="1E837D58" w14:textId="77777777" w:rsidR="005D4DFB" w:rsidRDefault="005D4DFB">
      <w:pPr>
        <w:spacing w:line="400" w:lineRule="exact"/>
        <w:rPr>
          <w:rFonts w:ascii="Times New Roman" w:eastAsia="宋体" w:hAnsi="Times New Roman" w:cs="Times New Roman"/>
          <w:color w:val="000000" w:themeColor="text1"/>
          <w:sz w:val="24"/>
          <w:szCs w:val="24"/>
        </w:rPr>
      </w:pPr>
    </w:p>
    <w:p w14:paraId="356C4C4C" w14:textId="77777777" w:rsidR="005D4DFB" w:rsidRDefault="00853CF7">
      <w:pPr>
        <w:pStyle w:val="2"/>
      </w:pPr>
      <w:bookmarkStart w:id="91" w:name="_Toc68539015"/>
      <w:bookmarkStart w:id="92" w:name="_Toc125207173"/>
      <w:r>
        <w:t>3.</w:t>
      </w:r>
      <w:r>
        <w:rPr>
          <w:rFonts w:hint="eastAsia"/>
        </w:rPr>
        <w:t xml:space="preserve">2 </w:t>
      </w:r>
      <w:r>
        <w:rPr>
          <w:rFonts w:hint="eastAsia"/>
        </w:rPr>
        <w:t>时间数据滑动窗口数据重组</w:t>
      </w:r>
      <w:bookmarkEnd w:id="92"/>
      <w:r>
        <w:t xml:space="preserve"> </w:t>
      </w:r>
    </w:p>
    <w:p w14:paraId="16B7C35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基于树模型的预测本身是不擅长时间序列数据的趋势预测的，因为在模型的训练学习过程中会将输入特征变量当成无数离散的特征变量点，因此会丢失输入特征变量的时间序列特征。但对于周期性或者曾出现的数据，树模型的回归算法往往会表现出良好的回归效果，这一点已在国内外研究现状中得到体现。本文中使用时间滑动窗口将历史输入特征变量重新组织成新的特征变量组合，以此保留历史数据的集成学习算法对于输入输出变量之间深层逻辑关系的优秀学习捕获能力。时间序列滑动窗口对数据进行重组过程示意图如图</w:t>
      </w:r>
      <w:r>
        <w:rPr>
          <w:rFonts w:ascii="Times New Roman" w:eastAsia="宋体" w:hAnsi="Times New Roman" w:cs="Times New Roman" w:hint="eastAsia"/>
          <w:color w:val="000000" w:themeColor="text1"/>
          <w:sz w:val="24"/>
          <w:szCs w:val="24"/>
        </w:rPr>
        <w:t>3.3</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5061296C" w14:textId="77777777">
        <w:tc>
          <w:tcPr>
            <w:tcW w:w="5000" w:type="pct"/>
            <w:tcBorders>
              <w:top w:val="nil"/>
              <w:left w:val="nil"/>
              <w:bottom w:val="nil"/>
              <w:right w:val="nil"/>
            </w:tcBorders>
            <w:tcMar>
              <w:top w:w="0" w:type="dxa"/>
              <w:left w:w="0" w:type="dxa"/>
              <w:bottom w:w="0" w:type="dxa"/>
              <w:right w:w="0" w:type="dxa"/>
            </w:tcMar>
          </w:tcPr>
          <w:p w14:paraId="22CDE89A" w14:textId="77777777" w:rsidR="005D4DFB" w:rsidRDefault="00853CF7">
            <w:pPr>
              <w:jc w:val="center"/>
              <w:textAlignment w:val="center"/>
              <w:rPr>
                <w:rFonts w:ascii="Times New Roman" w:eastAsia="宋体" w:hAnsi="Times New Roman" w:cs="Times New Roman"/>
                <w:sz w:val="24"/>
                <w:szCs w:val="24"/>
                <w:lang w:bidi="ar"/>
              </w:rPr>
            </w:pPr>
            <w:r>
              <w:rPr>
                <w:rFonts w:hint="eastAsia"/>
                <w:noProof/>
              </w:rPr>
              <w:lastRenderedPageBreak/>
              <w:drawing>
                <wp:inline distT="0" distB="0" distL="114300" distR="114300" wp14:anchorId="2A33EDDA" wp14:editId="25388A8E">
                  <wp:extent cx="5205095" cy="3562985"/>
                  <wp:effectExtent l="0" t="0" r="0" b="0"/>
                  <wp:docPr id="15" name="图片 1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未命名文件"/>
                          <pic:cNvPicPr>
                            <a:picLocks noChangeAspect="1"/>
                          </pic:cNvPicPr>
                        </pic:nvPicPr>
                        <pic:blipFill>
                          <a:blip r:embed="rId120"/>
                          <a:srcRect t="4374"/>
                          <a:stretch>
                            <a:fillRect/>
                          </a:stretch>
                        </pic:blipFill>
                        <pic:spPr>
                          <a:xfrm>
                            <a:off x="0" y="0"/>
                            <a:ext cx="5205095" cy="3562985"/>
                          </a:xfrm>
                          <a:prstGeom prst="rect">
                            <a:avLst/>
                          </a:prstGeom>
                        </pic:spPr>
                      </pic:pic>
                    </a:graphicData>
                  </a:graphic>
                </wp:inline>
              </w:drawing>
            </w:r>
          </w:p>
        </w:tc>
      </w:tr>
      <w:tr w:rsidR="005D4DFB" w14:paraId="3171ECBB" w14:textId="77777777">
        <w:trPr>
          <w:trHeight w:val="297"/>
        </w:trPr>
        <w:tc>
          <w:tcPr>
            <w:tcW w:w="5000" w:type="pct"/>
            <w:tcBorders>
              <w:top w:val="nil"/>
              <w:left w:val="nil"/>
              <w:bottom w:val="nil"/>
              <w:right w:val="nil"/>
            </w:tcBorders>
            <w:tcMar>
              <w:top w:w="0" w:type="dxa"/>
              <w:left w:w="0" w:type="dxa"/>
              <w:bottom w:w="0" w:type="dxa"/>
              <w:right w:w="0" w:type="dxa"/>
            </w:tcMar>
          </w:tcPr>
          <w:p w14:paraId="3A7EE708" w14:textId="77777777" w:rsidR="005D4DFB" w:rsidRDefault="00853CF7">
            <w:pPr>
              <w:pStyle w:val="a3"/>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3</w:t>
            </w:r>
            <w:r>
              <w:rPr>
                <w:rFonts w:ascii="Times New Roman" w:eastAsia="宋体" w:hAnsi="Times New Roman" w:cs="Times New Roman"/>
                <w:color w:val="000000" w:themeColor="text1"/>
                <w:sz w:val="21"/>
                <w:szCs w:val="21"/>
              </w:rPr>
              <w:t xml:space="preserve"> </w:t>
            </w:r>
            <w:r>
              <w:rPr>
                <w:rFonts w:ascii="Times New Roman" w:eastAsia="宋体" w:hAnsi="Times New Roman" w:cs="Times New Roman" w:hint="eastAsia"/>
                <w:color w:val="000000" w:themeColor="text1"/>
                <w:sz w:val="21"/>
                <w:szCs w:val="21"/>
              </w:rPr>
              <w:t>滑动窗口获取数据过程图</w:t>
            </w:r>
          </w:p>
        </w:tc>
      </w:tr>
      <w:tr w:rsidR="005D4DFB" w14:paraId="0C4A46EA" w14:textId="77777777">
        <w:tc>
          <w:tcPr>
            <w:tcW w:w="5000" w:type="pct"/>
            <w:tcBorders>
              <w:top w:val="nil"/>
              <w:left w:val="nil"/>
              <w:bottom w:val="nil"/>
              <w:right w:val="nil"/>
            </w:tcBorders>
            <w:tcMar>
              <w:top w:w="0" w:type="dxa"/>
              <w:left w:w="0" w:type="dxa"/>
              <w:bottom w:w="0" w:type="dxa"/>
              <w:right w:w="0" w:type="dxa"/>
            </w:tcMar>
          </w:tcPr>
          <w:p w14:paraId="7A939F11" w14:textId="77777777" w:rsidR="005D4DFB" w:rsidRDefault="00853CF7">
            <w:pPr>
              <w:pStyle w:val="a3"/>
              <w:widowControl/>
              <w:spacing w:line="400" w:lineRule="exact"/>
              <w:jc w:val="center"/>
              <w:rPr>
                <w:rFonts w:ascii="Times New Roman" w:eastAsia="宋体" w:hAnsi="Times New Roman" w:cs="Times New Roman"/>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3 Sliding window to obtain data process diagram</w:t>
            </w:r>
          </w:p>
        </w:tc>
      </w:tr>
    </w:tbl>
    <w:p w14:paraId="188F3CAD" w14:textId="77777777" w:rsidR="005D4DFB" w:rsidRDefault="005D4DFB"/>
    <w:p w14:paraId="4A177F2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假设模型输入特性变量维数为</w:t>
      </w:r>
      <w:r>
        <w:rPr>
          <w:rFonts w:ascii="Times New Roman" w:eastAsia="宋体" w:hAnsi="Times New Roman" w:cs="Times New Roman" w:hint="eastAsia"/>
          <w:color w:val="000000" w:themeColor="text1"/>
          <w:sz w:val="24"/>
          <w:szCs w:val="24"/>
        </w:rPr>
        <w:t>n</w:t>
      </w:r>
      <w:r>
        <w:rPr>
          <w:rFonts w:ascii="Times New Roman" w:eastAsia="宋体" w:hAnsi="Times New Roman" w:cs="Times New Roman" w:hint="eastAsia"/>
          <w:color w:val="000000" w:themeColor="text1"/>
          <w:sz w:val="24"/>
          <w:szCs w:val="24"/>
        </w:rPr>
        <w:t>，滑动窗口的大小设置为</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hint="eastAsia"/>
          <w:color w:val="000000" w:themeColor="text1"/>
          <w:sz w:val="24"/>
          <w:szCs w:val="24"/>
        </w:rPr>
        <w:t>，上一滑窗输出结果的真实值为</w:t>
      </w:r>
      <w:r>
        <w:rPr>
          <w:rFonts w:ascii="Times New Roman" w:eastAsia="宋体" w:hAnsi="Times New Roman" w:cs="Times New Roman" w:hint="eastAsia"/>
          <w:color w:val="000000" w:themeColor="text1"/>
          <w:position w:val="-10"/>
          <w:sz w:val="24"/>
          <w:szCs w:val="24"/>
        </w:rPr>
        <w:object w:dxaOrig="706" w:dyaOrig="299" w14:anchorId="5BB843BB">
          <v:shape id="_x0000_i1066" type="#_x0000_t75" style="width:35.4pt;height:15pt" o:ole="">
            <v:imagedata r:id="rId121" o:title=""/>
          </v:shape>
          <o:OLEObject Type="Embed" ProgID="Equation.3" ShapeID="_x0000_i1066" DrawAspect="Content" ObjectID="_1735859414" r:id="rId122"/>
        </w:object>
      </w:r>
      <w:r>
        <w:rPr>
          <w:rFonts w:ascii="Times New Roman" w:eastAsia="宋体" w:hAnsi="Times New Roman" w:cs="Times New Roman" w:hint="eastAsia"/>
          <w:color w:val="000000" w:themeColor="text1"/>
          <w:sz w:val="24"/>
          <w:szCs w:val="24"/>
        </w:rPr>
        <w:t>，当前</w:t>
      </w:r>
      <w:proofErr w:type="gramStart"/>
      <w:r>
        <w:rPr>
          <w:rFonts w:ascii="Times New Roman" w:eastAsia="宋体" w:hAnsi="Times New Roman" w:cs="Times New Roman" w:hint="eastAsia"/>
          <w:color w:val="000000" w:themeColor="text1"/>
          <w:sz w:val="24"/>
          <w:szCs w:val="24"/>
        </w:rPr>
        <w:t>时刻滑窗的</w:t>
      </w:r>
      <w:proofErr w:type="gramEnd"/>
      <w:r>
        <w:rPr>
          <w:rFonts w:ascii="Times New Roman" w:eastAsia="宋体" w:hAnsi="Times New Roman" w:cs="Times New Roman" w:hint="eastAsia"/>
          <w:color w:val="000000" w:themeColor="text1"/>
          <w:sz w:val="24"/>
          <w:szCs w:val="24"/>
        </w:rPr>
        <w:t>模型待输出变量为</w:t>
      </w:r>
      <w:r>
        <w:rPr>
          <w:rFonts w:ascii="Times New Roman" w:eastAsia="宋体" w:hAnsi="Times New Roman" w:cs="Times New Roman" w:hint="eastAsia"/>
          <w:color w:val="000000" w:themeColor="text1"/>
          <w:position w:val="-10"/>
          <w:sz w:val="24"/>
          <w:szCs w:val="24"/>
        </w:rPr>
        <w:object w:dxaOrig="421" w:dyaOrig="299" w14:anchorId="6AF70E87">
          <v:shape id="_x0000_i1067" type="#_x0000_t75" style="width:21pt;height:15pt" o:ole="">
            <v:imagedata r:id="rId123" o:title=""/>
          </v:shape>
          <o:OLEObject Type="Embed" ProgID="Equation.3" ShapeID="_x0000_i1067" DrawAspect="Content" ObjectID="_1735859415" r:id="rId124"/>
        </w:object>
      </w:r>
      <w:r>
        <w:rPr>
          <w:rFonts w:ascii="Times New Roman" w:eastAsia="宋体" w:hAnsi="Times New Roman" w:cs="Times New Roman" w:hint="eastAsia"/>
          <w:color w:val="000000" w:themeColor="text1"/>
          <w:sz w:val="24"/>
          <w:szCs w:val="24"/>
        </w:rPr>
        <w:t>，则将滑动窗口内数据转换为模型一维输入特征变量后，转换后输入特征维数为</w:t>
      </w:r>
      <w:r>
        <w:rPr>
          <w:rFonts w:ascii="Times New Roman" w:eastAsia="宋体" w:hAnsi="Times New Roman" w:cs="Times New Roman" w:hint="eastAsia"/>
          <w:color w:val="000000" w:themeColor="text1"/>
          <w:position w:val="-10"/>
          <w:sz w:val="24"/>
          <w:szCs w:val="24"/>
        </w:rPr>
        <w:object w:dxaOrig="978" w:dyaOrig="299" w14:anchorId="0730EBA1">
          <v:shape id="_x0000_i1068" type="#_x0000_t75" style="width:48.6pt;height:15pt" o:ole="">
            <v:imagedata r:id="rId125" o:title=""/>
          </v:shape>
          <o:OLEObject Type="Embed" ProgID="Equation.3" ShapeID="_x0000_i1068" DrawAspect="Content" ObjectID="_1735859416" r:id="rId126"/>
        </w:object>
      </w:r>
      <w:r>
        <w:rPr>
          <w:rFonts w:ascii="Times New Roman" w:eastAsia="宋体" w:hAnsi="Times New Roman" w:cs="Times New Roman" w:hint="eastAsia"/>
          <w:color w:val="000000" w:themeColor="text1"/>
          <w:sz w:val="24"/>
          <w:szCs w:val="24"/>
        </w:rPr>
        <w:t>，窗口数据重组过程如图</w:t>
      </w:r>
      <w:r>
        <w:rPr>
          <w:rFonts w:ascii="Times New Roman" w:eastAsia="宋体" w:hAnsi="Times New Roman" w:cs="Times New Roman" w:hint="eastAsia"/>
          <w:color w:val="000000" w:themeColor="text1"/>
          <w:sz w:val="24"/>
          <w:szCs w:val="24"/>
        </w:rPr>
        <w:t>3.4</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781"/>
      </w:tblGrid>
      <w:tr w:rsidR="005D4DFB" w14:paraId="067DFFAE" w14:textId="77777777">
        <w:tc>
          <w:tcPr>
            <w:tcW w:w="5000" w:type="pct"/>
            <w:tcBorders>
              <w:top w:val="nil"/>
              <w:left w:val="nil"/>
              <w:bottom w:val="nil"/>
              <w:right w:val="nil"/>
            </w:tcBorders>
            <w:tcMar>
              <w:top w:w="0" w:type="dxa"/>
              <w:left w:w="0" w:type="dxa"/>
              <w:bottom w:w="0" w:type="dxa"/>
              <w:right w:w="0" w:type="dxa"/>
            </w:tcMar>
          </w:tcPr>
          <w:p w14:paraId="0633A643" w14:textId="77777777" w:rsidR="005D4DFB" w:rsidRDefault="00853CF7">
            <w:pPr>
              <w:jc w:val="center"/>
              <w:textAlignment w:val="center"/>
              <w:rPr>
                <w:rFonts w:ascii="Times New Roman" w:eastAsia="宋体" w:hAnsi="Times New Roman" w:cs="Times New Roman"/>
                <w:sz w:val="24"/>
                <w:szCs w:val="24"/>
                <w:lang w:bidi="ar"/>
              </w:rPr>
            </w:pPr>
            <w:r>
              <w:rPr>
                <w:rFonts w:hint="eastAsia"/>
                <w:noProof/>
              </w:rPr>
              <w:drawing>
                <wp:inline distT="0" distB="0" distL="114300" distR="114300" wp14:anchorId="05283292" wp14:editId="7228BB5D">
                  <wp:extent cx="5575935" cy="2929255"/>
                  <wp:effectExtent l="0" t="0" r="0" b="0"/>
                  <wp:docPr id="22" name="图片 22"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5)"/>
                          <pic:cNvPicPr>
                            <a:picLocks noChangeAspect="1"/>
                          </pic:cNvPicPr>
                        </pic:nvPicPr>
                        <pic:blipFill>
                          <a:blip r:embed="rId127"/>
                          <a:srcRect b="7865"/>
                          <a:stretch>
                            <a:fillRect/>
                          </a:stretch>
                        </pic:blipFill>
                        <pic:spPr>
                          <a:xfrm>
                            <a:off x="0" y="0"/>
                            <a:ext cx="5575935" cy="2929255"/>
                          </a:xfrm>
                          <a:prstGeom prst="rect">
                            <a:avLst/>
                          </a:prstGeom>
                        </pic:spPr>
                      </pic:pic>
                    </a:graphicData>
                  </a:graphic>
                </wp:inline>
              </w:drawing>
            </w:r>
          </w:p>
        </w:tc>
      </w:tr>
      <w:tr w:rsidR="005D4DFB" w14:paraId="1AE51EB0" w14:textId="77777777">
        <w:trPr>
          <w:trHeight w:val="297"/>
        </w:trPr>
        <w:tc>
          <w:tcPr>
            <w:tcW w:w="5000" w:type="pct"/>
            <w:tcBorders>
              <w:top w:val="nil"/>
              <w:left w:val="nil"/>
              <w:bottom w:val="nil"/>
              <w:right w:val="nil"/>
            </w:tcBorders>
            <w:tcMar>
              <w:top w:w="0" w:type="dxa"/>
              <w:left w:w="0" w:type="dxa"/>
              <w:bottom w:w="0" w:type="dxa"/>
              <w:right w:w="0" w:type="dxa"/>
            </w:tcMar>
          </w:tcPr>
          <w:p w14:paraId="2AC6778D" w14:textId="77777777" w:rsidR="005D4DFB" w:rsidRDefault="00853CF7">
            <w:pPr>
              <w:pStyle w:val="a3"/>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4 </w:t>
            </w:r>
            <w:r>
              <w:rPr>
                <w:rFonts w:ascii="Times New Roman" w:eastAsia="宋体" w:hAnsi="Times New Roman" w:cs="Times New Roman" w:hint="eastAsia"/>
                <w:color w:val="000000" w:themeColor="text1"/>
                <w:sz w:val="21"/>
                <w:szCs w:val="21"/>
              </w:rPr>
              <w:t>窗口数据重组示意图</w:t>
            </w:r>
          </w:p>
        </w:tc>
      </w:tr>
      <w:tr w:rsidR="005D4DFB" w14:paraId="6CD4C18C" w14:textId="77777777">
        <w:tc>
          <w:tcPr>
            <w:tcW w:w="5000" w:type="pct"/>
            <w:tcBorders>
              <w:top w:val="nil"/>
              <w:left w:val="nil"/>
              <w:bottom w:val="nil"/>
              <w:right w:val="nil"/>
            </w:tcBorders>
            <w:tcMar>
              <w:top w:w="0" w:type="dxa"/>
              <w:left w:w="0" w:type="dxa"/>
              <w:bottom w:w="0" w:type="dxa"/>
              <w:right w:w="0" w:type="dxa"/>
            </w:tcMar>
          </w:tcPr>
          <w:p w14:paraId="62D6FDD5"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color w:val="000000" w:themeColor="text1"/>
                <w:szCs w:val="21"/>
              </w:rPr>
              <w:t>Fig.</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STYLEREF 1 \s </w:instrText>
            </w:r>
            <w:r>
              <w:rPr>
                <w:rFonts w:ascii="Times New Roman" w:eastAsia="宋体" w:hAnsi="Times New Roman" w:cs="Times New Roman"/>
                <w:color w:val="000000" w:themeColor="text1"/>
                <w:szCs w:val="21"/>
              </w:rPr>
              <w:fldChar w:fldCharType="separate"/>
            </w:r>
            <w:r>
              <w:rPr>
                <w:rFonts w:ascii="Times New Roman" w:eastAsia="宋体" w:hAnsi="Times New Roman" w:cs="Times New Roman"/>
                <w:color w:val="000000" w:themeColor="text1"/>
                <w:szCs w:val="21"/>
              </w:rPr>
              <w:t>3</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4 Schematic diagram of window data reorganization</w:t>
            </w:r>
          </w:p>
        </w:tc>
      </w:tr>
    </w:tbl>
    <w:p w14:paraId="39120AA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通过将时间历史输入特征变量转变为一维数据，对输入特征变量个数进行扩充后，保留了时间序列数据对输出变量的累计影响的可能性，在本文中，由于</w:t>
      </w:r>
      <w:proofErr w:type="gramStart"/>
      <w:r>
        <w:rPr>
          <w:rFonts w:ascii="Times New Roman" w:eastAsia="宋体" w:hAnsi="Times New Roman" w:cs="Times New Roman" w:hint="eastAsia"/>
          <w:color w:val="000000" w:themeColor="text1"/>
          <w:sz w:val="24"/>
          <w:szCs w:val="24"/>
        </w:rPr>
        <w:t>整流罩某一</w:t>
      </w:r>
      <w:proofErr w:type="gramEnd"/>
      <w:r>
        <w:rPr>
          <w:rFonts w:ascii="Times New Roman" w:eastAsia="宋体" w:hAnsi="Times New Roman" w:cs="Times New Roman" w:hint="eastAsia"/>
          <w:color w:val="000000" w:themeColor="text1"/>
          <w:sz w:val="24"/>
          <w:szCs w:val="24"/>
        </w:rPr>
        <w:t>时刻的温湿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是历史输入变量在时间累积作用下的结果，所以对于历史输入特征变量的保留是在数据准备阶段必不可少的一部分。</w:t>
      </w:r>
    </w:p>
    <w:p w14:paraId="042F66A3"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29813702" w14:textId="77777777" w:rsidR="005D4DFB" w:rsidRDefault="00853CF7">
      <w:pPr>
        <w:pStyle w:val="2"/>
        <w:rPr>
          <w:color w:val="000000" w:themeColor="text1"/>
        </w:rPr>
      </w:pPr>
      <w:bookmarkStart w:id="93" w:name="_Toc68539014"/>
      <w:bookmarkStart w:id="94" w:name="_Toc125207174"/>
      <w:bookmarkEnd w:id="91"/>
      <w:r>
        <w:rPr>
          <w:color w:val="000000" w:themeColor="text1"/>
        </w:rPr>
        <w:t>3</w:t>
      </w:r>
      <w:r>
        <w:rPr>
          <w:rFonts w:hint="eastAsia"/>
          <w:color w:val="000000" w:themeColor="text1"/>
        </w:rPr>
        <w:t>.3</w:t>
      </w:r>
      <w:r>
        <w:rPr>
          <w:color w:val="000000" w:themeColor="text1"/>
        </w:rPr>
        <w:t xml:space="preserve"> </w:t>
      </w:r>
      <w:bookmarkEnd w:id="93"/>
      <w:r>
        <w:rPr>
          <w:color w:val="000000" w:themeColor="text1"/>
        </w:rPr>
        <w:t>贝叶斯</w:t>
      </w:r>
      <w:r>
        <w:rPr>
          <w:rFonts w:hint="eastAsia"/>
          <w:color w:val="000000" w:themeColor="text1"/>
        </w:rPr>
        <w:t>超参数调优原理</w:t>
      </w:r>
      <w:bookmarkEnd w:id="94"/>
    </w:p>
    <w:p w14:paraId="5D281F9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w:t>
      </w:r>
      <w:r>
        <w:rPr>
          <w:rFonts w:ascii="Times New Roman" w:eastAsia="宋体" w:hAnsi="Times New Roman" w:cs="Times New Roman" w:hint="eastAsia"/>
          <w:color w:val="000000" w:themeColor="text1"/>
          <w:sz w:val="24"/>
          <w:szCs w:val="24"/>
        </w:rPr>
        <w:t>集成</w:t>
      </w:r>
      <w:r>
        <w:rPr>
          <w:rFonts w:ascii="Times New Roman" w:eastAsia="宋体" w:hAnsi="Times New Roman" w:cs="Times New Roman"/>
          <w:color w:val="000000" w:themeColor="text1"/>
          <w:sz w:val="24"/>
          <w:szCs w:val="24"/>
        </w:rPr>
        <w:t>模型</w:t>
      </w:r>
      <w:r>
        <w:rPr>
          <w:rFonts w:ascii="Times New Roman" w:eastAsia="宋体" w:hAnsi="Times New Roman" w:cs="Times New Roman" w:hint="eastAsia"/>
          <w:color w:val="000000" w:themeColor="text1"/>
          <w:sz w:val="24"/>
          <w:szCs w:val="24"/>
        </w:rPr>
        <w:t>训练过程中</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超参数</w:t>
      </w:r>
      <w:r>
        <w:rPr>
          <w:rFonts w:ascii="Times New Roman" w:eastAsia="宋体" w:hAnsi="Times New Roman" w:cs="Times New Roman"/>
          <w:color w:val="000000" w:themeColor="text1"/>
          <w:sz w:val="24"/>
          <w:szCs w:val="24"/>
        </w:rPr>
        <w:t>的</w:t>
      </w:r>
      <w:r>
        <w:rPr>
          <w:rFonts w:ascii="Times New Roman" w:eastAsia="宋体" w:hAnsi="Times New Roman" w:cs="Times New Roman" w:hint="eastAsia"/>
          <w:color w:val="000000" w:themeColor="text1"/>
          <w:sz w:val="24"/>
          <w:szCs w:val="24"/>
        </w:rPr>
        <w:t>组合对模型最终的回归拟合效果有重要的影响，对于复杂的模型，正确的超参数设置会使得模型有更好的学习能力去学习</w:t>
      </w:r>
      <w:proofErr w:type="gramStart"/>
      <w:r>
        <w:rPr>
          <w:rFonts w:ascii="Times New Roman" w:eastAsia="宋体" w:hAnsi="Times New Roman" w:cs="Times New Roman" w:hint="eastAsia"/>
          <w:color w:val="000000" w:themeColor="text1"/>
          <w:sz w:val="24"/>
          <w:szCs w:val="24"/>
        </w:rPr>
        <w:t>数据集间深层</w:t>
      </w:r>
      <w:proofErr w:type="gramEnd"/>
      <w:r>
        <w:rPr>
          <w:rFonts w:ascii="Times New Roman" w:eastAsia="宋体" w:hAnsi="Times New Roman" w:cs="Times New Roman" w:hint="eastAsia"/>
          <w:color w:val="000000" w:themeColor="text1"/>
          <w:sz w:val="24"/>
          <w:szCs w:val="24"/>
        </w:rPr>
        <w:t>关系</w:t>
      </w:r>
      <w:r>
        <w:rPr>
          <w:rFonts w:ascii="Times New Roman" w:eastAsia="宋体" w:hAnsi="Times New Roman" w:cs="Times New Roman"/>
          <w:color w:val="000000" w:themeColor="text1"/>
          <w:sz w:val="24"/>
          <w:szCs w:val="24"/>
        </w:rPr>
        <w:t>，因此</w:t>
      </w:r>
      <w:r>
        <w:rPr>
          <w:rFonts w:ascii="Times New Roman" w:eastAsia="宋体" w:hAnsi="Times New Roman" w:cs="Times New Roman" w:hint="eastAsia"/>
          <w:color w:val="000000" w:themeColor="text1"/>
          <w:sz w:val="24"/>
          <w:szCs w:val="24"/>
        </w:rPr>
        <w:t>超参数的调整</w:t>
      </w:r>
      <w:r>
        <w:rPr>
          <w:rFonts w:ascii="Times New Roman" w:eastAsia="宋体" w:hAnsi="Times New Roman" w:cs="Times New Roman"/>
          <w:color w:val="000000" w:themeColor="text1"/>
          <w:sz w:val="24"/>
          <w:szCs w:val="24"/>
        </w:rPr>
        <w:t>是</w:t>
      </w:r>
      <w:r>
        <w:rPr>
          <w:rFonts w:ascii="Times New Roman" w:eastAsia="宋体" w:hAnsi="Times New Roman" w:cs="Times New Roman" w:hint="eastAsia"/>
          <w:color w:val="000000" w:themeColor="text1"/>
          <w:sz w:val="24"/>
          <w:szCs w:val="24"/>
        </w:rPr>
        <w:t>应用模型训练</w:t>
      </w:r>
      <w:r>
        <w:rPr>
          <w:rFonts w:ascii="Times New Roman" w:eastAsia="宋体" w:hAnsi="Times New Roman" w:cs="Times New Roman"/>
          <w:color w:val="000000" w:themeColor="text1"/>
          <w:sz w:val="24"/>
          <w:szCs w:val="24"/>
        </w:rPr>
        <w:t>过程中</w:t>
      </w:r>
      <w:r>
        <w:rPr>
          <w:rFonts w:ascii="Times New Roman" w:eastAsia="宋体" w:hAnsi="Times New Roman" w:cs="Times New Roman" w:hint="eastAsia"/>
          <w:color w:val="000000" w:themeColor="text1"/>
          <w:sz w:val="24"/>
          <w:szCs w:val="24"/>
        </w:rPr>
        <w:t>必要的组成部分</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对于集成学习过程我们并不知道模型内部的组成结构和具体梯度变化信息，我们只能通过输入对输出的影响变化去判断模型的相关参数设置的好坏，但对于常规的黑盒模型其需要设置的超参数往往具有参数范围大，数量多的特点，通过简单</w:t>
      </w:r>
      <w:proofErr w:type="gramStart"/>
      <w:r>
        <w:rPr>
          <w:rFonts w:ascii="Times New Roman" w:eastAsia="宋体" w:hAnsi="Times New Roman" w:cs="Times New Roman" w:hint="eastAsia"/>
          <w:color w:val="000000" w:themeColor="text1"/>
          <w:sz w:val="24"/>
          <w:szCs w:val="24"/>
        </w:rPr>
        <w:t>的试凑法</w:t>
      </w:r>
      <w:proofErr w:type="gramEnd"/>
      <w:r>
        <w:rPr>
          <w:rFonts w:ascii="Times New Roman" w:eastAsia="宋体" w:hAnsi="Times New Roman" w:cs="Times New Roman" w:hint="eastAsia"/>
          <w:color w:val="000000" w:themeColor="text1"/>
          <w:sz w:val="24"/>
          <w:szCs w:val="24"/>
        </w:rPr>
        <w:t>显然对复杂的黑盒模型中的众多超参数并不适用。因此需要一种快速的超参数组合优化确定方法，以便能够帮助模型快速收敛，加快训练速率。在本文中</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集成学习模型的相关超参数如表</w:t>
      </w:r>
      <w:r>
        <w:rPr>
          <w:rFonts w:ascii="Times New Roman" w:eastAsia="宋体" w:hAnsi="Times New Roman" w:cs="Times New Roman" w:hint="eastAsia"/>
          <w:color w:val="000000" w:themeColor="text1"/>
          <w:sz w:val="24"/>
          <w:szCs w:val="24"/>
        </w:rPr>
        <w:t>3.1</w:t>
      </w:r>
      <w:r>
        <w:rPr>
          <w:rFonts w:ascii="Times New Roman" w:eastAsia="宋体" w:hAnsi="Times New Roman" w:cs="Times New Roman" w:hint="eastAsia"/>
          <w:color w:val="000000" w:themeColor="text1"/>
          <w:sz w:val="24"/>
          <w:szCs w:val="24"/>
        </w:rPr>
        <w:t>所示：</w:t>
      </w:r>
    </w:p>
    <w:p w14:paraId="6751CCB5"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48273390"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SEQ </w:instrText>
      </w:r>
      <w:r>
        <w:rPr>
          <w:rFonts w:ascii="Times New Roman" w:eastAsia="宋体" w:hAnsi="Times New Roman" w:cs="Times New Roman"/>
          <w:color w:val="000000" w:themeColor="text1"/>
          <w:szCs w:val="21"/>
        </w:rPr>
        <w:instrText>表</w:instrText>
      </w:r>
      <w:r>
        <w:rPr>
          <w:rFonts w:ascii="Times New Roman" w:eastAsia="宋体" w:hAnsi="Times New Roman" w:cs="Times New Roman"/>
          <w:color w:val="000000" w:themeColor="text1"/>
          <w:szCs w:val="21"/>
        </w:rPr>
        <w:instrText xml:space="preserve"> \* ARABIC \s 1 </w:instrText>
      </w:r>
      <w:r>
        <w:rPr>
          <w:rFonts w:ascii="Times New Roman" w:eastAsia="宋体" w:hAnsi="Times New Roman" w:cs="Times New Roman"/>
          <w:color w:val="000000" w:themeColor="text1"/>
          <w:szCs w:val="21"/>
        </w:rPr>
        <w:fldChar w:fldCharType="separate"/>
      </w:r>
      <w:r>
        <w:rPr>
          <w:rFonts w:ascii="Times New Roman" w:eastAsia="宋体" w:hAnsi="Times New Roman" w:cs="Times New Roman"/>
          <w:color w:val="000000" w:themeColor="text1"/>
          <w:szCs w:val="21"/>
        </w:rPr>
        <w:t>1</w:t>
      </w:r>
      <w:r>
        <w:rPr>
          <w:rFonts w:ascii="Times New Roman" w:eastAsia="宋体" w:hAnsi="Times New Roman" w:cs="Times New Roman"/>
          <w:color w:val="000000" w:themeColor="text1"/>
          <w:szCs w:val="21"/>
        </w:rPr>
        <w:fldChar w:fldCharType="end"/>
      </w:r>
      <w:r>
        <w:rPr>
          <w:rFonts w:ascii="Times New Roman" w:eastAsia="宋体" w:hAnsi="Times New Roman" w:cs="Times New Roman" w:hint="eastAsia"/>
          <w:color w:val="000000" w:themeColor="text1"/>
          <w:szCs w:val="21"/>
        </w:rPr>
        <w:t xml:space="preserve"> </w:t>
      </w:r>
      <w:proofErr w:type="spellStart"/>
      <w:r>
        <w:rPr>
          <w:rFonts w:ascii="Times New Roman" w:eastAsia="宋体" w:hAnsi="Times New Roman" w:cs="Times New Roman" w:hint="eastAsia"/>
          <w:color w:val="000000" w:themeColor="text1"/>
          <w:szCs w:val="21"/>
        </w:rPr>
        <w:t>LightGBM</w:t>
      </w:r>
      <w:proofErr w:type="spellEnd"/>
      <w:r>
        <w:rPr>
          <w:rFonts w:ascii="Times New Roman" w:eastAsia="宋体" w:hAnsi="Times New Roman" w:cs="Times New Roman" w:hint="eastAsia"/>
          <w:color w:val="000000" w:themeColor="text1"/>
          <w:szCs w:val="21"/>
        </w:rPr>
        <w:t>相关超参数</w:t>
      </w:r>
    </w:p>
    <w:p w14:paraId="22F2062A"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Tab.</w:t>
      </w: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SEQ Tab. \* ARABIC \s 1 </w:instrText>
      </w:r>
      <w:r>
        <w:rPr>
          <w:rFonts w:ascii="Times New Roman" w:eastAsia="宋体" w:hAnsi="Times New Roman" w:cs="Times New Roman"/>
          <w:color w:val="000000" w:themeColor="text1"/>
          <w:szCs w:val="21"/>
        </w:rPr>
        <w:fldChar w:fldCharType="separate"/>
      </w:r>
      <w:r>
        <w:rPr>
          <w:rFonts w:ascii="Times New Roman" w:eastAsia="宋体" w:hAnsi="Times New Roman" w:cs="Times New Roman"/>
          <w:color w:val="000000" w:themeColor="text1"/>
          <w:szCs w:val="21"/>
        </w:rPr>
        <w:t>1</w:t>
      </w:r>
      <w:r>
        <w:rPr>
          <w:rFonts w:ascii="Times New Roman" w:eastAsia="宋体" w:hAnsi="Times New Roman" w:cs="Times New Roman"/>
          <w:color w:val="000000" w:themeColor="text1"/>
          <w:szCs w:val="21"/>
        </w:rPr>
        <w:fldChar w:fldCharType="end"/>
      </w:r>
      <w:r>
        <w:rPr>
          <w:rFonts w:ascii="Times New Roman" w:eastAsia="宋体" w:hAnsi="Times New Roman" w:cs="Times New Roman" w:hint="eastAsia"/>
          <w:color w:val="000000" w:themeColor="text1"/>
          <w:szCs w:val="21"/>
        </w:rPr>
        <w:t xml:space="preserve"> </w:t>
      </w:r>
      <w:proofErr w:type="spellStart"/>
      <w:r>
        <w:rPr>
          <w:rFonts w:ascii="Times New Roman" w:eastAsia="宋体" w:hAnsi="Times New Roman" w:cs="Times New Roman" w:hint="eastAsia"/>
          <w:color w:val="000000" w:themeColor="text1"/>
          <w:szCs w:val="21"/>
        </w:rPr>
        <w:t>LightGBM</w:t>
      </w:r>
      <w:proofErr w:type="spellEnd"/>
      <w:r>
        <w:rPr>
          <w:rFonts w:ascii="Times New Roman" w:eastAsia="宋体" w:hAnsi="Times New Roman" w:cs="Times New Roman" w:hint="eastAsia"/>
          <w:color w:val="000000" w:themeColor="text1"/>
          <w:szCs w:val="21"/>
        </w:rPr>
        <w:t xml:space="preserve"> related hyperparameters</w:t>
      </w:r>
    </w:p>
    <w:tbl>
      <w:tblPr>
        <w:tblStyle w:val="af"/>
        <w:tblW w:w="739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9"/>
        <w:gridCol w:w="3521"/>
        <w:gridCol w:w="1929"/>
      </w:tblGrid>
      <w:tr w:rsidR="005D4DFB" w14:paraId="427F1D4D" w14:textId="77777777">
        <w:trPr>
          <w:trHeight w:val="426"/>
          <w:jc w:val="center"/>
        </w:trPr>
        <w:tc>
          <w:tcPr>
            <w:tcW w:w="1949" w:type="dxa"/>
            <w:tcBorders>
              <w:bottom w:val="single" w:sz="4" w:space="0" w:color="auto"/>
            </w:tcBorders>
            <w:vAlign w:val="center"/>
          </w:tcPr>
          <w:p w14:paraId="39E32D7C"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超参数</w:t>
            </w:r>
          </w:p>
        </w:tc>
        <w:tc>
          <w:tcPr>
            <w:tcW w:w="3521" w:type="dxa"/>
            <w:tcBorders>
              <w:bottom w:val="single" w:sz="4" w:space="0" w:color="auto"/>
            </w:tcBorders>
            <w:vAlign w:val="center"/>
          </w:tcPr>
          <w:p w14:paraId="5B54B8AD"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含义</w:t>
            </w:r>
          </w:p>
        </w:tc>
        <w:tc>
          <w:tcPr>
            <w:tcW w:w="1929" w:type="dxa"/>
            <w:tcBorders>
              <w:bottom w:val="single" w:sz="4" w:space="0" w:color="auto"/>
            </w:tcBorders>
            <w:vAlign w:val="center"/>
          </w:tcPr>
          <w:p w14:paraId="5C3D9B63"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预设值</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收索区间</w:t>
            </w:r>
          </w:p>
        </w:tc>
      </w:tr>
      <w:tr w:rsidR="005D4DFB" w14:paraId="1CFD9E10" w14:textId="77777777">
        <w:trPr>
          <w:trHeight w:val="271"/>
          <w:jc w:val="center"/>
        </w:trPr>
        <w:tc>
          <w:tcPr>
            <w:tcW w:w="1949" w:type="dxa"/>
            <w:tcBorders>
              <w:top w:val="single" w:sz="4" w:space="0" w:color="auto"/>
              <w:tl2br w:val="nil"/>
              <w:tr2bl w:val="nil"/>
            </w:tcBorders>
            <w:vAlign w:val="center"/>
          </w:tcPr>
          <w:p w14:paraId="2193E1E0"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Boosting_type</m:t>
                </m:r>
              </m:oMath>
            </m:oMathPara>
          </w:p>
        </w:tc>
        <w:tc>
          <w:tcPr>
            <w:tcW w:w="3521" w:type="dxa"/>
            <w:tcBorders>
              <w:top w:val="single" w:sz="4" w:space="0" w:color="auto"/>
              <w:tl2br w:val="nil"/>
              <w:tr2bl w:val="nil"/>
            </w:tcBorders>
            <w:vAlign w:val="center"/>
          </w:tcPr>
          <w:p w14:paraId="414D0C1E"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提升类型</w:t>
            </w:r>
          </w:p>
        </w:tc>
        <w:tc>
          <w:tcPr>
            <w:tcW w:w="1929" w:type="dxa"/>
            <w:tcBorders>
              <w:top w:val="single" w:sz="4" w:space="0" w:color="auto"/>
              <w:tl2br w:val="nil"/>
              <w:tr2bl w:val="nil"/>
            </w:tcBorders>
            <w:vAlign w:val="center"/>
          </w:tcPr>
          <w:p w14:paraId="43D6A826" w14:textId="77777777" w:rsidR="005D4DFB" w:rsidRDefault="00853CF7">
            <w:pPr>
              <w:spacing w:line="400" w:lineRule="atLeast"/>
              <w:jc w:val="cente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color w:val="000000" w:themeColor="text1"/>
                <w:szCs w:val="21"/>
              </w:rPr>
              <w:t>g</w:t>
            </w:r>
            <w:r>
              <w:rPr>
                <w:rFonts w:ascii="Times New Roman" w:eastAsia="宋体" w:hAnsi="Times New Roman" w:cs="Times New Roman"/>
                <w:color w:val="000000" w:themeColor="text1"/>
                <w:szCs w:val="21"/>
              </w:rPr>
              <w:t>dbt</w:t>
            </w:r>
            <w:proofErr w:type="spellEnd"/>
          </w:p>
        </w:tc>
      </w:tr>
      <w:tr w:rsidR="005D4DFB" w14:paraId="2A362BB2" w14:textId="77777777">
        <w:trPr>
          <w:trHeight w:val="242"/>
          <w:jc w:val="center"/>
        </w:trPr>
        <w:tc>
          <w:tcPr>
            <w:tcW w:w="1949" w:type="dxa"/>
            <w:tcBorders>
              <w:tl2br w:val="nil"/>
              <w:tr2bl w:val="nil"/>
            </w:tcBorders>
            <w:vAlign w:val="center"/>
          </w:tcPr>
          <w:p w14:paraId="48A580A3"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objective</w:t>
            </w:r>
          </w:p>
        </w:tc>
        <w:tc>
          <w:tcPr>
            <w:tcW w:w="3521" w:type="dxa"/>
            <w:tcBorders>
              <w:tl2br w:val="nil"/>
              <w:tr2bl w:val="nil"/>
            </w:tcBorders>
            <w:vAlign w:val="center"/>
          </w:tcPr>
          <w:p w14:paraId="1044C93B"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学习任务</w:t>
            </w:r>
          </w:p>
        </w:tc>
        <w:tc>
          <w:tcPr>
            <w:tcW w:w="1929" w:type="dxa"/>
            <w:tcBorders>
              <w:tl2br w:val="nil"/>
              <w:tr2bl w:val="nil"/>
            </w:tcBorders>
            <w:vAlign w:val="center"/>
          </w:tcPr>
          <w:p w14:paraId="39E89202"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regression</w:t>
            </w:r>
          </w:p>
        </w:tc>
      </w:tr>
      <w:tr w:rsidR="005D4DFB" w14:paraId="27E59D18" w14:textId="77777777">
        <w:trPr>
          <w:trHeight w:val="250"/>
          <w:jc w:val="center"/>
        </w:trPr>
        <w:tc>
          <w:tcPr>
            <w:tcW w:w="1949" w:type="dxa"/>
            <w:tcBorders>
              <w:tl2br w:val="nil"/>
              <w:tr2bl w:val="nil"/>
            </w:tcBorders>
            <w:vAlign w:val="center"/>
          </w:tcPr>
          <w:p w14:paraId="7B3724C0"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num_leaves</m:t>
                </m:r>
              </m:oMath>
            </m:oMathPara>
          </w:p>
        </w:tc>
        <w:tc>
          <w:tcPr>
            <w:tcW w:w="3521" w:type="dxa"/>
            <w:tcBorders>
              <w:tl2br w:val="nil"/>
              <w:tr2bl w:val="nil"/>
            </w:tcBorders>
            <w:vAlign w:val="center"/>
          </w:tcPr>
          <w:p w14:paraId="0D89D8D5"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决策</w:t>
            </w:r>
            <w:r>
              <w:rPr>
                <w:rFonts w:ascii="Times New Roman" w:eastAsia="宋体" w:hAnsi="Times New Roman" w:cs="Times New Roman"/>
                <w:color w:val="000000" w:themeColor="text1"/>
                <w:szCs w:val="21"/>
              </w:rPr>
              <w:t>树叶子数</w:t>
            </w:r>
          </w:p>
        </w:tc>
        <w:tc>
          <w:tcPr>
            <w:tcW w:w="1929" w:type="dxa"/>
            <w:tcBorders>
              <w:tl2br w:val="nil"/>
              <w:tr2bl w:val="nil"/>
            </w:tcBorders>
            <w:vAlign w:val="center"/>
          </w:tcPr>
          <w:p w14:paraId="7C501940"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10</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200</w:t>
            </w:r>
            <w:r>
              <w:rPr>
                <w:rFonts w:ascii="Times New Roman" w:eastAsia="宋体" w:hAnsi="Times New Roman" w:cs="Times New Roman"/>
                <w:color w:val="000000" w:themeColor="text1"/>
                <w:szCs w:val="21"/>
              </w:rPr>
              <w:t>]</w:t>
            </w:r>
          </w:p>
        </w:tc>
      </w:tr>
      <w:tr w:rsidR="005D4DFB" w14:paraId="7B84EF29" w14:textId="77777777">
        <w:trPr>
          <w:trHeight w:val="250"/>
          <w:jc w:val="center"/>
        </w:trPr>
        <w:tc>
          <w:tcPr>
            <w:tcW w:w="1949" w:type="dxa"/>
            <w:tcBorders>
              <w:tl2br w:val="nil"/>
              <w:tr2bl w:val="nil"/>
            </w:tcBorders>
            <w:vAlign w:val="center"/>
          </w:tcPr>
          <w:p w14:paraId="2EC86A7A"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learning_rate</m:t>
                </m:r>
              </m:oMath>
            </m:oMathPara>
          </w:p>
        </w:tc>
        <w:tc>
          <w:tcPr>
            <w:tcW w:w="3521" w:type="dxa"/>
            <w:tcBorders>
              <w:tl2br w:val="nil"/>
              <w:tr2bl w:val="nil"/>
            </w:tcBorders>
            <w:vAlign w:val="center"/>
          </w:tcPr>
          <w:p w14:paraId="59A98C1B"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学习率</w:t>
            </w:r>
          </w:p>
        </w:tc>
        <w:tc>
          <w:tcPr>
            <w:tcW w:w="1929" w:type="dxa"/>
            <w:tcBorders>
              <w:tl2br w:val="nil"/>
              <w:tr2bl w:val="nil"/>
            </w:tcBorders>
            <w:vAlign w:val="center"/>
          </w:tcPr>
          <w:p w14:paraId="5870D414"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0.005</w:t>
            </w:r>
          </w:p>
        </w:tc>
      </w:tr>
      <w:tr w:rsidR="005D4DFB" w14:paraId="5153D88F" w14:textId="77777777">
        <w:trPr>
          <w:trHeight w:val="412"/>
          <w:jc w:val="center"/>
        </w:trPr>
        <w:tc>
          <w:tcPr>
            <w:tcW w:w="1949" w:type="dxa"/>
            <w:tcBorders>
              <w:tl2br w:val="nil"/>
              <w:tr2bl w:val="nil"/>
            </w:tcBorders>
            <w:vAlign w:val="center"/>
          </w:tcPr>
          <w:p w14:paraId="35D7E750"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min_data_in_leaf</m:t>
                </m:r>
              </m:oMath>
            </m:oMathPara>
          </w:p>
        </w:tc>
        <w:tc>
          <w:tcPr>
            <w:tcW w:w="3521" w:type="dxa"/>
            <w:tcBorders>
              <w:tl2br w:val="nil"/>
              <w:tr2bl w:val="nil"/>
            </w:tcBorders>
            <w:vAlign w:val="center"/>
          </w:tcPr>
          <w:p w14:paraId="36D1C5CC"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叶子节点数据最小数量</w:t>
            </w:r>
          </w:p>
        </w:tc>
        <w:tc>
          <w:tcPr>
            <w:tcW w:w="1929" w:type="dxa"/>
            <w:tcBorders>
              <w:tl2br w:val="nil"/>
              <w:tr2bl w:val="nil"/>
            </w:tcBorders>
            <w:vAlign w:val="center"/>
          </w:tcPr>
          <w:p w14:paraId="289E05DE"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10</w:t>
            </w:r>
            <w:r>
              <w:rPr>
                <w:rFonts w:ascii="Times New Roman" w:eastAsia="宋体" w:hAnsi="Times New Roman" w:cs="Times New Roman"/>
                <w:color w:val="000000" w:themeColor="text1"/>
                <w:szCs w:val="21"/>
              </w:rPr>
              <w:t>,1</w:t>
            </w:r>
            <w:r>
              <w:rPr>
                <w:rFonts w:ascii="Times New Roman" w:eastAsia="宋体" w:hAnsi="Times New Roman" w:cs="Times New Roman" w:hint="eastAsia"/>
                <w:color w:val="000000" w:themeColor="text1"/>
                <w:szCs w:val="21"/>
              </w:rPr>
              <w:t>50</w:t>
            </w:r>
            <w:r>
              <w:rPr>
                <w:rFonts w:ascii="Times New Roman" w:eastAsia="宋体" w:hAnsi="Times New Roman" w:cs="Times New Roman"/>
                <w:color w:val="000000" w:themeColor="text1"/>
                <w:szCs w:val="21"/>
              </w:rPr>
              <w:t>]</w:t>
            </w:r>
          </w:p>
        </w:tc>
      </w:tr>
      <w:tr w:rsidR="005D4DFB" w14:paraId="4514AFFC" w14:textId="77777777">
        <w:trPr>
          <w:trHeight w:val="250"/>
          <w:jc w:val="center"/>
        </w:trPr>
        <w:tc>
          <w:tcPr>
            <w:tcW w:w="1949" w:type="dxa"/>
            <w:tcBorders>
              <w:tl2br w:val="nil"/>
              <w:tr2bl w:val="nil"/>
            </w:tcBorders>
            <w:vAlign w:val="center"/>
          </w:tcPr>
          <w:p w14:paraId="18A7C7A9"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bagging_fraction</m:t>
                </m:r>
              </m:oMath>
            </m:oMathPara>
          </w:p>
        </w:tc>
        <w:tc>
          <w:tcPr>
            <w:tcW w:w="3521" w:type="dxa"/>
            <w:tcBorders>
              <w:tl2br w:val="nil"/>
              <w:tr2bl w:val="nil"/>
            </w:tcBorders>
            <w:vAlign w:val="center"/>
          </w:tcPr>
          <w:p w14:paraId="77A34C79"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建树的子采样比例</w:t>
            </w:r>
          </w:p>
        </w:tc>
        <w:tc>
          <w:tcPr>
            <w:tcW w:w="1929" w:type="dxa"/>
            <w:tcBorders>
              <w:tl2br w:val="nil"/>
              <w:tr2bl w:val="nil"/>
            </w:tcBorders>
            <w:vAlign w:val="center"/>
          </w:tcPr>
          <w:p w14:paraId="4EB9B2FF"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[0.5,1]</w:t>
            </w:r>
          </w:p>
        </w:tc>
      </w:tr>
      <w:tr w:rsidR="005D4DFB" w14:paraId="3991DAA4" w14:textId="77777777">
        <w:trPr>
          <w:trHeight w:val="412"/>
          <w:jc w:val="center"/>
        </w:trPr>
        <w:tc>
          <w:tcPr>
            <w:tcW w:w="1949" w:type="dxa"/>
            <w:tcBorders>
              <w:tl2br w:val="nil"/>
              <w:tr2bl w:val="nil"/>
            </w:tcBorders>
            <w:vAlign w:val="center"/>
          </w:tcPr>
          <w:p w14:paraId="45B03E19"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min_child_weight</m:t>
                </m:r>
              </m:oMath>
            </m:oMathPara>
          </w:p>
        </w:tc>
        <w:tc>
          <w:tcPr>
            <w:tcW w:w="3521" w:type="dxa"/>
            <w:tcBorders>
              <w:tl2br w:val="nil"/>
              <w:tr2bl w:val="nil"/>
            </w:tcBorders>
            <w:vAlign w:val="center"/>
          </w:tcPr>
          <w:p w14:paraId="154B1FF9"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一个叶子上的最小</w:t>
            </w:r>
            <w:r>
              <w:rPr>
                <w:rFonts w:ascii="Times New Roman" w:eastAsia="宋体" w:hAnsi="Times New Roman" w:cs="Times New Roman"/>
                <w:color w:val="000000" w:themeColor="text1"/>
                <w:szCs w:val="21"/>
              </w:rPr>
              <w:t xml:space="preserve"> hessian</w:t>
            </w:r>
            <w:r>
              <w:rPr>
                <w:rFonts w:ascii="Times New Roman" w:eastAsia="宋体" w:hAnsi="Times New Roman" w:cs="Times New Roman"/>
                <w:color w:val="000000" w:themeColor="text1"/>
                <w:szCs w:val="21"/>
              </w:rPr>
              <w:t>和</w:t>
            </w:r>
          </w:p>
        </w:tc>
        <w:tc>
          <w:tcPr>
            <w:tcW w:w="1929" w:type="dxa"/>
            <w:tcBorders>
              <w:tl2br w:val="nil"/>
              <w:tr2bl w:val="nil"/>
            </w:tcBorders>
            <w:vAlign w:val="center"/>
          </w:tcPr>
          <w:p w14:paraId="7E165398"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0.001</w:t>
            </w:r>
          </w:p>
        </w:tc>
      </w:tr>
      <w:tr w:rsidR="005D4DFB" w14:paraId="28539FA9" w14:textId="77777777">
        <w:trPr>
          <w:trHeight w:val="250"/>
          <w:jc w:val="center"/>
        </w:trPr>
        <w:tc>
          <w:tcPr>
            <w:tcW w:w="1949" w:type="dxa"/>
            <w:tcBorders>
              <w:tl2br w:val="nil"/>
              <w:tr2bl w:val="nil"/>
            </w:tcBorders>
            <w:vAlign w:val="center"/>
          </w:tcPr>
          <w:p w14:paraId="2B7D9920"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max_depth</m:t>
                </m:r>
              </m:oMath>
            </m:oMathPara>
          </w:p>
        </w:tc>
        <w:tc>
          <w:tcPr>
            <w:tcW w:w="3521" w:type="dxa"/>
            <w:tcBorders>
              <w:tl2br w:val="nil"/>
              <w:tr2bl w:val="nil"/>
            </w:tcBorders>
            <w:vAlign w:val="center"/>
          </w:tcPr>
          <w:p w14:paraId="0C682869"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树的最大深度</w:t>
            </w:r>
          </w:p>
        </w:tc>
        <w:tc>
          <w:tcPr>
            <w:tcW w:w="1929" w:type="dxa"/>
            <w:tcBorders>
              <w:tl2br w:val="nil"/>
              <w:tr2bl w:val="nil"/>
            </w:tcBorders>
            <w:vAlign w:val="center"/>
          </w:tcPr>
          <w:p w14:paraId="12E2F813"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[5,15]</w:t>
            </w:r>
          </w:p>
        </w:tc>
      </w:tr>
      <w:tr w:rsidR="005D4DFB" w14:paraId="66CB88A4" w14:textId="77777777">
        <w:trPr>
          <w:trHeight w:val="250"/>
          <w:jc w:val="center"/>
        </w:trPr>
        <w:tc>
          <w:tcPr>
            <w:tcW w:w="1949" w:type="dxa"/>
            <w:tcBorders>
              <w:tl2br w:val="nil"/>
              <w:tr2bl w:val="nil"/>
            </w:tcBorders>
            <w:vAlign w:val="center"/>
          </w:tcPr>
          <w:p w14:paraId="2B20D70F"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n_estimators</m:t>
                </m:r>
              </m:oMath>
            </m:oMathPara>
          </w:p>
        </w:tc>
        <w:tc>
          <w:tcPr>
            <w:tcW w:w="3521" w:type="dxa"/>
            <w:tcBorders>
              <w:tl2br w:val="nil"/>
              <w:tr2bl w:val="nil"/>
            </w:tcBorders>
            <w:vAlign w:val="center"/>
          </w:tcPr>
          <w:p w14:paraId="25E72AED"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迭代次数</w:t>
            </w:r>
          </w:p>
        </w:tc>
        <w:tc>
          <w:tcPr>
            <w:tcW w:w="1929" w:type="dxa"/>
            <w:tcBorders>
              <w:tl2br w:val="nil"/>
              <w:tr2bl w:val="nil"/>
            </w:tcBorders>
            <w:vAlign w:val="center"/>
          </w:tcPr>
          <w:p w14:paraId="30667CB9"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100</w:t>
            </w:r>
          </w:p>
        </w:tc>
      </w:tr>
      <w:tr w:rsidR="005D4DFB" w14:paraId="4333703D" w14:textId="77777777">
        <w:trPr>
          <w:trHeight w:val="412"/>
          <w:jc w:val="center"/>
        </w:trPr>
        <w:tc>
          <w:tcPr>
            <w:tcW w:w="1949" w:type="dxa"/>
            <w:tcBorders>
              <w:tl2br w:val="nil"/>
              <w:tr2bl w:val="nil"/>
            </w:tcBorders>
            <w:vAlign w:val="center"/>
          </w:tcPr>
          <w:p w14:paraId="2945E7B4"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max_bin</m:t>
                </m:r>
              </m:oMath>
            </m:oMathPara>
          </w:p>
        </w:tc>
        <w:tc>
          <w:tcPr>
            <w:tcW w:w="3521" w:type="dxa"/>
            <w:tcBorders>
              <w:tl2br w:val="nil"/>
              <w:tr2bl w:val="nil"/>
            </w:tcBorders>
            <w:vAlign w:val="center"/>
          </w:tcPr>
          <w:p w14:paraId="79D69BFC"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工具箱容量</w:t>
            </w:r>
          </w:p>
        </w:tc>
        <w:tc>
          <w:tcPr>
            <w:tcW w:w="1929" w:type="dxa"/>
            <w:tcBorders>
              <w:tl2br w:val="nil"/>
              <w:tr2bl w:val="nil"/>
            </w:tcBorders>
            <w:vAlign w:val="center"/>
          </w:tcPr>
          <w:p w14:paraId="392B0A35"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255</w:t>
            </w:r>
          </w:p>
        </w:tc>
      </w:tr>
      <w:tr w:rsidR="005D4DFB" w14:paraId="33985CCA" w14:textId="77777777">
        <w:trPr>
          <w:trHeight w:val="250"/>
          <w:jc w:val="center"/>
        </w:trPr>
        <w:tc>
          <w:tcPr>
            <w:tcW w:w="1949" w:type="dxa"/>
            <w:tcBorders>
              <w:tl2br w:val="nil"/>
              <w:tr2bl w:val="nil"/>
            </w:tcBorders>
            <w:vAlign w:val="center"/>
          </w:tcPr>
          <w:p w14:paraId="2765BDF6"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feature_fraction</m:t>
                </m:r>
              </m:oMath>
            </m:oMathPara>
          </w:p>
        </w:tc>
        <w:tc>
          <w:tcPr>
            <w:tcW w:w="3521" w:type="dxa"/>
            <w:tcBorders>
              <w:tl2br w:val="nil"/>
              <w:tr2bl w:val="nil"/>
            </w:tcBorders>
            <w:vAlign w:val="center"/>
          </w:tcPr>
          <w:p w14:paraId="05354C21"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建树的特征选择比例</w:t>
            </w:r>
          </w:p>
        </w:tc>
        <w:tc>
          <w:tcPr>
            <w:tcW w:w="1929" w:type="dxa"/>
            <w:tcBorders>
              <w:tl2br w:val="nil"/>
              <w:tr2bl w:val="nil"/>
            </w:tcBorders>
            <w:vAlign w:val="center"/>
          </w:tcPr>
          <w:p w14:paraId="68B64595"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[0.5,1]</w:t>
            </w:r>
          </w:p>
        </w:tc>
      </w:tr>
      <w:tr w:rsidR="005D4DFB" w14:paraId="6A0733E5" w14:textId="77777777">
        <w:trPr>
          <w:trHeight w:val="90"/>
          <w:jc w:val="center"/>
        </w:trPr>
        <w:tc>
          <w:tcPr>
            <w:tcW w:w="1949" w:type="dxa"/>
            <w:tcBorders>
              <w:tl2br w:val="nil"/>
              <w:tr2bl w:val="nil"/>
            </w:tcBorders>
            <w:vAlign w:val="center"/>
          </w:tcPr>
          <w:p w14:paraId="772C8E4A" w14:textId="77777777" w:rsidR="005D4DFB" w:rsidRDefault="00853CF7">
            <w:pPr>
              <w:spacing w:line="400" w:lineRule="atLeast"/>
              <w:jc w:val="center"/>
              <w:rPr>
                <w:rFonts w:ascii="Times New Roman" w:eastAsia="宋体" w:hAnsi="Times New Roman" w:cs="Times New Roman"/>
                <w:color w:val="000000" w:themeColor="text1"/>
                <w:szCs w:val="21"/>
              </w:rPr>
            </w:pPr>
            <m:oMathPara>
              <m:oMath>
                <m:r>
                  <m:rPr>
                    <m:sty m:val="p"/>
                  </m:rPr>
                  <w:rPr>
                    <w:rFonts w:ascii="Cambria Math" w:eastAsia="宋体" w:hAnsi="Cambria Math" w:cs="Times New Roman"/>
                    <w:color w:val="000000" w:themeColor="text1"/>
                    <w:szCs w:val="21"/>
                  </w:rPr>
                  <m:t>min_split_gain</m:t>
                </m:r>
              </m:oMath>
            </m:oMathPara>
          </w:p>
        </w:tc>
        <w:tc>
          <w:tcPr>
            <w:tcW w:w="3521" w:type="dxa"/>
            <w:tcBorders>
              <w:tl2br w:val="nil"/>
              <w:tr2bl w:val="nil"/>
            </w:tcBorders>
            <w:vAlign w:val="center"/>
          </w:tcPr>
          <w:p w14:paraId="035BB615"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切分的最小增益</w:t>
            </w:r>
          </w:p>
        </w:tc>
        <w:tc>
          <w:tcPr>
            <w:tcW w:w="1929" w:type="dxa"/>
            <w:tcBorders>
              <w:tl2br w:val="nil"/>
              <w:tr2bl w:val="nil"/>
            </w:tcBorders>
            <w:vAlign w:val="center"/>
          </w:tcPr>
          <w:p w14:paraId="7064E738"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[0,2]</w:t>
            </w:r>
          </w:p>
        </w:tc>
      </w:tr>
      <w:tr w:rsidR="005D4DFB" w14:paraId="718FC53D" w14:textId="77777777">
        <w:trPr>
          <w:trHeight w:val="271"/>
          <w:jc w:val="center"/>
        </w:trPr>
        <w:tc>
          <w:tcPr>
            <w:tcW w:w="1949" w:type="dxa"/>
            <w:tcBorders>
              <w:tl2br w:val="nil"/>
              <w:tr2bl w:val="nil"/>
            </w:tcBorders>
            <w:vAlign w:val="center"/>
          </w:tcPr>
          <w:p w14:paraId="315ECF67"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Lambda_l1</w:t>
            </w:r>
          </w:p>
        </w:tc>
        <w:tc>
          <w:tcPr>
            <w:tcW w:w="3521" w:type="dxa"/>
            <w:tcBorders>
              <w:tl2br w:val="nil"/>
              <w:tr2bl w:val="nil"/>
            </w:tcBorders>
            <w:vAlign w:val="center"/>
          </w:tcPr>
          <w:p w14:paraId="1D477BE3"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L1</w:t>
            </w:r>
            <w:r>
              <w:rPr>
                <w:rFonts w:ascii="Times New Roman" w:eastAsia="宋体" w:hAnsi="Times New Roman" w:cs="Times New Roman"/>
                <w:color w:val="000000" w:themeColor="text1"/>
                <w:szCs w:val="21"/>
              </w:rPr>
              <w:t>正则化系数</w:t>
            </w:r>
          </w:p>
        </w:tc>
        <w:tc>
          <w:tcPr>
            <w:tcW w:w="1929" w:type="dxa"/>
            <w:tcBorders>
              <w:tl2br w:val="nil"/>
              <w:tr2bl w:val="nil"/>
            </w:tcBorders>
            <w:vAlign w:val="center"/>
          </w:tcPr>
          <w:p w14:paraId="5A68624B" w14:textId="77777777" w:rsidR="005D4DFB" w:rsidRDefault="00853CF7">
            <w:pPr>
              <w:spacing w:line="40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w:t>
            </w:r>
            <w:r>
              <w:rPr>
                <w:rFonts w:ascii="Times New Roman" w:eastAsia="宋体" w:hAnsi="Times New Roman" w:cs="Times New Roman" w:hint="eastAsia"/>
                <w:color w:val="000000" w:themeColor="text1"/>
                <w:szCs w:val="21"/>
              </w:rPr>
              <w:t>10</w:t>
            </w:r>
            <w:r>
              <w:rPr>
                <w:rFonts w:ascii="Times New Roman" w:eastAsia="宋体" w:hAnsi="Times New Roman" w:cs="Times New Roman"/>
                <w:color w:val="000000" w:themeColor="text1"/>
                <w:szCs w:val="21"/>
              </w:rPr>
              <w:t>]</w:t>
            </w:r>
          </w:p>
        </w:tc>
      </w:tr>
    </w:tbl>
    <w:p w14:paraId="338EA7E0" w14:textId="77777777" w:rsidR="005D4DFB" w:rsidRDefault="005D4DFB">
      <w:pPr>
        <w:spacing w:line="400" w:lineRule="atLeast"/>
        <w:ind w:firstLineChars="200" w:firstLine="480"/>
        <w:rPr>
          <w:rFonts w:ascii="Times New Roman" w:eastAsia="宋体" w:hAnsi="Times New Roman" w:cs="Times New Roman"/>
          <w:color w:val="000000" w:themeColor="text1"/>
          <w:sz w:val="24"/>
          <w:szCs w:val="24"/>
        </w:rPr>
      </w:pPr>
    </w:p>
    <w:p w14:paraId="02CB19D1" w14:textId="77777777" w:rsidR="005D4DFB" w:rsidRDefault="00853CF7">
      <w:pPr>
        <w:pStyle w:val="3"/>
      </w:pPr>
      <w:bookmarkStart w:id="95" w:name="_Toc68539023"/>
      <w:bookmarkStart w:id="96" w:name="_Toc68539020"/>
      <w:bookmarkStart w:id="97" w:name="_Toc125207175"/>
      <w:r>
        <w:rPr>
          <w:rFonts w:hint="eastAsia"/>
        </w:rPr>
        <w:lastRenderedPageBreak/>
        <w:t>3.3</w:t>
      </w:r>
      <w:r>
        <w:t>.</w:t>
      </w:r>
      <w:r>
        <w:rPr>
          <w:rFonts w:hint="eastAsia"/>
        </w:rPr>
        <w:t>1</w:t>
      </w:r>
      <w:r>
        <w:t xml:space="preserve"> </w:t>
      </w:r>
      <w:r>
        <w:t>超参数搜索</w:t>
      </w:r>
      <w:bookmarkEnd w:id="95"/>
      <w:bookmarkEnd w:id="97"/>
    </w:p>
    <w:p w14:paraId="44AA077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集成学习算法的训练过程中</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有许多模型相关参数需要在训练完成前得到确定，从而限制模型的学习方式、方法、学习速率等。对于这些不能通过模型训练进行确定的参数，我们将之称为超参数。集成学习过程中超参数的确定通常有两种方式：网格搜索（</w:t>
      </w:r>
      <w:r>
        <w:rPr>
          <w:rFonts w:ascii="Times New Roman" w:eastAsia="宋体" w:hAnsi="Times New Roman" w:cs="Times New Roman" w:hint="eastAsia"/>
          <w:color w:val="000000" w:themeColor="text1"/>
          <w:sz w:val="24"/>
          <w:szCs w:val="24"/>
        </w:rPr>
        <w:t>GS</w:t>
      </w:r>
      <w:r>
        <w:rPr>
          <w:rFonts w:ascii="Times New Roman" w:eastAsia="宋体" w:hAnsi="Times New Roman" w:cs="Times New Roman" w:hint="eastAsia"/>
          <w:color w:val="000000" w:themeColor="text1"/>
          <w:sz w:val="24"/>
          <w:szCs w:val="24"/>
        </w:rPr>
        <w:t>）、随机搜索（</w:t>
      </w:r>
      <w:r>
        <w:rPr>
          <w:rFonts w:ascii="Times New Roman" w:eastAsia="宋体" w:hAnsi="Times New Roman" w:cs="Times New Roman" w:hint="eastAsia"/>
          <w:color w:val="000000" w:themeColor="text1"/>
          <w:sz w:val="24"/>
          <w:szCs w:val="24"/>
        </w:rPr>
        <w:t>RS</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_Ref364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[33]</w:t>
      </w:r>
      <w:r>
        <w:rPr>
          <w:rFonts w:ascii="Times New Roman" w:eastAsia="宋体" w:hAnsi="Times New Roman" w:cs="Times New Roman" w:hint="eastAsia"/>
          <w:color w:val="000000" w:themeColor="text1"/>
          <w:sz w:val="24"/>
          <w:szCs w:val="24"/>
          <w:vertAlign w:val="superscript"/>
        </w:rPr>
        <w:fldChar w:fldCharType="end"/>
      </w:r>
      <w:commentRangeStart w:id="98"/>
      <w:commentRangeEnd w:id="98"/>
      <w:r>
        <w:rPr>
          <w:vertAlign w:val="superscript"/>
        </w:rPr>
        <w:commentReference w:id="98"/>
      </w:r>
      <w:r>
        <w:rPr>
          <w:rFonts w:ascii="Times New Roman" w:eastAsia="宋体" w:hAnsi="Times New Roman" w:cs="Times New Roman" w:hint="eastAsia"/>
          <w:color w:val="000000" w:themeColor="text1"/>
          <w:sz w:val="24"/>
          <w:szCs w:val="24"/>
        </w:rPr>
        <w:t>。</w:t>
      </w:r>
    </w:p>
    <w:p w14:paraId="0F23C36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网格搜索（</w:t>
      </w:r>
      <w:r>
        <w:rPr>
          <w:rFonts w:ascii="Times New Roman" w:eastAsia="宋体" w:hAnsi="Times New Roman" w:cs="Times New Roman" w:hint="eastAsia"/>
          <w:color w:val="000000" w:themeColor="text1"/>
          <w:sz w:val="24"/>
          <w:szCs w:val="24"/>
        </w:rPr>
        <w:t>GS</w:t>
      </w:r>
      <w:r>
        <w:rPr>
          <w:rFonts w:ascii="Times New Roman" w:eastAsia="宋体" w:hAnsi="Times New Roman" w:cs="Times New Roman" w:hint="eastAsia"/>
          <w:color w:val="000000" w:themeColor="text1"/>
          <w:sz w:val="24"/>
          <w:szCs w:val="24"/>
        </w:rPr>
        <w:t>）是一项常用的超参数确定算法，其本质是一种穷举搜索，通常用于待优化的超参数较少时，对于待确定的超参数可以使用一个较小的有限集去搜索每组超参数的排列组合，再使用每组超参数去训练模型，挑选出误差最小的超参数作为结果输出。由于需要遍历所有可能得超参数组合，</w:t>
      </w:r>
      <w:r>
        <w:rPr>
          <w:rFonts w:ascii="Times New Roman" w:eastAsia="宋体" w:hAnsi="Times New Roman" w:cs="Times New Roman" w:hint="eastAsia"/>
          <w:color w:val="000000" w:themeColor="text1"/>
          <w:sz w:val="24"/>
          <w:szCs w:val="24"/>
        </w:rPr>
        <w:t>GS</w:t>
      </w:r>
      <w:r>
        <w:rPr>
          <w:rFonts w:ascii="Times New Roman" w:eastAsia="宋体" w:hAnsi="Times New Roman" w:cs="Times New Roman" w:hint="eastAsia"/>
          <w:color w:val="000000" w:themeColor="text1"/>
          <w:sz w:val="24"/>
          <w:szCs w:val="24"/>
        </w:rPr>
        <w:t>的缺点也很明显，即会消耗大量的时间，这对于本文中使用的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这样具有数十个超参数待确定时，不仅搜索时间长，而且会占用大量的计算资源。因此，</w:t>
      </w:r>
      <w:proofErr w:type="gramStart"/>
      <w:r>
        <w:rPr>
          <w:rFonts w:ascii="Times New Roman" w:eastAsia="宋体" w:hAnsi="Times New Roman" w:cs="Times New Roman" w:hint="eastAsia"/>
          <w:color w:val="000000" w:themeColor="text1"/>
          <w:sz w:val="24"/>
          <w:szCs w:val="24"/>
        </w:rPr>
        <w:t>当待确定</w:t>
      </w:r>
      <w:proofErr w:type="gramEnd"/>
      <w:r>
        <w:rPr>
          <w:rFonts w:ascii="Times New Roman" w:eastAsia="宋体" w:hAnsi="Times New Roman" w:cs="Times New Roman" w:hint="eastAsia"/>
          <w:color w:val="000000" w:themeColor="text1"/>
          <w:sz w:val="24"/>
          <w:szCs w:val="24"/>
        </w:rPr>
        <w:t>的超参数很多时，网格搜索往往并不适用。</w:t>
      </w:r>
    </w:p>
    <w:p w14:paraId="6A0C6C9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随机搜索（</w:t>
      </w:r>
      <w:r>
        <w:rPr>
          <w:rFonts w:ascii="Times New Roman" w:eastAsia="宋体" w:hAnsi="Times New Roman" w:cs="Times New Roman" w:hint="eastAsia"/>
          <w:color w:val="000000" w:themeColor="text1"/>
          <w:sz w:val="24"/>
          <w:szCs w:val="24"/>
        </w:rPr>
        <w:t>RS</w:t>
      </w:r>
      <w:r>
        <w:rPr>
          <w:rFonts w:ascii="Times New Roman" w:eastAsia="宋体" w:hAnsi="Times New Roman" w:cs="Times New Roman" w:hint="eastAsia"/>
          <w:color w:val="000000" w:themeColor="text1"/>
          <w:sz w:val="24"/>
          <w:szCs w:val="24"/>
        </w:rPr>
        <w:t>）即在超参数的分布范围内采用随机搜索的方式探索超参数的最优组合，相比于网格搜索，随机搜索不会探索所有的超参数组合，而是从超参数的分布中随机抽样，在抽中的样本中进行超参数最优组合探索。随机搜索的缺点是其搜索结果很容易陷入局部最优解。</w:t>
      </w:r>
    </w:p>
    <w:tbl>
      <w:tblPr>
        <w:tblStyle w:val="af"/>
        <w:tblW w:w="5064" w:type="pct"/>
        <w:tblInd w:w="-2" w:type="dxa"/>
        <w:tblLook w:val="04A0" w:firstRow="1" w:lastRow="0" w:firstColumn="1" w:lastColumn="0" w:noHBand="0" w:noVBand="1"/>
      </w:tblPr>
      <w:tblGrid>
        <w:gridCol w:w="8612"/>
      </w:tblGrid>
      <w:tr w:rsidR="005D4DFB" w14:paraId="5AB01947" w14:textId="77777777">
        <w:tc>
          <w:tcPr>
            <w:tcW w:w="5000" w:type="pct"/>
            <w:tcBorders>
              <w:top w:val="nil"/>
              <w:left w:val="nil"/>
              <w:bottom w:val="nil"/>
              <w:right w:val="nil"/>
            </w:tcBorders>
            <w:tcMar>
              <w:top w:w="0" w:type="dxa"/>
              <w:left w:w="0" w:type="dxa"/>
              <w:bottom w:w="0" w:type="dxa"/>
              <w:right w:w="0" w:type="dxa"/>
            </w:tcMar>
          </w:tcPr>
          <w:p w14:paraId="79AF71DD"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color w:val="000000" w:themeColor="text1"/>
                <w:sz w:val="24"/>
                <w:szCs w:val="24"/>
              </w:rPr>
              <w:drawing>
                <wp:inline distT="0" distB="0" distL="114300" distR="114300" wp14:anchorId="1FA8E50F" wp14:editId="2D68371C">
                  <wp:extent cx="3096260" cy="3997325"/>
                  <wp:effectExtent l="0" t="0" r="0" b="0"/>
                  <wp:docPr id="233" name="图片 23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未命名文件 (1)"/>
                          <pic:cNvPicPr>
                            <a:picLocks noChangeAspect="1"/>
                          </pic:cNvPicPr>
                        </pic:nvPicPr>
                        <pic:blipFill>
                          <a:blip r:embed="rId128"/>
                          <a:stretch>
                            <a:fillRect/>
                          </a:stretch>
                        </pic:blipFill>
                        <pic:spPr>
                          <a:xfrm>
                            <a:off x="0" y="0"/>
                            <a:ext cx="3096260" cy="3997325"/>
                          </a:xfrm>
                          <a:prstGeom prst="rect">
                            <a:avLst/>
                          </a:prstGeom>
                        </pic:spPr>
                      </pic:pic>
                    </a:graphicData>
                  </a:graphic>
                </wp:inline>
              </w:drawing>
            </w:r>
          </w:p>
        </w:tc>
      </w:tr>
      <w:tr w:rsidR="005D4DFB" w14:paraId="50AE7796" w14:textId="77777777">
        <w:trPr>
          <w:trHeight w:val="283"/>
        </w:trPr>
        <w:tc>
          <w:tcPr>
            <w:tcW w:w="5000" w:type="pct"/>
            <w:tcBorders>
              <w:top w:val="nil"/>
              <w:left w:val="nil"/>
              <w:bottom w:val="nil"/>
              <w:right w:val="nil"/>
            </w:tcBorders>
            <w:tcMar>
              <w:top w:w="0" w:type="dxa"/>
              <w:left w:w="0" w:type="dxa"/>
              <w:bottom w:w="0" w:type="dxa"/>
              <w:right w:w="0" w:type="dxa"/>
            </w:tcMar>
          </w:tcPr>
          <w:p w14:paraId="30C6AB82" w14:textId="77777777" w:rsidR="005D4DFB" w:rsidRDefault="00853CF7">
            <w:pPr>
              <w:pStyle w:val="a3"/>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5</w:t>
            </w:r>
            <w:r>
              <w:rPr>
                <w:rFonts w:ascii="Times New Roman" w:eastAsia="宋体" w:hAnsi="Times New Roman" w:cs="Times New Roman"/>
                <w:color w:val="000000" w:themeColor="text1"/>
                <w:sz w:val="21"/>
                <w:szCs w:val="21"/>
              </w:rPr>
              <w:t xml:space="preserve"> </w:t>
            </w:r>
            <w:r>
              <w:rPr>
                <w:rFonts w:ascii="Times New Roman" w:eastAsia="宋体" w:hAnsi="Times New Roman" w:cs="Times New Roman" w:hint="eastAsia"/>
                <w:color w:val="000000" w:themeColor="text1"/>
                <w:sz w:val="21"/>
                <w:szCs w:val="21"/>
              </w:rPr>
              <w:t>贝叶斯优化流程图</w:t>
            </w:r>
          </w:p>
        </w:tc>
      </w:tr>
      <w:tr w:rsidR="005D4DFB" w14:paraId="271AAC16" w14:textId="77777777">
        <w:tc>
          <w:tcPr>
            <w:tcW w:w="5000" w:type="pct"/>
            <w:tcBorders>
              <w:top w:val="nil"/>
              <w:left w:val="nil"/>
              <w:bottom w:val="nil"/>
              <w:right w:val="nil"/>
            </w:tcBorders>
            <w:tcMar>
              <w:top w:w="0" w:type="dxa"/>
              <w:left w:w="0" w:type="dxa"/>
              <w:bottom w:w="0" w:type="dxa"/>
              <w:right w:w="0" w:type="dxa"/>
            </w:tcMar>
          </w:tcPr>
          <w:p w14:paraId="502E9BC5"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color w:val="000000" w:themeColor="text1"/>
                <w:szCs w:val="21"/>
              </w:rPr>
              <w:t>Fig.</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STYLEREF 1 \s </w:instrText>
            </w:r>
            <w:r>
              <w:rPr>
                <w:rFonts w:ascii="Times New Roman" w:eastAsia="宋体" w:hAnsi="Times New Roman" w:cs="Times New Roman"/>
                <w:color w:val="000000" w:themeColor="text1"/>
                <w:szCs w:val="21"/>
              </w:rPr>
              <w:fldChar w:fldCharType="separate"/>
            </w:r>
            <w:r>
              <w:rPr>
                <w:rFonts w:ascii="Times New Roman" w:eastAsia="宋体" w:hAnsi="Times New Roman" w:cs="Times New Roman"/>
                <w:color w:val="000000" w:themeColor="text1"/>
                <w:szCs w:val="21"/>
              </w:rPr>
              <w:t>3</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5 Bayesian Optimization Flowchart</w:t>
            </w:r>
          </w:p>
        </w:tc>
      </w:tr>
    </w:tbl>
    <w:p w14:paraId="4548817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同时，上述两种方法在搜索过程中并不会对过往的搜索结果做出反应，而贝叶斯优化能够结合过往搜索结果，通过贝叶斯定理估计目标函数（黑箱函数）的后验分布，让替代函数逐渐逼近目标函数（黑箱函数），并根据当前参数组合在测试数据集上的效果，寻找下一个可能的最优组合。利用这种方式使结果向全局最优提升，从而得到最优的超参数组合。贝叶斯优化过程流程图如图</w:t>
      </w:r>
      <w:r>
        <w:rPr>
          <w:rFonts w:ascii="Times New Roman" w:eastAsia="宋体" w:hAnsi="Times New Roman" w:cs="Times New Roman" w:hint="eastAsia"/>
          <w:color w:val="000000" w:themeColor="text1"/>
          <w:sz w:val="24"/>
          <w:szCs w:val="24"/>
        </w:rPr>
        <w:t>3.5</w:t>
      </w:r>
      <w:r>
        <w:rPr>
          <w:rFonts w:ascii="Times New Roman" w:eastAsia="宋体" w:hAnsi="Times New Roman" w:cs="Times New Roman" w:hint="eastAsia"/>
          <w:color w:val="000000" w:themeColor="text1"/>
          <w:sz w:val="24"/>
          <w:szCs w:val="24"/>
        </w:rPr>
        <w:t>所示，伪代码如表</w:t>
      </w:r>
      <w:r>
        <w:rPr>
          <w:rFonts w:ascii="Times New Roman" w:eastAsia="宋体" w:hAnsi="Times New Roman" w:cs="Times New Roman" w:hint="eastAsia"/>
          <w:color w:val="000000" w:themeColor="text1"/>
          <w:sz w:val="24"/>
          <w:szCs w:val="24"/>
        </w:rPr>
        <w:t>3.2</w:t>
      </w:r>
      <w:r>
        <w:rPr>
          <w:rFonts w:ascii="Times New Roman" w:eastAsia="宋体" w:hAnsi="Times New Roman" w:cs="Times New Roman" w:hint="eastAsia"/>
          <w:color w:val="000000" w:themeColor="text1"/>
          <w:sz w:val="24"/>
          <w:szCs w:val="24"/>
        </w:rPr>
        <w:t>所示：</w:t>
      </w:r>
    </w:p>
    <w:p w14:paraId="099B71EC" w14:textId="77777777" w:rsidR="005D4DFB" w:rsidRDefault="005D4DFB">
      <w:pPr>
        <w:spacing w:line="400" w:lineRule="atLeast"/>
        <w:ind w:firstLineChars="200" w:firstLine="480"/>
        <w:rPr>
          <w:rFonts w:ascii="Times New Roman" w:eastAsia="宋体" w:hAnsi="Times New Roman" w:cs="Times New Roman"/>
          <w:color w:val="000000" w:themeColor="text1"/>
          <w:sz w:val="24"/>
          <w:szCs w:val="24"/>
        </w:rPr>
      </w:pPr>
    </w:p>
    <w:p w14:paraId="2B6E2D59"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STYLEREF 1 \s </w:instrText>
      </w:r>
      <w:r>
        <w:rPr>
          <w:rFonts w:ascii="Times New Roman" w:eastAsia="宋体" w:hAnsi="Times New Roman" w:cs="Times New Roman"/>
          <w:color w:val="000000" w:themeColor="text1"/>
          <w:szCs w:val="21"/>
        </w:rPr>
        <w:fldChar w:fldCharType="separate"/>
      </w:r>
      <w:r>
        <w:rPr>
          <w:rFonts w:ascii="Times New Roman" w:eastAsia="宋体" w:hAnsi="Times New Roman" w:cs="Times New Roman"/>
          <w:color w:val="000000" w:themeColor="text1"/>
          <w:szCs w:val="21"/>
        </w:rPr>
        <w:t>3</w:t>
      </w:r>
      <w:r>
        <w:rPr>
          <w:rFonts w:ascii="Times New Roman" w:eastAsia="宋体" w:hAnsi="Times New Roman" w:cs="Times New Roman"/>
          <w:color w:val="000000" w:themeColor="text1"/>
          <w:szCs w:val="21"/>
        </w:rPr>
        <w:fldChar w:fldCharType="end"/>
      </w: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贝叶斯优化过程伪代码</w:t>
      </w:r>
    </w:p>
    <w:p w14:paraId="3CCE752A" w14:textId="77777777" w:rsidR="005D4DFB" w:rsidRDefault="00853CF7">
      <w:pPr>
        <w:spacing w:line="360" w:lineRule="exact"/>
        <w:jc w:val="center"/>
      </w:pPr>
      <w:r>
        <w:rPr>
          <w:rFonts w:ascii="Times New Roman" w:eastAsia="宋体" w:hAnsi="Times New Roman" w:cs="Times New Roman"/>
          <w:color w:val="000000" w:themeColor="text1"/>
          <w:szCs w:val="21"/>
        </w:rPr>
        <w:t>Tab.</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STYLEREF 1 \s </w:instrText>
      </w:r>
      <w:r>
        <w:rPr>
          <w:rFonts w:ascii="Times New Roman" w:eastAsia="宋体" w:hAnsi="Times New Roman" w:cs="Times New Roman"/>
          <w:color w:val="000000" w:themeColor="text1"/>
          <w:szCs w:val="21"/>
        </w:rPr>
        <w:fldChar w:fldCharType="separate"/>
      </w:r>
      <w:r>
        <w:rPr>
          <w:rFonts w:ascii="Times New Roman" w:eastAsia="宋体" w:hAnsi="Times New Roman" w:cs="Times New Roman"/>
          <w:color w:val="000000" w:themeColor="text1"/>
          <w:szCs w:val="21"/>
        </w:rPr>
        <w:t>3</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2 Bayesian optimization procedure pseudocode</w:t>
      </w:r>
    </w:p>
    <w:tbl>
      <w:tblPr>
        <w:tblStyle w:val="af"/>
        <w:tblW w:w="0" w:type="auto"/>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623"/>
      </w:tblGrid>
      <w:tr w:rsidR="005D4DFB" w14:paraId="3FA74B9D" w14:textId="77777777">
        <w:trPr>
          <w:jc w:val="center"/>
        </w:trPr>
        <w:tc>
          <w:tcPr>
            <w:tcW w:w="7623" w:type="dxa"/>
            <w:tcBorders>
              <w:top w:val="single" w:sz="12" w:space="0" w:color="000000"/>
              <w:left w:val="nil"/>
              <w:bottom w:val="single" w:sz="12" w:space="0" w:color="000000"/>
              <w:right w:val="nil"/>
            </w:tcBorders>
          </w:tcPr>
          <w:p w14:paraId="5771B12F"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A</w:t>
            </w:r>
            <w:r>
              <w:rPr>
                <w:rFonts w:ascii="Times New Roman" w:eastAsia="宋体" w:hAnsi="Times New Roman" w:cs="Times New Roman" w:hint="eastAsia"/>
                <w:color w:val="000000" w:themeColor="text1"/>
                <w:szCs w:val="21"/>
              </w:rPr>
              <w:t>lgorithm 4</w:t>
            </w:r>
            <w:r>
              <w:rPr>
                <w:rFonts w:ascii="Times New Roman" w:eastAsia="宋体" w:hAnsi="Times New Roman" w:cs="Times New Roman" w:hint="eastAsia"/>
                <w:color w:val="000000" w:themeColor="text1"/>
                <w:szCs w:val="21"/>
              </w:rPr>
              <w:t>贝叶斯优化算法</w:t>
            </w:r>
          </w:p>
        </w:tc>
      </w:tr>
      <w:tr w:rsidR="005D4DFB" w14:paraId="57623FC8" w14:textId="77777777">
        <w:trPr>
          <w:jc w:val="center"/>
        </w:trPr>
        <w:tc>
          <w:tcPr>
            <w:tcW w:w="7623" w:type="dxa"/>
            <w:tcBorders>
              <w:top w:val="nil"/>
              <w:left w:val="nil"/>
              <w:bottom w:val="single" w:sz="12" w:space="0" w:color="auto"/>
              <w:right w:val="nil"/>
            </w:tcBorders>
          </w:tcPr>
          <w:p w14:paraId="100CA353"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def </w:t>
            </w:r>
            <w:proofErr w:type="spellStart"/>
            <w:r>
              <w:rPr>
                <w:rFonts w:ascii="Times New Roman" w:eastAsia="宋体" w:hAnsi="Times New Roman" w:cs="Times New Roman" w:hint="eastAsia"/>
                <w:color w:val="000000" w:themeColor="text1"/>
                <w:szCs w:val="21"/>
              </w:rPr>
              <w:t>BayesianOptimization</w:t>
            </w:r>
            <w:proofErr w:type="spellEnd"/>
            <w:r>
              <w:rPr>
                <w:rFonts w:ascii="Times New Roman" w:eastAsia="宋体" w:hAnsi="Times New Roman" w:cs="Times New Roman" w:hint="eastAsia"/>
                <w:color w:val="000000" w:themeColor="text1"/>
                <w:szCs w:val="21"/>
              </w:rPr>
              <w:t>(</w:t>
            </w:r>
            <w:proofErr w:type="spellStart"/>
            <w:proofErr w:type="gramStart"/>
            <w:r>
              <w:rPr>
                <w:rFonts w:ascii="Times New Roman" w:eastAsia="宋体" w:hAnsi="Times New Roman" w:cs="Times New Roman" w:hint="eastAsia"/>
                <w:color w:val="000000" w:themeColor="text1"/>
                <w:szCs w:val="21"/>
              </w:rPr>
              <w:t>target,x</w:t>
            </w:r>
            <w:proofErr w:type="gramEnd"/>
            <w:r>
              <w:rPr>
                <w:rFonts w:ascii="Times New Roman" w:eastAsia="宋体" w:hAnsi="Times New Roman" w:cs="Times New Roman" w:hint="eastAsia"/>
                <w:color w:val="000000" w:themeColor="text1"/>
                <w:szCs w:val="21"/>
              </w:rPr>
              <w:t>,Y</w:t>
            </w:r>
            <w:proofErr w:type="spellEnd"/>
            <w:r>
              <w:rPr>
                <w:rFonts w:ascii="Times New Roman" w:eastAsia="宋体" w:hAnsi="Times New Roman" w:cs="Times New Roman" w:hint="eastAsia"/>
                <w:color w:val="000000" w:themeColor="text1"/>
                <w:szCs w:val="21"/>
              </w:rPr>
              <w:t>):</w:t>
            </w:r>
          </w:p>
          <w:p w14:paraId="4FE26019"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IF </w:t>
            </w:r>
            <w:r>
              <w:rPr>
                <w:rFonts w:ascii="Times New Roman" w:eastAsia="宋体" w:hAnsi="Times New Roman" w:cs="Times New Roman" w:hint="eastAsia"/>
                <w:color w:val="000000" w:themeColor="text1"/>
                <w:szCs w:val="21"/>
              </w:rPr>
              <w:t>初始化</w:t>
            </w:r>
          </w:p>
          <w:p w14:paraId="3A8D7AB8"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Yes</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 xml:space="preserve"> </w:t>
            </w:r>
          </w:p>
          <w:p w14:paraId="60A9C44D"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w:t>
            </w:r>
            <w:proofErr w:type="spellStart"/>
            <w:r>
              <w:rPr>
                <w:rFonts w:ascii="Times New Roman" w:eastAsia="宋体" w:hAnsi="Times New Roman" w:cs="Times New Roman" w:hint="eastAsia"/>
                <w:color w:val="000000" w:themeColor="text1"/>
                <w:szCs w:val="21"/>
              </w:rPr>
              <w:t>xold</w:t>
            </w:r>
            <w:proofErr w:type="spellEnd"/>
            <w:r>
              <w:rPr>
                <w:rFonts w:ascii="Times New Roman" w:eastAsia="宋体" w:hAnsi="Times New Roman" w:cs="Times New Roman" w:hint="eastAsia"/>
                <w:color w:val="000000" w:themeColor="text1"/>
                <w:szCs w:val="21"/>
              </w:rPr>
              <w:t>为已知的</w:t>
            </w:r>
            <w:proofErr w:type="gramStart"/>
            <w:r>
              <w:rPr>
                <w:rFonts w:ascii="Times New Roman" w:eastAsia="宋体" w:hAnsi="Times New Roman" w:cs="Times New Roman" w:hint="eastAsia"/>
                <w:color w:val="000000" w:themeColor="text1"/>
                <w:szCs w:val="21"/>
              </w:rPr>
              <w:t>所有点中</w:t>
            </w:r>
            <w:proofErr w:type="gramEnd"/>
            <w:r>
              <w:rPr>
                <w:rFonts w:ascii="Times New Roman" w:eastAsia="宋体" w:hAnsi="Times New Roman" w:cs="Times New Roman" w:hint="eastAsia"/>
                <w:color w:val="000000" w:themeColor="text1"/>
                <w:szCs w:val="21"/>
              </w:rPr>
              <w:t>目标函数取得最大值的自变量值</w:t>
            </w:r>
          </w:p>
          <w:p w14:paraId="6BDCA78B"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IF target(</w:t>
            </w:r>
            <w:proofErr w:type="spellStart"/>
            <w:r>
              <w:rPr>
                <w:rFonts w:ascii="Times New Roman" w:eastAsia="宋体" w:hAnsi="Times New Roman" w:cs="Times New Roman" w:hint="eastAsia"/>
                <w:color w:val="000000" w:themeColor="text1"/>
                <w:szCs w:val="21"/>
              </w:rPr>
              <w:t>xold</w:t>
            </w:r>
            <w:proofErr w:type="spellEnd"/>
            <w:r>
              <w:rPr>
                <w:rFonts w:ascii="Times New Roman" w:eastAsia="宋体" w:hAnsi="Times New Roman" w:cs="Times New Roman" w:hint="eastAsia"/>
                <w:color w:val="000000" w:themeColor="text1"/>
                <w:szCs w:val="21"/>
              </w:rPr>
              <w:t xml:space="preserve">)&gt;Y?     </w:t>
            </w:r>
          </w:p>
          <w:p w14:paraId="0B147D14"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Yes:   return </w:t>
            </w:r>
            <w:proofErr w:type="spellStart"/>
            <w:proofErr w:type="gramStart"/>
            <w:r>
              <w:rPr>
                <w:rFonts w:ascii="Times New Roman" w:eastAsia="宋体" w:hAnsi="Times New Roman" w:cs="Times New Roman" w:hint="eastAsia"/>
                <w:color w:val="000000" w:themeColor="text1"/>
                <w:szCs w:val="21"/>
              </w:rPr>
              <w:t>xold,target</w:t>
            </w:r>
            <w:proofErr w:type="spellEnd"/>
            <w:proofErr w:type="gramEnd"/>
            <w:r>
              <w:rPr>
                <w:rFonts w:ascii="Times New Roman" w:eastAsia="宋体" w:hAnsi="Times New Roman" w:cs="Times New Roman" w:hint="eastAsia"/>
                <w:color w:val="000000" w:themeColor="text1"/>
                <w:szCs w:val="21"/>
              </w:rPr>
              <w:t>(</w:t>
            </w:r>
            <w:proofErr w:type="spellStart"/>
            <w:r>
              <w:rPr>
                <w:rFonts w:ascii="Times New Roman" w:eastAsia="宋体" w:hAnsi="Times New Roman" w:cs="Times New Roman" w:hint="eastAsia"/>
                <w:color w:val="000000" w:themeColor="text1"/>
                <w:szCs w:val="21"/>
              </w:rPr>
              <w:t>xold</w:t>
            </w:r>
            <w:proofErr w:type="spellEnd"/>
            <w:r>
              <w:rPr>
                <w:rFonts w:ascii="Times New Roman" w:eastAsia="宋体" w:hAnsi="Times New Roman" w:cs="Times New Roman" w:hint="eastAsia"/>
                <w:color w:val="000000" w:themeColor="text1"/>
                <w:szCs w:val="21"/>
              </w:rPr>
              <w:t xml:space="preserve">)                    </w:t>
            </w:r>
          </w:p>
          <w:p w14:paraId="2C0F2C3A" w14:textId="77777777" w:rsidR="005D4DFB" w:rsidRDefault="00853CF7">
            <w:pPr>
              <w:spacing w:line="400" w:lineRule="exact"/>
              <w:ind w:firstLineChars="800" w:firstLine="1680"/>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No:   Pass</w:t>
            </w:r>
          </w:p>
          <w:p w14:paraId="5D207D3E"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No:  </w:t>
            </w:r>
            <w:r>
              <w:rPr>
                <w:rFonts w:ascii="Times New Roman" w:eastAsia="宋体" w:hAnsi="Times New Roman" w:cs="Times New Roman" w:hint="eastAsia"/>
                <w:color w:val="000000" w:themeColor="text1"/>
                <w:szCs w:val="21"/>
              </w:rPr>
              <w:t>随机初始化</w:t>
            </w:r>
          </w:p>
          <w:p w14:paraId="42719B00"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w:t>
            </w:r>
            <w:proofErr w:type="gramStart"/>
            <w:r>
              <w:rPr>
                <w:rFonts w:ascii="Times New Roman" w:eastAsia="宋体" w:hAnsi="Times New Roman" w:cs="Times New Roman" w:hint="eastAsia"/>
                <w:color w:val="000000" w:themeColor="text1"/>
                <w:szCs w:val="21"/>
              </w:rPr>
              <w:t>While  target</w:t>
            </w:r>
            <w:proofErr w:type="gramEnd"/>
            <w:r>
              <w:rPr>
                <w:rFonts w:ascii="Times New Roman" w:eastAsia="宋体" w:hAnsi="Times New Roman" w:cs="Times New Roman" w:hint="eastAsia"/>
                <w:color w:val="000000" w:themeColor="text1"/>
                <w:szCs w:val="21"/>
              </w:rPr>
              <w:t>(</w:t>
            </w:r>
            <w:proofErr w:type="spellStart"/>
            <w:r>
              <w:rPr>
                <w:rFonts w:ascii="Times New Roman" w:eastAsia="宋体" w:hAnsi="Times New Roman" w:cs="Times New Roman" w:hint="eastAsia"/>
                <w:color w:val="000000" w:themeColor="text1"/>
                <w:szCs w:val="21"/>
              </w:rPr>
              <w:t>xnew</w:t>
            </w:r>
            <w:proofErr w:type="spellEnd"/>
            <w:r>
              <w:rPr>
                <w:rFonts w:ascii="Times New Roman" w:eastAsia="宋体" w:hAnsi="Times New Roman" w:cs="Times New Roman" w:hint="eastAsia"/>
                <w:color w:val="000000" w:themeColor="text1"/>
                <w:szCs w:val="21"/>
              </w:rPr>
              <w:t>)&lt;Y:</w:t>
            </w:r>
          </w:p>
          <w:p w14:paraId="1B5422EC"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利用</w:t>
            </w:r>
            <w:r>
              <w:rPr>
                <w:rFonts w:ascii="Times New Roman" w:eastAsia="宋体" w:hAnsi="Times New Roman" w:cs="Times New Roman" w:hint="eastAsia"/>
                <w:color w:val="000000" w:themeColor="text1"/>
                <w:szCs w:val="21"/>
              </w:rPr>
              <w:t>PF(</w:t>
            </w:r>
            <w:r>
              <w:rPr>
                <w:rFonts w:ascii="Times New Roman" w:eastAsia="宋体" w:hAnsi="Times New Roman" w:cs="Times New Roman" w:hint="eastAsia"/>
                <w:color w:val="000000" w:themeColor="text1"/>
                <w:szCs w:val="21"/>
              </w:rPr>
              <w:t>高斯过程回归</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求解未知点的均值与方差</w:t>
            </w:r>
          </w:p>
          <w:p w14:paraId="05CC7BFF" w14:textId="77777777" w:rsidR="005D4DFB" w:rsidRDefault="00853CF7">
            <w:pPr>
              <w:spacing w:line="400" w:lineRule="exact"/>
              <w:ind w:left="840" w:hangingChars="400" w:hanging="840"/>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利用采样函数</w:t>
            </w:r>
            <w:r>
              <w:rPr>
                <w:rFonts w:ascii="Times New Roman" w:eastAsia="宋体" w:hAnsi="Times New Roman" w:cs="Times New Roman" w:hint="eastAsia"/>
                <w:color w:val="000000" w:themeColor="text1"/>
                <w:szCs w:val="21"/>
              </w:rPr>
              <w:t>AC(EI</w:t>
            </w:r>
            <w:r>
              <w:rPr>
                <w:rFonts w:ascii="Times New Roman" w:eastAsia="宋体" w:hAnsi="Times New Roman" w:cs="Times New Roman" w:hint="eastAsia"/>
                <w:color w:val="000000" w:themeColor="text1"/>
                <w:szCs w:val="21"/>
              </w:rPr>
              <w:t>或</w:t>
            </w:r>
            <w:r>
              <w:rPr>
                <w:rFonts w:ascii="Times New Roman" w:eastAsia="宋体" w:hAnsi="Times New Roman" w:cs="Times New Roman" w:hint="eastAsia"/>
                <w:color w:val="000000" w:themeColor="text1"/>
                <w:szCs w:val="21"/>
              </w:rPr>
              <w:t>PI</w:t>
            </w:r>
            <w:r>
              <w:rPr>
                <w:rFonts w:ascii="Times New Roman" w:eastAsia="宋体" w:hAnsi="Times New Roman" w:cs="Times New Roman" w:hint="eastAsia"/>
                <w:color w:val="000000" w:themeColor="text1"/>
                <w:szCs w:val="21"/>
              </w:rPr>
              <w:t>或</w:t>
            </w:r>
            <w:r>
              <w:rPr>
                <w:rFonts w:ascii="Times New Roman" w:eastAsia="宋体" w:hAnsi="Times New Roman" w:cs="Times New Roman" w:hint="eastAsia"/>
                <w:color w:val="000000" w:themeColor="text1"/>
                <w:szCs w:val="21"/>
              </w:rPr>
              <w:t>UCB)</w:t>
            </w:r>
            <w:r>
              <w:rPr>
                <w:rFonts w:ascii="Times New Roman" w:eastAsia="宋体" w:hAnsi="Times New Roman" w:cs="Times New Roman" w:hint="eastAsia"/>
                <w:color w:val="000000" w:themeColor="text1"/>
                <w:szCs w:val="21"/>
              </w:rPr>
              <w:t>找到优化器的估计值中最大点</w:t>
            </w:r>
            <w:proofErr w:type="spellStart"/>
            <w:r>
              <w:rPr>
                <w:rFonts w:ascii="Times New Roman" w:eastAsia="宋体" w:hAnsi="Times New Roman" w:cs="Times New Roman" w:hint="eastAsia"/>
                <w:color w:val="000000" w:themeColor="text1"/>
                <w:szCs w:val="21"/>
              </w:rPr>
              <w:t>xnew</w:t>
            </w:r>
            <w:proofErr w:type="spellEnd"/>
          </w:p>
          <w:p w14:paraId="10BDAB53" w14:textId="77777777" w:rsidR="005D4DFB" w:rsidRDefault="00853CF7">
            <w:pPr>
              <w:spacing w:line="400" w:lineRule="exact"/>
              <w:jc w:val="left"/>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Return   </w:t>
            </w:r>
            <w:proofErr w:type="spellStart"/>
            <w:r>
              <w:rPr>
                <w:rFonts w:ascii="Times New Roman" w:eastAsia="宋体" w:hAnsi="Times New Roman" w:cs="Times New Roman" w:hint="eastAsia"/>
                <w:color w:val="000000" w:themeColor="text1"/>
                <w:szCs w:val="21"/>
              </w:rPr>
              <w:t>xnew</w:t>
            </w:r>
            <w:proofErr w:type="spellEnd"/>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target(new)</w:t>
            </w:r>
          </w:p>
        </w:tc>
      </w:tr>
    </w:tbl>
    <w:p w14:paraId="6F35B112" w14:textId="77777777" w:rsidR="005D4DFB" w:rsidRDefault="005D4DFB">
      <w:pPr>
        <w:spacing w:line="400" w:lineRule="atLeast"/>
        <w:rPr>
          <w:rFonts w:ascii="Times New Roman" w:eastAsia="宋体" w:hAnsi="Times New Roman" w:cs="Times New Roman"/>
          <w:color w:val="000000" w:themeColor="text1"/>
          <w:sz w:val="24"/>
          <w:szCs w:val="24"/>
        </w:rPr>
      </w:pPr>
    </w:p>
    <w:p w14:paraId="79D7027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贝叶斯优化</w:t>
      </w:r>
      <w:r>
        <w:rPr>
          <w:rFonts w:ascii="Times New Roman" w:eastAsia="宋体" w:hAnsi="Times New Roman" w:cs="Times New Roman" w:hint="eastAsia"/>
          <w:color w:val="000000" w:themeColor="text1"/>
          <w:sz w:val="24"/>
          <w:szCs w:val="24"/>
        </w:rPr>
        <w:t>超参数</w:t>
      </w:r>
      <w:r>
        <w:rPr>
          <w:rFonts w:ascii="Times New Roman" w:eastAsia="宋体" w:hAnsi="Times New Roman" w:cs="Times New Roman"/>
          <w:color w:val="000000" w:themeColor="text1"/>
          <w:sz w:val="24"/>
          <w:szCs w:val="24"/>
        </w:rPr>
        <w:t>寻</w:t>
      </w:r>
      <w:r>
        <w:rPr>
          <w:rFonts w:ascii="Times New Roman" w:eastAsia="宋体" w:hAnsi="Times New Roman" w:cs="Times New Roman" w:hint="eastAsia"/>
          <w:color w:val="000000" w:themeColor="text1"/>
          <w:sz w:val="24"/>
          <w:szCs w:val="24"/>
        </w:rPr>
        <w:t>优主要</w:t>
      </w:r>
      <w:r>
        <w:rPr>
          <w:rFonts w:ascii="Times New Roman" w:eastAsia="宋体" w:hAnsi="Times New Roman" w:cs="Times New Roman"/>
          <w:color w:val="000000" w:themeColor="text1"/>
          <w:sz w:val="24"/>
          <w:szCs w:val="24"/>
        </w:rPr>
        <w:t>由两个主要部分组成，</w:t>
      </w:r>
      <w:r>
        <w:rPr>
          <w:rFonts w:ascii="Times New Roman" w:eastAsia="宋体" w:hAnsi="Times New Roman" w:cs="Times New Roman" w:hint="eastAsia"/>
          <w:color w:val="000000" w:themeColor="text1"/>
          <w:sz w:val="24"/>
          <w:szCs w:val="24"/>
        </w:rPr>
        <w:t>高斯回归过程</w:t>
      </w:r>
      <w:r>
        <w:rPr>
          <w:rFonts w:ascii="Times New Roman" w:eastAsia="宋体" w:hAnsi="Times New Roman" w:cs="Times New Roman" w:hint="eastAsia"/>
          <w:color w:val="000000" w:themeColor="text1"/>
          <w:sz w:val="24"/>
          <w:szCs w:val="24"/>
        </w:rPr>
        <w:t>(GPR)</w:t>
      </w:r>
      <w:r>
        <w:rPr>
          <w:rFonts w:ascii="Times New Roman" w:eastAsia="宋体" w:hAnsi="Times New Roman" w:cs="Times New Roman"/>
          <w:color w:val="000000" w:themeColor="text1"/>
          <w:sz w:val="24"/>
          <w:szCs w:val="24"/>
        </w:rPr>
        <w:t>和采集函数</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Acquisition function</w:t>
      </w:r>
      <w:r>
        <w:rPr>
          <w:rFonts w:ascii="Times New Roman" w:eastAsia="宋体" w:hAnsi="Times New Roman" w:cs="Times New Roman" w:hint="eastAsia"/>
          <w:color w:val="000000" w:themeColor="text1"/>
          <w:sz w:val="24"/>
          <w:szCs w:val="24"/>
        </w:rPr>
        <w:t>）确定</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_Ref472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[34]</w:t>
      </w:r>
      <w:r>
        <w:rPr>
          <w:rFonts w:ascii="Times New Roman" w:eastAsia="宋体" w:hAnsi="Times New Roman" w:cs="Times New Roman" w:hint="eastAsia"/>
          <w:color w:val="000000" w:themeColor="text1"/>
          <w:sz w:val="24"/>
          <w:szCs w:val="24"/>
          <w:vertAlign w:val="superscript"/>
        </w:rPr>
        <w:fldChar w:fldCharType="end"/>
      </w:r>
      <w:commentRangeStart w:id="99"/>
      <w:commentRangeEnd w:id="99"/>
      <w:r>
        <w:rPr>
          <w:vertAlign w:val="superscript"/>
        </w:rPr>
        <w:commentReference w:id="99"/>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高斯回归过程主要</w:t>
      </w:r>
      <w:r>
        <w:rPr>
          <w:rFonts w:ascii="Times New Roman" w:eastAsia="宋体" w:hAnsi="Times New Roman" w:cs="Times New Roman"/>
          <w:color w:val="000000" w:themeColor="text1"/>
          <w:sz w:val="24"/>
          <w:szCs w:val="24"/>
        </w:rPr>
        <w:t>目的是</w:t>
      </w:r>
      <w:r>
        <w:rPr>
          <w:rFonts w:ascii="Times New Roman" w:eastAsia="宋体" w:hAnsi="Times New Roman" w:cs="Times New Roman" w:hint="eastAsia"/>
          <w:color w:val="000000" w:themeColor="text1"/>
          <w:sz w:val="24"/>
          <w:szCs w:val="24"/>
        </w:rPr>
        <w:t>利用高斯过程代理模型生成多维高斯概率分布</w:t>
      </w:r>
      <w:r>
        <w:rPr>
          <w:rFonts w:ascii="Times New Roman" w:eastAsia="宋体" w:hAnsi="Times New Roman" w:cs="Times New Roman"/>
          <w:color w:val="000000" w:themeColor="text1"/>
          <w:sz w:val="24"/>
          <w:szCs w:val="24"/>
        </w:rPr>
        <w:t>，用来暂时代替目标函数</w:t>
      </w:r>
      <w:r>
        <w:rPr>
          <w:rFonts w:ascii="Times New Roman" w:eastAsia="宋体" w:hAnsi="Times New Roman" w:cs="Times New Roman" w:hint="eastAsia"/>
          <w:color w:val="000000" w:themeColor="text1"/>
          <w:sz w:val="24"/>
          <w:szCs w:val="24"/>
        </w:rPr>
        <w:t>。当目标函数被初始高斯概率分布替代后，</w:t>
      </w:r>
      <w:r>
        <w:rPr>
          <w:rFonts w:ascii="Times New Roman" w:eastAsia="宋体" w:hAnsi="Times New Roman" w:cs="Times New Roman"/>
          <w:color w:val="000000" w:themeColor="text1"/>
          <w:sz w:val="24"/>
          <w:szCs w:val="24"/>
        </w:rPr>
        <w:t>会通过一个</w:t>
      </w:r>
      <w:r>
        <w:rPr>
          <w:rFonts w:ascii="Times New Roman" w:eastAsia="宋体" w:hAnsi="Times New Roman" w:cs="Times New Roman" w:hint="eastAsia"/>
          <w:color w:val="000000" w:themeColor="text1"/>
          <w:sz w:val="24"/>
          <w:szCs w:val="24"/>
        </w:rPr>
        <w:t>采集</w:t>
      </w:r>
      <w:r>
        <w:rPr>
          <w:rFonts w:ascii="Times New Roman" w:eastAsia="宋体" w:hAnsi="Times New Roman" w:cs="Times New Roman"/>
          <w:color w:val="000000" w:themeColor="text1"/>
          <w:sz w:val="24"/>
          <w:szCs w:val="24"/>
        </w:rPr>
        <w:t>函数</w:t>
      </w:r>
      <w:r>
        <w:rPr>
          <w:rFonts w:ascii="Times New Roman" w:eastAsia="宋体" w:hAnsi="Times New Roman" w:cs="Times New Roman" w:hint="eastAsia"/>
          <w:color w:val="000000" w:themeColor="text1"/>
          <w:sz w:val="24"/>
          <w:szCs w:val="24"/>
        </w:rPr>
        <w:t>不断迭代修正</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通过将每次迭代得到的后验分布（这将作为下一步的先验分布）得到最优组合出现的最值可能点。通过对采样函数的选取，实现对可能的最优解区间探索</w:t>
      </w:r>
      <w:r>
        <w:rPr>
          <w:rFonts w:ascii="Times New Roman" w:eastAsia="宋体" w:hAnsi="Times New Roman" w:cs="Times New Roman"/>
          <w:sz w:val="24"/>
          <w:szCs w:val="24"/>
        </w:rPr>
        <w:t>，</w:t>
      </w:r>
      <w:r>
        <w:rPr>
          <w:rFonts w:ascii="Times New Roman" w:eastAsia="宋体" w:hAnsi="Times New Roman" w:cs="Times New Roman" w:hint="eastAsia"/>
          <w:sz w:val="24"/>
          <w:szCs w:val="24"/>
        </w:rPr>
        <w:t>在不断对未知</w:t>
      </w:r>
      <w:proofErr w:type="gramStart"/>
      <w:r>
        <w:rPr>
          <w:rFonts w:ascii="Times New Roman" w:eastAsia="宋体" w:hAnsi="Times New Roman" w:cs="Times New Roman" w:hint="eastAsia"/>
          <w:sz w:val="24"/>
          <w:szCs w:val="24"/>
        </w:rPr>
        <w:t>解区域</w:t>
      </w:r>
      <w:proofErr w:type="gramEnd"/>
      <w:r>
        <w:rPr>
          <w:rFonts w:ascii="Times New Roman" w:eastAsia="宋体" w:hAnsi="Times New Roman" w:cs="Times New Roman" w:hint="eastAsia"/>
          <w:sz w:val="24"/>
          <w:szCs w:val="24"/>
        </w:rPr>
        <w:t>进行学习探索中，不断更新已经得到的最值</w:t>
      </w:r>
      <w:r>
        <w:rPr>
          <w:rFonts w:ascii="Times New Roman" w:eastAsia="宋体" w:hAnsi="Times New Roman" w:cs="Times New Roman"/>
          <w:sz w:val="24"/>
          <w:szCs w:val="24"/>
        </w:rPr>
        <w:t>，</w:t>
      </w:r>
      <w:r>
        <w:rPr>
          <w:rFonts w:ascii="Times New Roman" w:eastAsia="宋体" w:hAnsi="Times New Roman" w:cs="Times New Roman" w:hint="eastAsia"/>
          <w:sz w:val="24"/>
          <w:szCs w:val="24"/>
        </w:rPr>
        <w:t>从而得到使得</w:t>
      </w:r>
      <w:r>
        <w:rPr>
          <w:rFonts w:ascii="Times New Roman" w:eastAsia="宋体" w:hAnsi="Times New Roman" w:cs="Times New Roman"/>
          <w:sz w:val="24"/>
          <w:szCs w:val="24"/>
        </w:rPr>
        <w:t>损失函数</w:t>
      </w:r>
      <w:r>
        <w:rPr>
          <w:rFonts w:ascii="Times New Roman" w:eastAsia="宋体" w:hAnsi="Times New Roman" w:cs="Times New Roman" w:hint="eastAsia"/>
          <w:sz w:val="24"/>
          <w:szCs w:val="24"/>
        </w:rPr>
        <w:t>值</w:t>
      </w:r>
      <w:r>
        <w:rPr>
          <w:rFonts w:ascii="Times New Roman" w:eastAsia="宋体" w:hAnsi="Times New Roman" w:cs="Times New Roman"/>
          <w:sz w:val="24"/>
          <w:szCs w:val="24"/>
        </w:rPr>
        <w:t>最小</w:t>
      </w:r>
      <w:r>
        <w:rPr>
          <w:rFonts w:ascii="Times New Roman" w:eastAsia="宋体" w:hAnsi="Times New Roman" w:cs="Times New Roman" w:hint="eastAsia"/>
          <w:sz w:val="24"/>
          <w:szCs w:val="24"/>
        </w:rPr>
        <w:t>的最优超参数组合</w:t>
      </w:r>
      <w:r>
        <w:rPr>
          <w:rFonts w:ascii="Times New Roman" w:eastAsia="宋体" w:hAnsi="Times New Roman" w:cs="Times New Roman"/>
          <w:color w:val="000000" w:themeColor="text1"/>
          <w:sz w:val="24"/>
          <w:szCs w:val="24"/>
        </w:rPr>
        <w:t>。</w:t>
      </w:r>
    </w:p>
    <w:p w14:paraId="411E6310" w14:textId="77777777" w:rsidR="005D4DFB" w:rsidRDefault="00853CF7">
      <w:pPr>
        <w:pStyle w:val="3"/>
      </w:pPr>
      <w:bookmarkStart w:id="100" w:name="_Toc125207176"/>
      <w:r>
        <w:rPr>
          <w:rFonts w:hint="eastAsia"/>
        </w:rPr>
        <w:t>3.3</w:t>
      </w:r>
      <w:r>
        <w:t xml:space="preserve">.1 </w:t>
      </w:r>
      <w:bookmarkEnd w:id="96"/>
      <w:r>
        <w:rPr>
          <w:rFonts w:hint="eastAsia"/>
        </w:rPr>
        <w:t>高斯回归过程</w:t>
      </w:r>
      <w:bookmarkEnd w:id="100"/>
    </w:p>
    <w:p w14:paraId="45CB3B5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贝叶斯</w:t>
      </w:r>
      <w:r>
        <w:rPr>
          <w:rFonts w:ascii="Times New Roman" w:eastAsia="宋体" w:hAnsi="Times New Roman" w:cs="Times New Roman" w:hint="eastAsia"/>
          <w:color w:val="000000" w:themeColor="text1"/>
          <w:sz w:val="24"/>
          <w:szCs w:val="24"/>
        </w:rPr>
        <w:t>超参数寻优的第一步是定义先验函数，在贝叶斯优化过程中通常使用基于高斯过程的核函数作为先验函数</w:t>
      </w:r>
      <w:r>
        <w:rPr>
          <w:rFonts w:ascii="Times New Roman" w:eastAsia="宋体" w:hAnsi="Times New Roman" w:cs="Times New Roman" w:hint="eastAsia"/>
          <w:color w:val="000000" w:themeColor="text1"/>
          <w:sz w:val="24"/>
          <w:szCs w:val="24"/>
        </w:rPr>
        <w:t>PF(Priori Function)</w:t>
      </w:r>
      <w:r>
        <w:rPr>
          <w:rFonts w:ascii="Times New Roman" w:eastAsia="宋体" w:hAnsi="Times New Roman" w:cs="Times New Roman" w:hint="eastAsia"/>
          <w:color w:val="000000" w:themeColor="text1"/>
          <w:sz w:val="24"/>
          <w:szCs w:val="24"/>
        </w:rPr>
        <w:t>对非参数模型进行建模</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lastRenderedPageBreak/>
        <w:t>在定义完先验后，便可以观测到对应的标签值，即高斯回归过程的后验分布。利用该后验分布结合新的采样数据进行回归预测，即可得到预测的概率分布。由于先验函数和后验分布都是高斯分布，那么预测值的概率分布也是高斯分布，通过预测值与目标值对比，计算损失函数，根据损失函数完成后验更新。由先验分布、后验分布、采样点数据得到的回归过程被称为高斯回归过程。高斯回归过程的中</w:t>
      </w:r>
      <w:r>
        <w:rPr>
          <w:rFonts w:ascii="Times New Roman" w:eastAsia="宋体" w:hAnsi="Times New Roman" w:cs="Times New Roman"/>
          <w:color w:val="000000" w:themeColor="text1"/>
          <w:sz w:val="24"/>
          <w:szCs w:val="24"/>
        </w:rPr>
        <w:t>高斯</w:t>
      </w:r>
      <w:r>
        <w:rPr>
          <w:rFonts w:ascii="Times New Roman" w:eastAsia="宋体" w:hAnsi="Times New Roman" w:cs="Times New Roman" w:hint="eastAsia"/>
          <w:color w:val="000000" w:themeColor="text1"/>
          <w:sz w:val="24"/>
          <w:szCs w:val="24"/>
        </w:rPr>
        <w:t>概率</w:t>
      </w:r>
      <w:r>
        <w:rPr>
          <w:rFonts w:ascii="Times New Roman" w:eastAsia="宋体" w:hAnsi="Times New Roman" w:cs="Times New Roman"/>
          <w:color w:val="000000" w:themeColor="text1"/>
          <w:sz w:val="24"/>
          <w:szCs w:val="24"/>
        </w:rPr>
        <w:t>分布可表示成如下形式：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434F7E2B" w14:textId="77777777">
        <w:trPr>
          <w:jc w:val="center"/>
        </w:trPr>
        <w:tc>
          <w:tcPr>
            <w:tcW w:w="6818" w:type="dxa"/>
            <w:tcBorders>
              <w:tl2br w:val="nil"/>
              <w:tr2bl w:val="nil"/>
            </w:tcBorders>
            <w:vAlign w:val="center"/>
          </w:tcPr>
          <w:p w14:paraId="20B18E32"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10"/>
                <w:sz w:val="24"/>
                <w:szCs w:val="24"/>
              </w:rPr>
              <w:object w:dxaOrig="2255" w:dyaOrig="299" w14:anchorId="5BF15849">
                <v:shape id="_x0000_i1069" type="#_x0000_t75" style="width:112.8pt;height:15pt" o:ole="">
                  <v:imagedata r:id="rId129" o:title=""/>
                </v:shape>
                <o:OLEObject Type="Embed" ProgID="Equation.3" ShapeID="_x0000_i1069" DrawAspect="Content" ObjectID="_1735859417" r:id="rId130"/>
              </w:object>
            </w:r>
          </w:p>
        </w:tc>
        <w:tc>
          <w:tcPr>
            <w:tcW w:w="1704" w:type="dxa"/>
            <w:tcBorders>
              <w:tl2br w:val="nil"/>
              <w:tr2bl w:val="nil"/>
            </w:tcBorders>
            <w:vAlign w:val="center"/>
          </w:tcPr>
          <w:p w14:paraId="00E098B8"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(3.6)</w:t>
            </w:r>
          </w:p>
        </w:tc>
      </w:tr>
    </w:tbl>
    <w:p w14:paraId="5BA821B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上式</w:t>
      </w:r>
      <w:r>
        <w:rPr>
          <w:rFonts w:ascii="Times New Roman" w:eastAsia="宋体" w:hAnsi="Times New Roman" w:cs="Times New Roman" w:hint="eastAsia"/>
          <w:color w:val="000000" w:themeColor="text1"/>
          <w:sz w:val="24"/>
          <w:szCs w:val="24"/>
        </w:rPr>
        <w:t>中</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10"/>
          <w:sz w:val="24"/>
          <w:szCs w:val="24"/>
        </w:rPr>
        <w:object w:dxaOrig="720" w:dyaOrig="299" w14:anchorId="4DCA3566">
          <v:shape id="_x0000_i1070" type="#_x0000_t75" style="width:36pt;height:15pt" o:ole="">
            <v:imagedata r:id="rId131" o:title=""/>
          </v:shape>
          <o:OLEObject Type="Embed" ProgID="Equation.3" ShapeID="_x0000_i1070" DrawAspect="Content" ObjectID="_1735859418" r:id="rId132"/>
        </w:object>
      </w:r>
      <w:r>
        <w:rPr>
          <w:rFonts w:ascii="Times New Roman" w:eastAsia="宋体" w:hAnsi="Times New Roman" w:cs="Times New Roman" w:hint="eastAsia"/>
          <w:color w:val="000000" w:themeColor="text1"/>
          <w:sz w:val="24"/>
          <w:szCs w:val="24"/>
        </w:rPr>
        <w:t>为半</w:t>
      </w:r>
      <w:r>
        <w:rPr>
          <w:rFonts w:ascii="Times New Roman" w:eastAsia="宋体" w:hAnsi="Times New Roman" w:cs="Times New Roman"/>
          <w:color w:val="000000" w:themeColor="text1"/>
          <w:sz w:val="24"/>
          <w:szCs w:val="24"/>
        </w:rPr>
        <w:t>正定的协方差函数</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position w:val="-10"/>
          <w:sz w:val="24"/>
          <w:szCs w:val="24"/>
        </w:rPr>
        <w:object w:dxaOrig="462" w:dyaOrig="285" w14:anchorId="04861B32">
          <v:shape id="_x0000_i1071" type="#_x0000_t75" style="width:23.4pt;height:14.4pt" o:ole="">
            <v:imagedata r:id="rId133" o:title=""/>
          </v:shape>
          <o:OLEObject Type="Embed" ProgID="Equation.3" ShapeID="_x0000_i1071" DrawAspect="Content" ObjectID="_1735859419" r:id="rId134"/>
        </w:object>
      </w:r>
      <w:r>
        <w:rPr>
          <w:rFonts w:ascii="Times New Roman" w:eastAsia="宋体" w:hAnsi="Times New Roman" w:cs="Times New Roman" w:hint="eastAsia"/>
          <w:color w:val="000000" w:themeColor="text1"/>
          <w:sz w:val="24"/>
          <w:szCs w:val="24"/>
        </w:rPr>
        <w:t>为</w:t>
      </w:r>
      <w:r>
        <w:rPr>
          <w:rFonts w:ascii="Times New Roman" w:eastAsia="宋体" w:hAnsi="Times New Roman" w:cs="Times New Roman"/>
          <w:color w:val="000000" w:themeColor="text1"/>
          <w:sz w:val="24"/>
          <w:szCs w:val="24"/>
        </w:rPr>
        <w:t>均值函数</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position w:val="-10"/>
          <w:sz w:val="24"/>
          <w:szCs w:val="24"/>
        </w:rPr>
        <w:object w:dxaOrig="1386" w:dyaOrig="285" w14:anchorId="509287E8">
          <v:shape id="_x0000_i1072" type="#_x0000_t75" style="width:69pt;height:14.4pt" o:ole="">
            <v:imagedata r:id="rId135" o:title=""/>
          </v:shape>
          <o:OLEObject Type="Embed" ProgID="Equation.3" ShapeID="_x0000_i1072" DrawAspect="Content" ObjectID="_1735859420" r:id="rId136"/>
        </w:objec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10"/>
          <w:sz w:val="24"/>
          <w:szCs w:val="24"/>
        </w:rPr>
        <w:object w:dxaOrig="557" w:dyaOrig="299" w14:anchorId="6514E724">
          <v:shape id="_x0000_i1073" type="#_x0000_t75" style="width:28.2pt;height:15pt" o:ole="">
            <v:imagedata r:id="rId137" o:title=""/>
          </v:shape>
          <o:OLEObject Type="Embed" ProgID="Equation.3" ShapeID="_x0000_i1073" DrawAspect="Content" ObjectID="_1735859421" r:id="rId138"/>
        </w:object>
      </w:r>
      <w:r>
        <w:rPr>
          <w:rFonts w:ascii="Times New Roman" w:eastAsia="宋体" w:hAnsi="Times New Roman" w:cs="Times New Roman"/>
          <w:color w:val="000000" w:themeColor="text1"/>
          <w:sz w:val="24"/>
          <w:szCs w:val="24"/>
        </w:rPr>
        <w:t>表示平均绝对误差</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position w:val="-10"/>
          <w:sz w:val="24"/>
          <w:szCs w:val="24"/>
        </w:rPr>
        <w:object w:dxaOrig="856" w:dyaOrig="299" w14:anchorId="63673B1E">
          <v:shape id="_x0000_i1074" type="#_x0000_t75" style="width:42.6pt;height:15pt" o:ole="">
            <v:imagedata r:id="rId139" o:title=""/>
          </v:shape>
          <o:OLEObject Type="Embed" ProgID="Equation.3" ShapeID="_x0000_i1074" DrawAspect="Content" ObjectID="_1735859422" r:id="rId140"/>
        </w:object>
      </w:r>
      <w:r>
        <w:rPr>
          <w:rFonts w:ascii="Times New Roman" w:eastAsia="宋体" w:hAnsi="Times New Roman" w:cs="Times New Roman"/>
          <w:color w:val="000000" w:themeColor="text1"/>
          <w:sz w:val="24"/>
          <w:szCs w:val="24"/>
        </w:rPr>
        <w:t>是</w:t>
      </w:r>
      <w:r>
        <w:rPr>
          <w:rFonts w:ascii="Times New Roman" w:eastAsia="宋体" w:hAnsi="Times New Roman" w:cs="Times New Roman"/>
          <w:color w:val="000000" w:themeColor="text1"/>
          <w:position w:val="-10"/>
          <w:sz w:val="24"/>
          <w:szCs w:val="24"/>
        </w:rPr>
        <w:object w:dxaOrig="557" w:dyaOrig="299" w14:anchorId="6145B5AB">
          <v:shape id="_x0000_i1075" type="#_x0000_t75" style="width:28.2pt;height:15pt" o:ole="">
            <v:imagedata r:id="rId141" o:title=""/>
          </v:shape>
          <o:OLEObject Type="Embed" ProgID="Equation.3" ShapeID="_x0000_i1075" DrawAspect="Content" ObjectID="_1735859423" r:id="rId142"/>
        </w:object>
      </w:r>
      <w:r>
        <w:rPr>
          <w:rFonts w:ascii="Times New Roman" w:eastAsia="宋体" w:hAnsi="Times New Roman" w:cs="Times New Roman"/>
          <w:color w:val="000000" w:themeColor="text1"/>
          <w:sz w:val="24"/>
          <w:szCs w:val="24"/>
        </w:rPr>
        <w:t>的数学</w:t>
      </w:r>
      <w:r>
        <w:rPr>
          <w:rFonts w:ascii="Times New Roman" w:eastAsia="宋体" w:hAnsi="Times New Roman" w:cs="Times New Roman" w:hint="eastAsia"/>
          <w:color w:val="000000" w:themeColor="text1"/>
          <w:sz w:val="24"/>
          <w:szCs w:val="24"/>
        </w:rPr>
        <w:t>期望</w:t>
      </w:r>
      <w:r>
        <w:rPr>
          <w:rFonts w:ascii="Times New Roman" w:eastAsia="宋体" w:hAnsi="Times New Roman" w:cs="Times New Roman"/>
          <w:color w:val="000000" w:themeColor="text1"/>
          <w:sz w:val="24"/>
          <w:szCs w:val="24"/>
        </w:rPr>
        <w:t>。</w:t>
      </w:r>
    </w:p>
    <w:p w14:paraId="12BF5B8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假设</w:t>
      </w:r>
      <w:r>
        <w:rPr>
          <w:rFonts w:ascii="Times New Roman" w:eastAsia="宋体" w:hAnsi="Times New Roman" w:cs="Times New Roman" w:hint="eastAsia"/>
          <w:color w:val="000000" w:themeColor="text1"/>
          <w:sz w:val="24"/>
          <w:szCs w:val="24"/>
        </w:rPr>
        <w:t>从数据集中已获得样本信息</w:t>
      </w:r>
      <w:r>
        <w:rPr>
          <w:rFonts w:ascii="Times New Roman" w:eastAsia="宋体" w:hAnsi="Times New Roman" w:cs="Times New Roman"/>
          <w:color w:val="000000" w:themeColor="text1"/>
          <w:position w:val="-10"/>
          <w:sz w:val="24"/>
          <w:szCs w:val="24"/>
        </w:rPr>
        <w:object w:dxaOrig="1223" w:dyaOrig="326" w14:anchorId="658F570F">
          <v:shape id="_x0000_i1076" type="#_x0000_t75" style="width:61.2pt;height:16.2pt" o:ole="">
            <v:imagedata r:id="rId143" o:title=""/>
          </v:shape>
          <o:OLEObject Type="Embed" ProgID="Equation.3" ShapeID="_x0000_i1076" DrawAspect="Content" ObjectID="_1735859424" r:id="rId144"/>
        </w:objec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通过中心化，其先验分布为</w:t>
      </w:r>
      <w:r>
        <w:rPr>
          <w:rFonts w:ascii="Times New Roman" w:eastAsia="宋体" w:hAnsi="Times New Roman" w:cs="Times New Roman" w:hint="eastAsia"/>
          <w:color w:val="000000" w:themeColor="text1"/>
          <w:position w:val="-10"/>
          <w:sz w:val="24"/>
          <w:szCs w:val="24"/>
        </w:rPr>
        <w:object w:dxaOrig="1522" w:dyaOrig="299" w14:anchorId="027E3A41">
          <v:shape id="_x0000_i1077" type="#_x0000_t75" style="width:76.2pt;height:15pt" o:ole="">
            <v:imagedata r:id="rId145" o:title=""/>
          </v:shape>
          <o:OLEObject Type="Embed" ProgID="Equation.3" ShapeID="_x0000_i1077" DrawAspect="Content" ObjectID="_1735859425" r:id="rId146"/>
        </w:object>
      </w: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4"/>
          <w:sz w:val="24"/>
          <w:szCs w:val="24"/>
        </w:rPr>
        <w:object w:dxaOrig="258" w:dyaOrig="245" w14:anchorId="24C12BEF">
          <v:shape id="_x0000_i1078" type="#_x0000_t75" style="width:13.2pt;height:12pt" o:ole="">
            <v:imagedata r:id="rId147" o:title=""/>
          </v:shape>
          <o:OLEObject Type="Embed" ProgID="Equation.3" ShapeID="_x0000_i1078" DrawAspect="Content" ObjectID="_1735859426" r:id="rId148"/>
        </w:object>
      </w:r>
      <w:r>
        <w:rPr>
          <w:rFonts w:ascii="Times New Roman" w:eastAsia="宋体" w:hAnsi="Times New Roman" w:cs="Times New Roman"/>
          <w:color w:val="000000" w:themeColor="text1"/>
          <w:sz w:val="24"/>
          <w:szCs w:val="24"/>
        </w:rPr>
        <w:t>记为：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24C32E16" w14:textId="77777777">
        <w:trPr>
          <w:jc w:val="center"/>
        </w:trPr>
        <w:tc>
          <w:tcPr>
            <w:tcW w:w="6818" w:type="dxa"/>
            <w:tcBorders>
              <w:tl2br w:val="nil"/>
              <w:tr2bl w:val="nil"/>
            </w:tcBorders>
            <w:vAlign w:val="center"/>
          </w:tcPr>
          <w:p w14:paraId="41549D9F"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46"/>
                <w:sz w:val="24"/>
                <w:szCs w:val="24"/>
              </w:rPr>
              <w:object w:dxaOrig="2717" w:dyaOrig="1032" w14:anchorId="1668CA18">
                <v:shape id="_x0000_i1079" type="#_x0000_t75" style="width:135.6pt;height:51.6pt" o:ole="">
                  <v:imagedata r:id="rId149" o:title=""/>
                </v:shape>
                <o:OLEObject Type="Embed" ProgID="Equation.3" ShapeID="_x0000_i1079" DrawAspect="Content" ObjectID="_1735859427" r:id="rId150"/>
              </w:object>
            </w:r>
          </w:p>
        </w:tc>
        <w:tc>
          <w:tcPr>
            <w:tcW w:w="1704" w:type="dxa"/>
            <w:tcBorders>
              <w:tl2br w:val="nil"/>
              <w:tr2bl w:val="nil"/>
            </w:tcBorders>
            <w:vAlign w:val="center"/>
          </w:tcPr>
          <w:p w14:paraId="0A98D8D6"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(3.7)</w:t>
            </w:r>
          </w:p>
        </w:tc>
      </w:tr>
    </w:tbl>
    <w:p w14:paraId="6ECBB92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此时若是加入新的采样数据</w:t>
      </w:r>
      <w:r>
        <w:rPr>
          <w:rFonts w:ascii="Times New Roman" w:eastAsia="宋体" w:hAnsi="Times New Roman" w:cs="Times New Roman"/>
          <w:color w:val="000000" w:themeColor="text1"/>
          <w:position w:val="-12"/>
          <w:sz w:val="24"/>
          <w:szCs w:val="24"/>
        </w:rPr>
        <w:object w:dxaOrig="394" w:dyaOrig="380" w14:anchorId="37A633CB">
          <v:shape id="_x0000_i1080" type="#_x0000_t75" style="width:19.8pt;height:19.2pt" o:ole="">
            <v:imagedata r:id="rId151" o:title=""/>
          </v:shape>
          <o:OLEObject Type="Embed" ProgID="Equation.3" ShapeID="_x0000_i1080" DrawAspect="Content" ObjectID="_1735859428" r:id="rId152"/>
        </w:object>
      </w:r>
      <w:r>
        <w:rPr>
          <w:rFonts w:ascii="Times New Roman" w:eastAsia="宋体" w:hAnsi="Times New Roman" w:cs="Times New Roman" w:hint="eastAsia"/>
          <w:color w:val="000000" w:themeColor="text1"/>
          <w:sz w:val="24"/>
          <w:szCs w:val="24"/>
        </w:rPr>
        <w:t>，则会更新上述高斯过程的协方差为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2AC55DFB" w14:textId="77777777">
        <w:trPr>
          <w:jc w:val="center"/>
        </w:trPr>
        <w:tc>
          <w:tcPr>
            <w:tcW w:w="6818" w:type="dxa"/>
            <w:tcBorders>
              <w:tl2br w:val="nil"/>
              <w:tr2bl w:val="nil"/>
            </w:tcBorders>
            <w:vAlign w:val="center"/>
          </w:tcPr>
          <w:p w14:paraId="5652DE47"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32"/>
                <w:sz w:val="24"/>
                <w:szCs w:val="24"/>
              </w:rPr>
              <w:object w:dxaOrig="1589" w:dyaOrig="747" w14:anchorId="54A85FDA">
                <v:shape id="_x0000_i1081" type="#_x0000_t75" style="width:79.8pt;height:37.2pt" o:ole="">
                  <v:imagedata r:id="rId153" o:title=""/>
                </v:shape>
                <o:OLEObject Type="Embed" ProgID="Equation.3" ShapeID="_x0000_i1081" DrawAspect="Content" ObjectID="_1735859429" r:id="rId154"/>
              </w:object>
            </w:r>
          </w:p>
        </w:tc>
        <w:tc>
          <w:tcPr>
            <w:tcW w:w="1704" w:type="dxa"/>
            <w:tcBorders>
              <w:tl2br w:val="nil"/>
              <w:tr2bl w:val="nil"/>
            </w:tcBorders>
            <w:vAlign w:val="center"/>
          </w:tcPr>
          <w:p w14:paraId="6606B7C8"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(3.8)</w:t>
            </w:r>
          </w:p>
        </w:tc>
      </w:tr>
    </w:tbl>
    <w:p w14:paraId="70B3365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其中</w:t>
      </w:r>
      <w:r>
        <w:rPr>
          <w:rFonts w:ascii="Times New Roman" w:eastAsia="宋体" w:hAnsi="Times New Roman" w:cs="Times New Roman"/>
          <w:color w:val="000000" w:themeColor="text1"/>
          <w:position w:val="-10"/>
          <w:sz w:val="24"/>
          <w:szCs w:val="24"/>
        </w:rPr>
        <w:object w:dxaOrig="245" w:dyaOrig="326" w14:anchorId="682B3BE7">
          <v:shape id="_x0000_i1082" type="#_x0000_t75" style="width:12pt;height:16.2pt" o:ole="">
            <v:imagedata r:id="rId155" o:title=""/>
          </v:shape>
          <o:OLEObject Type="Embed" ProgID="Equation.3" ShapeID="_x0000_i1082" DrawAspect="Content" ObjectID="_1735859430" r:id="rId156"/>
        </w:object>
      </w:r>
      <w:r>
        <w:rPr>
          <w:rFonts w:ascii="Times New Roman" w:eastAsia="宋体" w:hAnsi="Times New Roman" w:cs="Times New Roman"/>
          <w:color w:val="000000" w:themeColor="text1"/>
          <w:sz w:val="24"/>
          <w:szCs w:val="24"/>
        </w:rPr>
        <w:t>可以表示为：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11A9DB2E" w14:textId="77777777">
        <w:trPr>
          <w:jc w:val="center"/>
        </w:trPr>
        <w:tc>
          <w:tcPr>
            <w:tcW w:w="6818" w:type="dxa"/>
            <w:tcBorders>
              <w:tl2br w:val="nil"/>
              <w:tr2bl w:val="nil"/>
            </w:tcBorders>
            <w:vAlign w:val="center"/>
          </w:tcPr>
          <w:p w14:paraId="462FB17C"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10"/>
                <w:sz w:val="24"/>
                <w:szCs w:val="24"/>
              </w:rPr>
              <w:object w:dxaOrig="3614" w:dyaOrig="340" w14:anchorId="7BD589EB">
                <v:shape id="_x0000_i1083" type="#_x0000_t75" style="width:180.6pt;height:16.8pt" o:ole="">
                  <v:imagedata r:id="rId157" o:title=""/>
                </v:shape>
                <o:OLEObject Type="Embed" ProgID="Equation.3" ShapeID="_x0000_i1083" DrawAspect="Content" ObjectID="_1735859431" r:id="rId158"/>
              </w:object>
            </w:r>
          </w:p>
        </w:tc>
        <w:tc>
          <w:tcPr>
            <w:tcW w:w="1704" w:type="dxa"/>
            <w:tcBorders>
              <w:tl2br w:val="nil"/>
              <w:tr2bl w:val="nil"/>
            </w:tcBorders>
            <w:vAlign w:val="center"/>
          </w:tcPr>
          <w:p w14:paraId="3A315580"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(3.9)</w:t>
            </w:r>
          </w:p>
        </w:tc>
      </w:tr>
    </w:tbl>
    <w:p w14:paraId="3C4A38B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通过更新后的协方差矩阵</w:t>
      </w:r>
      <w:r>
        <w:rPr>
          <w:rFonts w:ascii="Times New Roman" w:eastAsia="宋体" w:hAnsi="Times New Roman" w:cs="Times New Roman"/>
          <w:color w:val="000000" w:themeColor="text1"/>
          <w:sz w:val="24"/>
          <w:szCs w:val="24"/>
        </w:rPr>
        <w:t>，可以得到</w:t>
      </w:r>
      <w:r>
        <w:rPr>
          <w:rFonts w:ascii="Times New Roman" w:eastAsia="宋体" w:hAnsi="Times New Roman" w:cs="Times New Roman"/>
          <w:color w:val="000000" w:themeColor="text1"/>
          <w:position w:val="-12"/>
          <w:sz w:val="24"/>
          <w:szCs w:val="24"/>
        </w:rPr>
        <w:object w:dxaOrig="394" w:dyaOrig="380" w14:anchorId="22E2A48E">
          <v:shape id="_x0000_i1084" type="#_x0000_t75" style="width:19.8pt;height:19.2pt" o:ole="">
            <v:imagedata r:id="rId159" o:title=""/>
          </v:shape>
          <o:OLEObject Type="Embed" ProgID="Equation.3" ShapeID="_x0000_i1084" DrawAspect="Content" ObjectID="_1735859432" r:id="rId160"/>
        </w:object>
      </w:r>
      <w:r>
        <w:rPr>
          <w:rFonts w:ascii="Times New Roman" w:eastAsia="宋体" w:hAnsi="Times New Roman" w:cs="Times New Roman"/>
          <w:color w:val="000000" w:themeColor="text1"/>
          <w:sz w:val="24"/>
          <w:szCs w:val="24"/>
        </w:rPr>
        <w:t>的后验概率</w:t>
      </w:r>
      <w:r>
        <w:rPr>
          <w:rFonts w:ascii="Times New Roman" w:eastAsia="宋体" w:hAnsi="Times New Roman" w:cs="Times New Roman" w:hint="eastAsia"/>
          <w:color w:val="000000" w:themeColor="text1"/>
          <w:sz w:val="24"/>
          <w:szCs w:val="24"/>
        </w:rPr>
        <w:t>分布</w:t>
      </w:r>
      <w:r>
        <w:rPr>
          <w:rFonts w:ascii="Times New Roman" w:eastAsia="宋体" w:hAnsi="Times New Roman" w:cs="Times New Roman"/>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5906D35B" w14:textId="77777777">
        <w:trPr>
          <w:jc w:val="center"/>
        </w:trPr>
        <w:tc>
          <w:tcPr>
            <w:tcW w:w="6818" w:type="dxa"/>
            <w:tcBorders>
              <w:tl2br w:val="nil"/>
              <w:tr2bl w:val="nil"/>
            </w:tcBorders>
            <w:vAlign w:val="center"/>
          </w:tcPr>
          <w:p w14:paraId="15E3BCA6"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10"/>
                <w:sz w:val="24"/>
                <w:szCs w:val="24"/>
              </w:rPr>
              <w:object w:dxaOrig="3845" w:dyaOrig="367" w14:anchorId="62F228B4">
                <v:shape id="_x0000_i1085" type="#_x0000_t75" style="width:192pt;height:18.6pt" o:ole="">
                  <v:imagedata r:id="rId161" o:title=""/>
                </v:shape>
                <o:OLEObject Type="Embed" ProgID="Equation.3" ShapeID="_x0000_i1085" DrawAspect="Content" ObjectID="_1735859433" r:id="rId162"/>
              </w:object>
            </w:r>
          </w:p>
        </w:tc>
        <w:tc>
          <w:tcPr>
            <w:tcW w:w="1704" w:type="dxa"/>
            <w:tcBorders>
              <w:tl2br w:val="nil"/>
              <w:tr2bl w:val="nil"/>
            </w:tcBorders>
            <w:vAlign w:val="center"/>
          </w:tcPr>
          <w:p w14:paraId="32C20A03"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(3.10)</w:t>
            </w:r>
          </w:p>
        </w:tc>
      </w:tr>
    </w:tbl>
    <w:p w14:paraId="75E721B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其中</w:t>
      </w:r>
      <w:r>
        <w:rPr>
          <w:rFonts w:ascii="Times New Roman" w:eastAsia="宋体" w:hAnsi="Times New Roman" w:cs="Times New Roman"/>
          <w:color w:val="000000" w:themeColor="text1"/>
          <w:position w:val="-10"/>
          <w:sz w:val="24"/>
          <w:szCs w:val="24"/>
        </w:rPr>
        <w:object w:dxaOrig="774" w:dyaOrig="340" w14:anchorId="5EBFD4D9">
          <v:shape id="_x0000_i1086" type="#_x0000_t75" style="width:38.4pt;height:16.8pt" o:ole="">
            <v:imagedata r:id="rId163" o:title=""/>
          </v:shape>
          <o:OLEObject Type="Embed" ProgID="Equation.3" ShapeID="_x0000_i1086" DrawAspect="Content" ObjectID="_1735859434" r:id="rId164"/>
        </w:objec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position w:val="-10"/>
          <w:sz w:val="24"/>
          <w:szCs w:val="24"/>
        </w:rPr>
        <w:object w:dxaOrig="815" w:dyaOrig="367" w14:anchorId="2CCC76E0">
          <v:shape id="_x0000_i1087" type="#_x0000_t75" style="width:40.8pt;height:18.6pt" o:ole="">
            <v:imagedata r:id="rId165" o:title=""/>
          </v:shape>
          <o:OLEObject Type="Embed" ProgID="Equation.3" ShapeID="_x0000_i1087" DrawAspect="Content" ObjectID="_1735859435" r:id="rId166"/>
        </w:object>
      </w:r>
      <w:r>
        <w:rPr>
          <w:rFonts w:ascii="Times New Roman" w:eastAsia="宋体" w:hAnsi="Times New Roman" w:cs="Times New Roman"/>
          <w:color w:val="000000" w:themeColor="text1"/>
          <w:sz w:val="24"/>
          <w:szCs w:val="24"/>
        </w:rPr>
        <w:t>计算</w:t>
      </w:r>
      <w:r>
        <w:rPr>
          <w:rFonts w:ascii="Times New Roman" w:eastAsia="宋体" w:hAnsi="Times New Roman" w:cs="Times New Roman" w:hint="eastAsia"/>
          <w:color w:val="000000" w:themeColor="text1"/>
          <w:sz w:val="24"/>
          <w:szCs w:val="24"/>
        </w:rPr>
        <w:t>公式</w:t>
      </w:r>
      <w:r>
        <w:rPr>
          <w:rFonts w:ascii="Times New Roman" w:eastAsia="宋体" w:hAnsi="Times New Roman" w:cs="Times New Roman"/>
          <w:color w:val="000000" w:themeColor="text1"/>
          <w:sz w:val="24"/>
          <w:szCs w:val="24"/>
        </w:rPr>
        <w:t>分别如下：</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5C97FB03" w14:textId="77777777">
        <w:trPr>
          <w:jc w:val="center"/>
        </w:trPr>
        <w:tc>
          <w:tcPr>
            <w:tcW w:w="6818" w:type="dxa"/>
            <w:tcBorders>
              <w:tl2br w:val="nil"/>
              <w:tr2bl w:val="nil"/>
            </w:tcBorders>
            <w:vAlign w:val="center"/>
          </w:tcPr>
          <w:p w14:paraId="083597C3"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32"/>
                <w:sz w:val="24"/>
                <w:szCs w:val="24"/>
              </w:rPr>
              <w:object w:dxaOrig="3084" w:dyaOrig="761" w14:anchorId="4D48DAE9">
                <v:shape id="_x0000_i1088" type="#_x0000_t75" style="width:154.2pt;height:38.4pt" o:ole="">
                  <v:imagedata r:id="rId167" o:title=""/>
                </v:shape>
                <o:OLEObject Type="Embed" ProgID="Equation.3" ShapeID="_x0000_i1088" DrawAspect="Content" ObjectID="_1735859436" r:id="rId168"/>
              </w:object>
            </w:r>
          </w:p>
        </w:tc>
        <w:tc>
          <w:tcPr>
            <w:tcW w:w="1704" w:type="dxa"/>
            <w:tcBorders>
              <w:tl2br w:val="nil"/>
              <w:tr2bl w:val="nil"/>
            </w:tcBorders>
            <w:vAlign w:val="center"/>
          </w:tcPr>
          <w:p w14:paraId="2F048CBD"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(3.11)</w:t>
            </w:r>
          </w:p>
        </w:tc>
      </w:tr>
    </w:tbl>
    <w:p w14:paraId="4D857F73" w14:textId="77777777" w:rsidR="005D4DFB" w:rsidRDefault="00853CF7">
      <w:pPr>
        <w:wordWrap w:val="0"/>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通过计算</w:t>
      </w:r>
      <w:r>
        <w:rPr>
          <w:rFonts w:ascii="Times New Roman" w:eastAsia="宋体" w:hAnsi="Times New Roman" w:cs="Times New Roman"/>
          <w:color w:val="000000" w:themeColor="text1"/>
          <w:sz w:val="24"/>
          <w:szCs w:val="24"/>
        </w:rPr>
        <w:t>出</w:t>
      </w:r>
      <w:r>
        <w:rPr>
          <w:rFonts w:ascii="Times New Roman" w:eastAsia="宋体" w:hAnsi="Times New Roman" w:cs="Times New Roman"/>
          <w:color w:val="000000" w:themeColor="text1"/>
          <w:position w:val="-12"/>
          <w:sz w:val="24"/>
          <w:szCs w:val="24"/>
        </w:rPr>
        <w:object w:dxaOrig="394" w:dyaOrig="380" w14:anchorId="1D7CC0F2">
          <v:shape id="_x0000_i1089" type="#_x0000_t75" style="width:19.8pt;height:19.2pt" o:ole="">
            <v:imagedata r:id="rId169" o:title=""/>
          </v:shape>
          <o:OLEObject Type="Embed" ProgID="Equation.3" ShapeID="_x0000_i1089" DrawAspect="Content" ObjectID="_1735859437" r:id="rId170"/>
        </w:object>
      </w:r>
      <w:r>
        <w:rPr>
          <w:rFonts w:ascii="Times New Roman" w:eastAsia="宋体" w:hAnsi="Times New Roman" w:cs="Times New Roman" w:hint="eastAsia"/>
          <w:color w:val="000000" w:themeColor="text1"/>
          <w:sz w:val="24"/>
          <w:szCs w:val="24"/>
        </w:rPr>
        <w:t>的后验分布</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并将该后验分布当成后者的先验分布，从而指导采样函数在新的区域中寻找超参数组合，并完成高斯回归的迭代过程</w:t>
      </w:r>
      <w:r>
        <w:rPr>
          <w:rFonts w:ascii="Times New Roman" w:eastAsia="宋体" w:hAnsi="Times New Roman" w:cs="Times New Roman"/>
          <w:color w:val="000000" w:themeColor="text1"/>
          <w:sz w:val="24"/>
          <w:szCs w:val="24"/>
        </w:rPr>
        <w:t>。</w:t>
      </w:r>
    </w:p>
    <w:p w14:paraId="44028951" w14:textId="77777777" w:rsidR="005D4DFB" w:rsidRDefault="00853CF7">
      <w:pPr>
        <w:pStyle w:val="3"/>
      </w:pPr>
      <w:bookmarkStart w:id="101" w:name="_Toc68539021"/>
      <w:bookmarkStart w:id="102" w:name="_Toc125207177"/>
      <w:r>
        <w:rPr>
          <w:rFonts w:hint="eastAsia"/>
        </w:rPr>
        <w:t>3.3</w:t>
      </w:r>
      <w:r>
        <w:t>.</w:t>
      </w:r>
      <w:r>
        <w:rPr>
          <w:rFonts w:hint="eastAsia"/>
        </w:rPr>
        <w:t>2</w:t>
      </w:r>
      <w:r>
        <w:t xml:space="preserve"> </w:t>
      </w:r>
      <w:r>
        <w:t>采样函数</w:t>
      </w:r>
      <w:bookmarkEnd w:id="101"/>
      <w:r>
        <w:rPr>
          <w:rFonts w:hint="eastAsia"/>
        </w:rPr>
        <w:t>确定</w:t>
      </w:r>
      <w:bookmarkEnd w:id="102"/>
    </w:p>
    <w:p w14:paraId="305AB59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sz w:val="24"/>
          <w:szCs w:val="24"/>
        </w:rPr>
        <w:t>采样函数</w:t>
      </w:r>
      <w:r>
        <w:rPr>
          <w:rFonts w:ascii="Times New Roman" w:eastAsia="宋体" w:hAnsi="Times New Roman" w:cs="Times New Roman"/>
          <w:sz w:val="24"/>
          <w:szCs w:val="24"/>
        </w:rPr>
        <w:t>(</w:t>
      </w:r>
      <w:r>
        <w:rPr>
          <w:rFonts w:ascii="Times New Roman" w:eastAsia="宋体" w:hAnsi="Times New Roman" w:cs="Times New Roman" w:hint="eastAsia"/>
          <w:sz w:val="24"/>
          <w:szCs w:val="24"/>
        </w:rPr>
        <w:t>A</w:t>
      </w:r>
      <w:r>
        <w:rPr>
          <w:rFonts w:ascii="Times New Roman" w:eastAsia="宋体" w:hAnsi="Times New Roman" w:cs="Times New Roman"/>
          <w:sz w:val="24"/>
          <w:szCs w:val="24"/>
        </w:rPr>
        <w:t>cquis</w:t>
      </w:r>
      <w:r>
        <w:rPr>
          <w:rFonts w:ascii="Times New Roman" w:eastAsia="宋体" w:hAnsi="Times New Roman" w:cs="Times New Roman" w:hint="eastAsia"/>
          <w:sz w:val="24"/>
          <w:szCs w:val="24"/>
        </w:rPr>
        <w:t>i</w:t>
      </w:r>
      <w:r>
        <w:rPr>
          <w:rFonts w:ascii="Times New Roman" w:eastAsia="宋体" w:hAnsi="Times New Roman" w:cs="Times New Roman"/>
          <w:sz w:val="24"/>
          <w:szCs w:val="24"/>
        </w:rPr>
        <w:t xml:space="preserve">tion </w:t>
      </w:r>
      <w:r>
        <w:rPr>
          <w:rFonts w:ascii="Times New Roman" w:eastAsia="宋体" w:hAnsi="Times New Roman" w:cs="Times New Roman" w:hint="eastAsia"/>
          <w:sz w:val="24"/>
          <w:szCs w:val="24"/>
        </w:rPr>
        <w:t>F</w:t>
      </w:r>
      <w:r>
        <w:rPr>
          <w:rFonts w:ascii="Times New Roman" w:eastAsia="宋体" w:hAnsi="Times New Roman" w:cs="Times New Roman"/>
          <w:sz w:val="24"/>
          <w:szCs w:val="24"/>
        </w:rPr>
        <w:t>unction</w:t>
      </w:r>
      <w:r>
        <w:rPr>
          <w:rFonts w:ascii="Times New Roman" w:eastAsia="宋体" w:hAnsi="Times New Roman" w:cs="Times New Roman"/>
          <w:sz w:val="24"/>
          <w:szCs w:val="24"/>
        </w:rPr>
        <w:t>，</w:t>
      </w:r>
      <w:r>
        <w:rPr>
          <w:rFonts w:ascii="Times New Roman" w:eastAsia="宋体" w:hAnsi="Times New Roman" w:cs="Times New Roman"/>
          <w:sz w:val="24"/>
          <w:szCs w:val="24"/>
        </w:rPr>
        <w:t>AF)</w:t>
      </w:r>
      <w:r>
        <w:rPr>
          <w:rFonts w:ascii="Times New Roman" w:eastAsia="宋体" w:hAnsi="Times New Roman" w:cs="Times New Roman" w:hint="eastAsia"/>
          <w:sz w:val="24"/>
          <w:szCs w:val="24"/>
        </w:rPr>
        <w:t>是指对下一个最优超参数组合可能存在位置的可行解区域进行选取的采样方法。采集函数通常是根据高斯回归过程的后验分布构造的，其目的是使得在加入新的采样点后高斯回归过程得到的后验分布带来的损失误差尽可能的小</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_Ref521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[35]</w:t>
      </w:r>
      <w:r>
        <w:rPr>
          <w:rFonts w:ascii="Times New Roman" w:eastAsia="宋体" w:hAnsi="Times New Roman" w:cs="Times New Roman" w:hint="eastAsia"/>
          <w:sz w:val="24"/>
          <w:szCs w:val="24"/>
          <w:vertAlign w:val="superscript"/>
        </w:rPr>
        <w:fldChar w:fldCharType="end"/>
      </w:r>
      <w:r>
        <w:rPr>
          <w:rFonts w:ascii="Times New Roman" w:eastAsia="宋体" w:hAnsi="Times New Roman" w:cs="Times New Roman" w:hint="eastAsia"/>
          <w:sz w:val="24"/>
          <w:szCs w:val="24"/>
        </w:rPr>
        <w:t>。</w:t>
      </w:r>
      <w:commentRangeStart w:id="103"/>
      <w:commentRangeEnd w:id="103"/>
      <w:r>
        <w:commentReference w:id="103"/>
      </w:r>
      <w:r>
        <w:rPr>
          <w:rFonts w:ascii="Times New Roman" w:eastAsia="宋体" w:hAnsi="Times New Roman" w:cs="Times New Roman" w:hint="eastAsia"/>
          <w:color w:val="000000" w:themeColor="text1"/>
          <w:sz w:val="24"/>
          <w:szCs w:val="24"/>
        </w:rPr>
        <w:t>因此好的采样函数选取能够尽可能的采样到全局最优解的位置。为</w:t>
      </w:r>
      <w:r>
        <w:rPr>
          <w:rFonts w:ascii="Times New Roman" w:eastAsia="宋体" w:hAnsi="Times New Roman" w:cs="Times New Roman"/>
          <w:color w:val="000000" w:themeColor="text1"/>
          <w:sz w:val="24"/>
          <w:szCs w:val="24"/>
        </w:rPr>
        <w:t>了</w:t>
      </w:r>
      <w:r>
        <w:rPr>
          <w:rFonts w:ascii="Times New Roman" w:eastAsia="宋体" w:hAnsi="Times New Roman" w:cs="Times New Roman" w:hint="eastAsia"/>
          <w:color w:val="000000" w:themeColor="text1"/>
          <w:sz w:val="24"/>
          <w:szCs w:val="24"/>
        </w:rPr>
        <w:t>使采样后的损失函数尽可能的小</w:t>
      </w:r>
      <w:r>
        <w:rPr>
          <w:rFonts w:ascii="Times New Roman" w:eastAsia="宋体" w:hAnsi="Times New Roman" w:cs="Times New Roman"/>
          <w:color w:val="000000" w:themeColor="text1"/>
          <w:sz w:val="24"/>
          <w:szCs w:val="24"/>
        </w:rPr>
        <w:t>，贝叶斯优化</w:t>
      </w:r>
      <w:r>
        <w:rPr>
          <w:rFonts w:ascii="Times New Roman" w:eastAsia="宋体" w:hAnsi="Times New Roman" w:cs="Times New Roman" w:hint="eastAsia"/>
          <w:color w:val="000000" w:themeColor="text1"/>
          <w:sz w:val="24"/>
          <w:szCs w:val="24"/>
        </w:rPr>
        <w:t>主要使用采样函数完成探索和利用两个功能</w:t>
      </w:r>
      <w:r>
        <w:rPr>
          <w:rFonts w:ascii="Times New Roman" w:eastAsia="宋体" w:hAnsi="Times New Roman" w:cs="Times New Roman"/>
          <w:color w:val="000000" w:themeColor="text1"/>
          <w:sz w:val="24"/>
          <w:szCs w:val="24"/>
        </w:rPr>
        <w:t>。</w:t>
      </w:r>
    </w:p>
    <w:p w14:paraId="46C360B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探索</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指的是尽可能</w:t>
      </w:r>
      <w:proofErr w:type="gramStart"/>
      <w:r>
        <w:rPr>
          <w:rFonts w:ascii="Times New Roman" w:eastAsia="宋体" w:hAnsi="Times New Roman" w:cs="Times New Roman" w:hint="eastAsia"/>
          <w:color w:val="000000" w:themeColor="text1"/>
          <w:sz w:val="24"/>
          <w:szCs w:val="24"/>
        </w:rPr>
        <w:t>得探索</w:t>
      </w:r>
      <w:proofErr w:type="gramEnd"/>
      <w:r>
        <w:rPr>
          <w:rFonts w:ascii="Times New Roman" w:eastAsia="宋体" w:hAnsi="Times New Roman" w:cs="Times New Roman" w:hint="eastAsia"/>
          <w:color w:val="000000" w:themeColor="text1"/>
          <w:sz w:val="24"/>
          <w:szCs w:val="24"/>
        </w:rPr>
        <w:t>采样可行解空间，防止模型陷入局部最优解。但过多的探索同样会使得模型在有限的迭代次数中无法</w:t>
      </w:r>
      <w:proofErr w:type="gramStart"/>
      <w:r>
        <w:rPr>
          <w:rFonts w:ascii="Times New Roman" w:eastAsia="宋体" w:hAnsi="Times New Roman" w:cs="Times New Roman" w:hint="eastAsia"/>
          <w:color w:val="000000" w:themeColor="text1"/>
          <w:sz w:val="24"/>
          <w:szCs w:val="24"/>
        </w:rPr>
        <w:t>充分探索</w:t>
      </w:r>
      <w:proofErr w:type="gramEnd"/>
      <w:r>
        <w:rPr>
          <w:rFonts w:ascii="Times New Roman" w:eastAsia="宋体" w:hAnsi="Times New Roman" w:cs="Times New Roman" w:hint="eastAsia"/>
          <w:color w:val="000000" w:themeColor="text1"/>
          <w:sz w:val="24"/>
          <w:szCs w:val="24"/>
        </w:rPr>
        <w:t>局部最优解空间。</w:t>
      </w:r>
    </w:p>
    <w:p w14:paraId="506334A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利用：指的是尽可能选择</w:t>
      </w:r>
      <w:proofErr w:type="gramStart"/>
      <w:r>
        <w:rPr>
          <w:rFonts w:ascii="Times New Roman" w:eastAsia="宋体" w:hAnsi="Times New Roman" w:cs="Times New Roman" w:hint="eastAsia"/>
          <w:color w:val="000000" w:themeColor="text1"/>
          <w:sz w:val="24"/>
          <w:szCs w:val="24"/>
        </w:rPr>
        <w:t>最</w:t>
      </w:r>
      <w:proofErr w:type="gramEnd"/>
      <w:r>
        <w:rPr>
          <w:rFonts w:ascii="Times New Roman" w:eastAsia="宋体" w:hAnsi="Times New Roman" w:cs="Times New Roman" w:hint="eastAsia"/>
          <w:color w:val="000000" w:themeColor="text1"/>
          <w:sz w:val="24"/>
          <w:szCs w:val="24"/>
        </w:rPr>
        <w:t>优点附近的点作为下一时刻的采样点，即尽量挖掘</w:t>
      </w:r>
      <w:proofErr w:type="gramStart"/>
      <w:r>
        <w:rPr>
          <w:rFonts w:ascii="Times New Roman" w:eastAsia="宋体" w:hAnsi="Times New Roman" w:cs="Times New Roman" w:hint="eastAsia"/>
          <w:color w:val="000000" w:themeColor="text1"/>
          <w:sz w:val="24"/>
          <w:szCs w:val="24"/>
        </w:rPr>
        <w:t>最</w:t>
      </w:r>
      <w:proofErr w:type="gramEnd"/>
      <w:r>
        <w:rPr>
          <w:rFonts w:ascii="Times New Roman" w:eastAsia="宋体" w:hAnsi="Times New Roman" w:cs="Times New Roman" w:hint="eastAsia"/>
          <w:color w:val="000000" w:themeColor="text1"/>
          <w:sz w:val="24"/>
          <w:szCs w:val="24"/>
        </w:rPr>
        <w:t>优点附近的点，但这样得到的采样区域会是一个密集采样范围，这使得模型容易陷入局部最优解中</w:t>
      </w:r>
      <w:r>
        <w:rPr>
          <w:rFonts w:ascii="Times New Roman" w:eastAsia="宋体" w:hAnsi="Times New Roman" w:cs="Times New Roman"/>
          <w:color w:val="000000" w:themeColor="text1"/>
          <w:sz w:val="24"/>
          <w:szCs w:val="24"/>
        </w:rPr>
        <w:t>。</w:t>
      </w:r>
    </w:p>
    <w:p w14:paraId="08E816D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为了平衡采样函数探索和利用之间的倾向程度，贝叶斯算法中目前有三种常用的</w:t>
      </w:r>
      <w:r>
        <w:rPr>
          <w:rFonts w:ascii="Times New Roman" w:eastAsia="宋体" w:hAnsi="Times New Roman" w:cs="Times New Roman"/>
          <w:color w:val="000000" w:themeColor="text1"/>
          <w:sz w:val="24"/>
          <w:szCs w:val="24"/>
        </w:rPr>
        <w:t>AF</w:t>
      </w:r>
      <w:r>
        <w:rPr>
          <w:rFonts w:ascii="Times New Roman" w:eastAsia="宋体" w:hAnsi="Times New Roman" w:cs="Times New Roman"/>
          <w:color w:val="000000" w:themeColor="text1"/>
          <w:sz w:val="24"/>
          <w:szCs w:val="24"/>
        </w:rPr>
        <w:t>函数运用较广。</w:t>
      </w:r>
      <w:r>
        <w:rPr>
          <w:rFonts w:ascii="Times New Roman" w:eastAsia="宋体" w:hAnsi="Times New Roman" w:cs="Times New Roman" w:hint="eastAsia"/>
          <w:color w:val="000000" w:themeColor="text1"/>
          <w:sz w:val="24"/>
          <w:szCs w:val="24"/>
        </w:rPr>
        <w:t>分别是概率改进</w:t>
      </w:r>
      <w:r>
        <w:rPr>
          <w:rFonts w:ascii="Times New Roman" w:eastAsia="宋体" w:hAnsi="Times New Roman" w:cs="Times New Roman"/>
          <w:color w:val="000000" w:themeColor="text1"/>
          <w:sz w:val="24"/>
          <w:szCs w:val="24"/>
        </w:rPr>
        <w:t>函数</w:t>
      </w:r>
      <w:r>
        <w:rPr>
          <w:rFonts w:ascii="Times New Roman" w:eastAsia="宋体" w:hAnsi="Times New Roman" w:cs="Times New Roman"/>
          <w:color w:val="000000" w:themeColor="text1"/>
          <w:sz w:val="24"/>
          <w:szCs w:val="24"/>
        </w:rPr>
        <w:t>PI</w:t>
      </w:r>
      <w:r>
        <w:rPr>
          <w:rFonts w:ascii="Times New Roman" w:eastAsia="宋体" w:hAnsi="Times New Roman" w:cs="Times New Roman" w:hint="eastAsia"/>
          <w:color w:val="000000" w:themeColor="text1"/>
          <w:sz w:val="24"/>
          <w:szCs w:val="24"/>
        </w:rPr>
        <w:t xml:space="preserve"> (probability of improvement)</w:t>
      </w:r>
      <w:r>
        <w:rPr>
          <w:rFonts w:ascii="Times New Roman" w:eastAsia="宋体" w:hAnsi="Times New Roman" w:cs="Times New Roman" w:hint="eastAsia"/>
          <w:color w:val="000000" w:themeColor="text1"/>
          <w:sz w:val="24"/>
          <w:szCs w:val="24"/>
        </w:rPr>
        <w:t>、期望改进</w:t>
      </w:r>
      <w:r>
        <w:rPr>
          <w:rFonts w:ascii="Times New Roman" w:eastAsia="宋体" w:hAnsi="Times New Roman" w:cs="Times New Roman"/>
          <w:color w:val="000000" w:themeColor="text1"/>
          <w:sz w:val="24"/>
          <w:szCs w:val="24"/>
        </w:rPr>
        <w:t>函数</w:t>
      </w:r>
      <w:r>
        <w:rPr>
          <w:rFonts w:ascii="Times New Roman" w:eastAsia="宋体" w:hAnsi="Times New Roman" w:cs="Times New Roman" w:hint="eastAsia"/>
          <w:color w:val="000000" w:themeColor="text1"/>
          <w:sz w:val="24"/>
          <w:szCs w:val="24"/>
        </w:rPr>
        <w:t>EI(Expected Improvement)</w:t>
      </w:r>
      <w:r>
        <w:rPr>
          <w:rFonts w:ascii="Times New Roman" w:eastAsia="宋体" w:hAnsi="Times New Roman" w:cs="Times New Roman" w:hint="eastAsia"/>
          <w:color w:val="000000" w:themeColor="text1"/>
          <w:sz w:val="24"/>
          <w:szCs w:val="24"/>
        </w:rPr>
        <w:t>、置信上界函数</w:t>
      </w:r>
      <w:r>
        <w:rPr>
          <w:rFonts w:ascii="Times New Roman" w:eastAsia="宋体" w:hAnsi="Times New Roman" w:cs="Times New Roman" w:hint="eastAsia"/>
          <w:color w:val="000000" w:themeColor="text1"/>
          <w:sz w:val="24"/>
          <w:szCs w:val="24"/>
        </w:rPr>
        <w:t>UCB(Upper confidence bound)</w:t>
      </w:r>
      <w:r>
        <w:rPr>
          <w:rFonts w:ascii="Times New Roman" w:eastAsia="宋体" w:hAnsi="Times New Roman" w:cs="Times New Roman" w:hint="eastAsia"/>
          <w:color w:val="000000" w:themeColor="text1"/>
          <w:sz w:val="24"/>
          <w:szCs w:val="24"/>
        </w:rPr>
        <w:t>；本文中使用是</w:t>
      </w:r>
      <w:r>
        <w:rPr>
          <w:rFonts w:ascii="Times New Roman" w:eastAsia="宋体" w:hAnsi="Times New Roman" w:cs="Times New Roman" w:hint="eastAsia"/>
          <w:color w:val="000000" w:themeColor="text1"/>
          <w:sz w:val="24"/>
          <w:szCs w:val="24"/>
        </w:rPr>
        <w:t>EI</w:t>
      </w:r>
      <w:r>
        <w:rPr>
          <w:rFonts w:ascii="Times New Roman" w:eastAsia="宋体" w:hAnsi="Times New Roman" w:cs="Times New Roman" w:hint="eastAsia"/>
          <w:color w:val="000000" w:themeColor="text1"/>
          <w:sz w:val="24"/>
          <w:szCs w:val="24"/>
        </w:rPr>
        <w:t>函数，具体分别如下：</w:t>
      </w:r>
    </w:p>
    <w:p w14:paraId="4AC192C5" w14:textId="77777777" w:rsidR="005D4DFB" w:rsidRDefault="00853CF7">
      <w:pPr>
        <w:numPr>
          <w:ilvl w:val="0"/>
          <w:numId w:val="2"/>
        </w:num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概率改进</w:t>
      </w:r>
      <w:r>
        <w:rPr>
          <w:rFonts w:ascii="Times New Roman" w:eastAsia="宋体" w:hAnsi="Times New Roman" w:cs="Times New Roman"/>
          <w:color w:val="000000" w:themeColor="text1"/>
          <w:sz w:val="24"/>
          <w:szCs w:val="24"/>
        </w:rPr>
        <w:t>函数</w:t>
      </w:r>
      <w:r>
        <w:rPr>
          <w:rFonts w:ascii="Times New Roman" w:eastAsia="宋体" w:hAnsi="Times New Roman" w:cs="Times New Roman"/>
          <w:color w:val="000000" w:themeColor="text1"/>
          <w:sz w:val="24"/>
          <w:szCs w:val="24"/>
        </w:rPr>
        <w:t>PI</w:t>
      </w:r>
      <w:r>
        <w:rPr>
          <w:rFonts w:ascii="Times New Roman" w:eastAsia="宋体" w:hAnsi="Times New Roman" w:cs="Times New Roman" w:hint="eastAsia"/>
          <w:color w:val="000000" w:themeColor="text1"/>
          <w:sz w:val="24"/>
          <w:szCs w:val="24"/>
        </w:rPr>
        <w:t xml:space="preserve"> (probability of improvement)</w:t>
      </w:r>
      <w:r>
        <w:rPr>
          <w:rFonts w:ascii="Times New Roman" w:eastAsia="宋体" w:hAnsi="Times New Roman" w:cs="Times New Roman" w:hint="eastAsia"/>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62F103EE" w14:textId="77777777">
        <w:trPr>
          <w:jc w:val="center"/>
        </w:trPr>
        <w:tc>
          <w:tcPr>
            <w:tcW w:w="6818" w:type="dxa"/>
            <w:tcBorders>
              <w:tl2br w:val="nil"/>
              <w:tr2bl w:val="nil"/>
            </w:tcBorders>
            <w:vAlign w:val="center"/>
          </w:tcPr>
          <w:p w14:paraId="7F2866C8"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28"/>
                <w:sz w:val="24"/>
                <w:szCs w:val="24"/>
              </w:rPr>
              <w:object w:dxaOrig="4700" w:dyaOrig="666" w14:anchorId="6D2F14C3">
                <v:shape id="_x0000_i1090" type="#_x0000_t75" style="width:235.2pt;height:33.6pt" o:ole="">
                  <v:imagedata r:id="rId171" o:title=""/>
                </v:shape>
                <o:OLEObject Type="Embed" ProgID="Equation.3" ShapeID="_x0000_i1090" DrawAspect="Content" ObjectID="_1735859438" r:id="rId172"/>
              </w:object>
            </w:r>
          </w:p>
        </w:tc>
        <w:tc>
          <w:tcPr>
            <w:tcW w:w="1704" w:type="dxa"/>
            <w:tcBorders>
              <w:tl2br w:val="nil"/>
              <w:tr2bl w:val="nil"/>
            </w:tcBorders>
            <w:vAlign w:val="center"/>
          </w:tcPr>
          <w:p w14:paraId="2209899D"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(3.12)</w:t>
            </w:r>
          </w:p>
        </w:tc>
      </w:tr>
    </w:tbl>
    <w:p w14:paraId="5330AEA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其中</w:t>
      </w:r>
      <w:r>
        <w:rPr>
          <w:rFonts w:ascii="Times New Roman" w:eastAsia="宋体" w:hAnsi="Times New Roman" w:cs="Times New Roman"/>
          <w:color w:val="000000" w:themeColor="text1"/>
          <w:position w:val="-10"/>
          <w:sz w:val="24"/>
          <w:szCs w:val="24"/>
        </w:rPr>
        <w:object w:dxaOrig="679" w:dyaOrig="380" w14:anchorId="25CDB527">
          <v:shape id="_x0000_i1091" type="#_x0000_t75" style="width:33.6pt;height:19.2pt" o:ole="">
            <v:imagedata r:id="rId173" o:title=""/>
          </v:shape>
          <o:OLEObject Type="Embed" ProgID="Equation.3" ShapeID="_x0000_i1091" DrawAspect="Content" ObjectID="_1735859439" r:id="rId174"/>
        </w:object>
      </w:r>
      <w:r>
        <w:rPr>
          <w:rFonts w:ascii="Times New Roman" w:eastAsia="宋体" w:hAnsi="Times New Roman" w:cs="Times New Roman"/>
          <w:color w:val="000000" w:themeColor="text1"/>
          <w:sz w:val="24"/>
          <w:szCs w:val="24"/>
        </w:rPr>
        <w:t>为</w:t>
      </w:r>
      <w:r>
        <w:rPr>
          <w:rFonts w:ascii="Times New Roman" w:eastAsia="宋体" w:hAnsi="Times New Roman" w:cs="Times New Roman" w:hint="eastAsia"/>
          <w:color w:val="000000" w:themeColor="text1"/>
          <w:sz w:val="24"/>
          <w:szCs w:val="24"/>
        </w:rPr>
        <w:t>当前迭代次数下最优的</w:t>
      </w:r>
      <w:r>
        <w:rPr>
          <w:rFonts w:ascii="Times New Roman" w:eastAsia="宋体" w:hAnsi="Times New Roman" w:cs="Times New Roman"/>
          <w:color w:val="000000" w:themeColor="text1"/>
          <w:sz w:val="24"/>
          <w:szCs w:val="24"/>
        </w:rPr>
        <w:t>目标函数值，</w:t>
      </w:r>
      <w:r>
        <w:rPr>
          <w:rFonts w:ascii="Times New Roman" w:eastAsia="宋体" w:hAnsi="Times New Roman" w:cs="Times New Roman"/>
          <w:color w:val="000000" w:themeColor="text1"/>
          <w:position w:val="-10"/>
          <w:sz w:val="24"/>
          <w:szCs w:val="24"/>
        </w:rPr>
        <w:object w:dxaOrig="530" w:dyaOrig="299" w14:anchorId="5829A055">
          <v:shape id="_x0000_i1092" type="#_x0000_t75" style="width:26.4pt;height:15pt" o:ole="">
            <v:imagedata r:id="rId175" o:title=""/>
          </v:shape>
          <o:OLEObject Type="Embed" ProgID="Equation.3" ShapeID="_x0000_i1092" DrawAspect="Content" ObjectID="_1735859440" r:id="rId176"/>
        </w:object>
      </w:r>
      <w:r>
        <w:rPr>
          <w:rFonts w:ascii="Times New Roman" w:eastAsia="宋体" w:hAnsi="Times New Roman" w:cs="Times New Roman" w:hint="eastAsia"/>
          <w:color w:val="000000" w:themeColor="text1"/>
          <w:sz w:val="24"/>
          <w:szCs w:val="24"/>
        </w:rPr>
        <w:t>为目标函数的均</w:t>
      </w:r>
      <w:r>
        <w:rPr>
          <w:rFonts w:ascii="Times New Roman" w:eastAsia="宋体" w:hAnsi="Times New Roman" w:cs="Times New Roman"/>
          <w:color w:val="000000" w:themeColor="text1"/>
          <w:sz w:val="24"/>
          <w:szCs w:val="24"/>
        </w:rPr>
        <w:t>值</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position w:val="-10"/>
          <w:sz w:val="24"/>
          <w:szCs w:val="24"/>
        </w:rPr>
        <w:object w:dxaOrig="557" w:dyaOrig="299" w14:anchorId="780FE51A">
          <v:shape id="_x0000_i1093" type="#_x0000_t75" style="width:28.2pt;height:15pt" o:ole="">
            <v:imagedata r:id="rId177" o:title=""/>
          </v:shape>
          <o:OLEObject Type="Embed" ProgID="Equation.3" ShapeID="_x0000_i1093" DrawAspect="Content" ObjectID="_1735859441" r:id="rId178"/>
        </w:object>
      </w:r>
      <w:r>
        <w:rPr>
          <w:rFonts w:ascii="Times New Roman" w:eastAsia="宋体" w:hAnsi="Times New Roman" w:cs="Times New Roman" w:hint="eastAsia"/>
          <w:color w:val="000000" w:themeColor="text1"/>
          <w:sz w:val="24"/>
          <w:szCs w:val="24"/>
        </w:rPr>
        <w:t>为目</w:t>
      </w:r>
      <w:r>
        <w:rPr>
          <w:rFonts w:ascii="Times New Roman" w:eastAsia="宋体" w:hAnsi="Times New Roman" w:cs="Times New Roman"/>
          <w:color w:val="000000" w:themeColor="text1"/>
          <w:sz w:val="24"/>
          <w:szCs w:val="24"/>
        </w:rPr>
        <w:t>标函数</w:t>
      </w:r>
      <w:r>
        <w:rPr>
          <w:rFonts w:ascii="Times New Roman" w:eastAsia="宋体" w:hAnsi="Times New Roman" w:cs="Times New Roman" w:hint="eastAsia"/>
          <w:color w:val="000000" w:themeColor="text1"/>
          <w:sz w:val="24"/>
          <w:szCs w:val="24"/>
        </w:rPr>
        <w:t>的</w:t>
      </w:r>
      <w:r>
        <w:rPr>
          <w:rFonts w:ascii="Times New Roman" w:eastAsia="宋体" w:hAnsi="Times New Roman" w:cs="Times New Roman"/>
          <w:color w:val="000000" w:themeColor="text1"/>
          <w:sz w:val="24"/>
          <w:szCs w:val="24"/>
        </w:rPr>
        <w:t>方差，</w:t>
      </w:r>
      <w:r>
        <w:rPr>
          <w:rFonts w:ascii="Times New Roman" w:eastAsia="宋体" w:hAnsi="Times New Roman" w:cs="Times New Roman"/>
          <w:color w:val="000000" w:themeColor="text1"/>
          <w:position w:val="-10"/>
          <w:sz w:val="24"/>
          <w:szCs w:val="24"/>
        </w:rPr>
        <w:object w:dxaOrig="530" w:dyaOrig="299" w14:anchorId="1FE7FD70">
          <v:shape id="_x0000_i1094" type="#_x0000_t75" style="width:26.4pt;height:15pt" o:ole="">
            <v:imagedata r:id="rId175" o:title=""/>
          </v:shape>
          <o:OLEObject Type="Embed" ProgID="Equation.3" ShapeID="_x0000_i1094" DrawAspect="Content" ObjectID="_1735859442" r:id="rId179"/>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position w:val="-10"/>
          <w:sz w:val="24"/>
          <w:szCs w:val="24"/>
        </w:rPr>
        <w:object w:dxaOrig="557" w:dyaOrig="299" w14:anchorId="3466493C">
          <v:shape id="_x0000_i1095" type="#_x0000_t75" style="width:28.2pt;height:15pt" o:ole="">
            <v:imagedata r:id="rId177" o:title=""/>
          </v:shape>
          <o:OLEObject Type="Embed" ProgID="Equation.3" ShapeID="_x0000_i1095" DrawAspect="Content" ObjectID="_1735859443" r:id="rId180"/>
        </w:object>
      </w:r>
      <w:r>
        <w:rPr>
          <w:rFonts w:ascii="Times New Roman" w:eastAsia="宋体" w:hAnsi="Times New Roman" w:cs="Times New Roman"/>
          <w:color w:val="000000" w:themeColor="text1"/>
          <w:sz w:val="24"/>
          <w:szCs w:val="24"/>
        </w:rPr>
        <w:t>的</w:t>
      </w:r>
      <w:r>
        <w:rPr>
          <w:rFonts w:ascii="Times New Roman" w:eastAsia="宋体" w:hAnsi="Times New Roman" w:cs="Times New Roman" w:hint="eastAsia"/>
          <w:color w:val="000000" w:themeColor="text1"/>
          <w:sz w:val="24"/>
          <w:szCs w:val="24"/>
        </w:rPr>
        <w:t>本质是</w:t>
      </w:r>
      <w:r>
        <w:rPr>
          <w:rFonts w:ascii="Times New Roman" w:eastAsia="宋体" w:hAnsi="Times New Roman" w:cs="Times New Roman"/>
          <w:color w:val="000000" w:themeColor="text1"/>
          <w:position w:val="-10"/>
          <w:sz w:val="24"/>
          <w:szCs w:val="24"/>
        </w:rPr>
        <w:object w:dxaOrig="557" w:dyaOrig="299" w14:anchorId="5BF5E9A4">
          <v:shape id="_x0000_i1096" type="#_x0000_t75" style="width:28.2pt;height:15pt" o:ole="">
            <v:imagedata r:id="rId181" o:title=""/>
          </v:shape>
          <o:OLEObject Type="Embed" ProgID="Equation.3" ShapeID="_x0000_i1096" DrawAspect="Content" ObjectID="_1735859444" r:id="rId182"/>
        </w:object>
      </w:r>
      <w:r>
        <w:rPr>
          <w:rFonts w:ascii="Times New Roman" w:eastAsia="宋体" w:hAnsi="Times New Roman" w:cs="Times New Roman"/>
          <w:color w:val="000000" w:themeColor="text1"/>
          <w:sz w:val="24"/>
          <w:szCs w:val="24"/>
        </w:rPr>
        <w:t>的后验分布</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position w:val="-10"/>
          <w:sz w:val="24"/>
          <w:szCs w:val="24"/>
        </w:rPr>
        <w:object w:dxaOrig="557" w:dyaOrig="299" w14:anchorId="73872FCF">
          <v:shape id="_x0000_i1097" type="#_x0000_t75" style="width:28.2pt;height:15pt" o:ole="">
            <v:imagedata r:id="rId183" o:title=""/>
          </v:shape>
          <o:OLEObject Type="Embed" ProgID="Equation.3" ShapeID="_x0000_i1097" DrawAspect="Content" ObjectID="_1735859445" r:id="rId184"/>
        </w:object>
      </w:r>
      <w:r>
        <w:rPr>
          <w:rFonts w:ascii="Times New Roman" w:eastAsia="宋体" w:hAnsi="Times New Roman" w:cs="Times New Roman"/>
          <w:color w:val="000000" w:themeColor="text1"/>
          <w:sz w:val="24"/>
          <w:szCs w:val="24"/>
        </w:rPr>
        <w:t>为</w:t>
      </w:r>
      <w:r>
        <w:rPr>
          <w:rFonts w:ascii="Times New Roman" w:eastAsia="宋体" w:hAnsi="Times New Roman" w:cs="Times New Roman" w:hint="eastAsia"/>
          <w:color w:val="000000" w:themeColor="text1"/>
          <w:position w:val="-6"/>
          <w:sz w:val="24"/>
          <w:szCs w:val="24"/>
        </w:rPr>
        <w:object w:dxaOrig="177" w:dyaOrig="204" w14:anchorId="5AA34487">
          <v:shape id="_x0000_i1098" type="#_x0000_t75" style="width:9pt;height:10.2pt" o:ole="">
            <v:imagedata r:id="rId185" o:title=""/>
          </v:shape>
          <o:OLEObject Type="Embed" ProgID="Equation.3" ShapeID="_x0000_i1098" DrawAspect="Content" ObjectID="_1735859446" r:id="rId186"/>
        </w:object>
      </w:r>
      <w:r>
        <w:rPr>
          <w:rFonts w:ascii="Times New Roman" w:eastAsia="宋体" w:hAnsi="Times New Roman" w:cs="Times New Roman"/>
          <w:color w:val="000000" w:themeColor="text1"/>
          <w:sz w:val="24"/>
          <w:szCs w:val="24"/>
        </w:rPr>
        <w:t>的目标函数值</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PI</w:t>
      </w:r>
      <w:r>
        <w:rPr>
          <w:rFonts w:ascii="Times New Roman" w:eastAsia="宋体" w:hAnsi="Times New Roman" w:cs="Times New Roman" w:hint="eastAsia"/>
          <w:color w:val="000000" w:themeColor="text1"/>
          <w:sz w:val="24"/>
          <w:szCs w:val="24"/>
        </w:rPr>
        <w:t>的目标是希望下一个采样点</w:t>
      </w:r>
      <w:r>
        <w:rPr>
          <w:rFonts w:ascii="Times New Roman" w:eastAsia="宋体" w:hAnsi="Times New Roman" w:cs="Times New Roman" w:hint="eastAsia"/>
          <w:color w:val="000000" w:themeColor="text1"/>
          <w:position w:val="-6"/>
          <w:sz w:val="24"/>
          <w:szCs w:val="24"/>
        </w:rPr>
        <w:object w:dxaOrig="177" w:dyaOrig="204" w14:anchorId="001DFF67">
          <v:shape id="_x0000_i1099" type="#_x0000_t75" style="width:9pt;height:10.2pt" o:ole="">
            <v:imagedata r:id="rId185" o:title=""/>
          </v:shape>
          <o:OLEObject Type="Embed" ProgID="Equation.3" ShapeID="_x0000_i1099" DrawAspect="Content" ObjectID="_1735859447" r:id="rId187"/>
        </w:object>
      </w:r>
      <w:r>
        <w:rPr>
          <w:rFonts w:ascii="Times New Roman" w:eastAsia="宋体" w:hAnsi="Times New Roman" w:cs="Times New Roman" w:hint="eastAsia"/>
          <w:color w:val="000000" w:themeColor="text1"/>
          <w:sz w:val="24"/>
          <w:szCs w:val="24"/>
        </w:rPr>
        <w:t>的函数值</w:t>
      </w:r>
      <w:r>
        <w:rPr>
          <w:rFonts w:ascii="Times New Roman" w:eastAsia="宋体" w:hAnsi="Times New Roman" w:cs="Times New Roman"/>
          <w:color w:val="000000" w:themeColor="text1"/>
          <w:position w:val="-10"/>
          <w:sz w:val="24"/>
          <w:szCs w:val="24"/>
        </w:rPr>
        <w:object w:dxaOrig="557" w:dyaOrig="299" w14:anchorId="1E3597E2">
          <v:shape id="_x0000_i1100" type="#_x0000_t75" style="width:28.2pt;height:15pt" o:ole="">
            <v:imagedata r:id="rId183" o:title=""/>
          </v:shape>
          <o:OLEObject Type="Embed" ProgID="Equation.3" ShapeID="_x0000_i1100" DrawAspect="Content" ObjectID="_1735859448" r:id="rId188"/>
        </w:object>
      </w:r>
      <w:r>
        <w:rPr>
          <w:rFonts w:ascii="Times New Roman" w:eastAsia="宋体" w:hAnsi="Times New Roman" w:cs="Times New Roman" w:hint="eastAsia"/>
          <w:color w:val="000000" w:themeColor="text1"/>
          <w:sz w:val="24"/>
          <w:szCs w:val="24"/>
        </w:rPr>
        <w:t>比过往中最大的函数值</w:t>
      </w:r>
      <w:r>
        <w:rPr>
          <w:rFonts w:ascii="Times New Roman" w:eastAsia="宋体" w:hAnsi="Times New Roman" w:cs="Times New Roman"/>
          <w:color w:val="000000" w:themeColor="text1"/>
          <w:position w:val="-10"/>
          <w:sz w:val="24"/>
          <w:szCs w:val="24"/>
        </w:rPr>
        <w:object w:dxaOrig="679" w:dyaOrig="380" w14:anchorId="01B34058">
          <v:shape id="_x0000_i1101" type="#_x0000_t75" style="width:33.6pt;height:19.2pt" o:ole="">
            <v:imagedata r:id="rId173" o:title=""/>
          </v:shape>
          <o:OLEObject Type="Embed" ProgID="Equation.3" ShapeID="_x0000_i1101" DrawAspect="Content" ObjectID="_1735859449" r:id="rId189"/>
        </w:object>
      </w:r>
      <w:r>
        <w:rPr>
          <w:rFonts w:ascii="Times New Roman" w:eastAsia="宋体" w:hAnsi="Times New Roman" w:cs="Times New Roman" w:hint="eastAsia"/>
          <w:color w:val="000000" w:themeColor="text1"/>
          <w:sz w:val="24"/>
          <w:szCs w:val="24"/>
        </w:rPr>
        <w:t>多一个微小增量</w:t>
      </w:r>
      <w:r>
        <w:rPr>
          <w:rFonts w:ascii="Times New Roman" w:eastAsia="宋体" w:hAnsi="Times New Roman" w:cs="Times New Roman"/>
          <w:color w:val="000000" w:themeColor="text1"/>
          <w:position w:val="-10"/>
          <w:sz w:val="24"/>
          <w:szCs w:val="24"/>
        </w:rPr>
        <w:object w:dxaOrig="177" w:dyaOrig="299" w14:anchorId="0323A915">
          <v:shape id="_x0000_i1102" type="#_x0000_t75" style="width:9pt;height:15pt" o:ole="">
            <v:imagedata r:id="rId190" o:title=""/>
          </v:shape>
          <o:OLEObject Type="Embed" ProgID="Equation.3" ShapeID="_x0000_i1102" DrawAspect="Content" ObjectID="_1735859450" r:id="rId191"/>
        </w:object>
      </w:r>
      <w:r>
        <w:rPr>
          <w:rFonts w:ascii="Times New Roman" w:eastAsia="宋体" w:hAnsi="Times New Roman" w:cs="Times New Roman" w:hint="eastAsia"/>
          <w:color w:val="000000" w:themeColor="text1"/>
          <w:sz w:val="24"/>
          <w:szCs w:val="24"/>
        </w:rPr>
        <w:t>的概率最大。</w:t>
      </w:r>
      <w:r>
        <w:rPr>
          <w:rFonts w:ascii="Times New Roman" w:eastAsia="宋体" w:hAnsi="Times New Roman" w:cs="Times New Roman"/>
          <w:color w:val="000000" w:themeColor="text1"/>
          <w:position w:val="-10"/>
          <w:sz w:val="24"/>
          <w:szCs w:val="24"/>
        </w:rPr>
        <w:object w:dxaOrig="177" w:dyaOrig="299" w14:anchorId="33B6EC85">
          <v:shape id="_x0000_i1103" type="#_x0000_t75" style="width:9pt;height:15pt" o:ole="">
            <v:imagedata r:id="rId190" o:title=""/>
          </v:shape>
          <o:OLEObject Type="Embed" ProgID="Equation.3" ShapeID="_x0000_i1103" DrawAspect="Content" ObjectID="_1735859451" r:id="rId192"/>
        </w:object>
      </w:r>
      <w:r>
        <w:rPr>
          <w:rFonts w:ascii="Times New Roman" w:eastAsia="宋体" w:hAnsi="Times New Roman" w:cs="Times New Roman"/>
          <w:color w:val="000000" w:themeColor="text1"/>
          <w:sz w:val="24"/>
          <w:szCs w:val="24"/>
        </w:rPr>
        <w:t>为权衡系数</w:t>
      </w:r>
      <w:r>
        <w:rPr>
          <w:rFonts w:ascii="Times New Roman" w:eastAsia="宋体" w:hAnsi="Times New Roman" w:cs="Times New Roman" w:hint="eastAsia"/>
          <w:color w:val="000000" w:themeColor="text1"/>
          <w:sz w:val="24"/>
          <w:szCs w:val="24"/>
        </w:rPr>
        <w:t>，它实际上控制的是探索与利用的程度。</w:t>
      </w:r>
    </w:p>
    <w:p w14:paraId="0E8F63D2" w14:textId="77777777" w:rsidR="005D4DFB" w:rsidRDefault="00853CF7">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position w:val="-10"/>
          <w:sz w:val="24"/>
          <w:szCs w:val="24"/>
        </w:rPr>
        <w:t xml:space="preserve">    </w:t>
      </w:r>
      <w:r>
        <w:rPr>
          <w:rFonts w:ascii="Times New Roman" w:eastAsia="宋体" w:hAnsi="Times New Roman" w:cs="Times New Roman"/>
          <w:color w:val="000000" w:themeColor="text1"/>
          <w:position w:val="-10"/>
          <w:sz w:val="24"/>
          <w:szCs w:val="24"/>
        </w:rPr>
        <w:object w:dxaOrig="177" w:dyaOrig="299" w14:anchorId="7382B09D">
          <v:shape id="_x0000_i1104" type="#_x0000_t75" style="width:9pt;height:15pt" o:ole="">
            <v:imagedata r:id="rId190" o:title=""/>
          </v:shape>
          <o:OLEObject Type="Embed" ProgID="Equation.3" ShapeID="_x0000_i1104" DrawAspect="Content" ObjectID="_1735859452" r:id="rId193"/>
        </w:object>
      </w:r>
      <w:r>
        <w:rPr>
          <w:rFonts w:ascii="Times New Roman" w:eastAsia="宋体" w:hAnsi="Times New Roman" w:cs="Times New Roman" w:hint="eastAsia"/>
          <w:color w:val="000000" w:themeColor="text1"/>
          <w:sz w:val="24"/>
          <w:szCs w:val="24"/>
        </w:rPr>
        <w:t>越大，更倾向于不确定性大的点，因此是探索多，利用小的。</w:t>
      </w:r>
    </w:p>
    <w:p w14:paraId="5FB21F3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10"/>
          <w:sz w:val="24"/>
          <w:szCs w:val="24"/>
        </w:rPr>
        <w:object w:dxaOrig="177" w:dyaOrig="299" w14:anchorId="55A0C36D">
          <v:shape id="_x0000_i1105" type="#_x0000_t75" style="width:9pt;height:15pt" o:ole="">
            <v:imagedata r:id="rId190" o:title=""/>
          </v:shape>
          <o:OLEObject Type="Embed" ProgID="Equation.3" ShapeID="_x0000_i1105" DrawAspect="Content" ObjectID="_1735859453" r:id="rId194"/>
        </w:object>
      </w:r>
      <w:r>
        <w:rPr>
          <w:rFonts w:ascii="Times New Roman" w:eastAsia="宋体" w:hAnsi="Times New Roman" w:cs="Times New Roman" w:hint="eastAsia"/>
          <w:color w:val="000000" w:themeColor="text1"/>
          <w:sz w:val="24"/>
          <w:szCs w:val="24"/>
        </w:rPr>
        <w:t>越</w:t>
      </w:r>
      <w:proofErr w:type="gramStart"/>
      <w:r>
        <w:rPr>
          <w:rFonts w:ascii="Times New Roman" w:eastAsia="宋体" w:hAnsi="Times New Roman" w:cs="Times New Roman" w:hint="eastAsia"/>
          <w:color w:val="000000" w:themeColor="text1"/>
          <w:sz w:val="24"/>
          <w:szCs w:val="24"/>
        </w:rPr>
        <w:t>小般比较</w:t>
      </w:r>
      <w:proofErr w:type="gramEnd"/>
      <w:r>
        <w:rPr>
          <w:rFonts w:ascii="Times New Roman" w:eastAsia="宋体" w:hAnsi="Times New Roman" w:cs="Times New Roman" w:hint="eastAsia"/>
          <w:color w:val="000000" w:themeColor="text1"/>
          <w:sz w:val="24"/>
          <w:szCs w:val="24"/>
        </w:rPr>
        <w:t>小，更倾向于已知的点或附近范围点，因此是探索小，利用多的。</w:t>
      </w:r>
    </w:p>
    <w:p w14:paraId="3371566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所以也可以给一个由</w:t>
      </w:r>
      <w:r>
        <w:rPr>
          <w:rFonts w:ascii="Times New Roman" w:eastAsia="宋体" w:hAnsi="Times New Roman" w:cs="Times New Roman"/>
          <w:color w:val="000000" w:themeColor="text1"/>
          <w:position w:val="-10"/>
          <w:sz w:val="24"/>
          <w:szCs w:val="24"/>
        </w:rPr>
        <w:object w:dxaOrig="177" w:dyaOrig="299" w14:anchorId="6408FEA7">
          <v:shape id="_x0000_i1106" type="#_x0000_t75" style="width:9pt;height:15pt" o:ole="">
            <v:imagedata r:id="rId190" o:title=""/>
          </v:shape>
          <o:OLEObject Type="Embed" ProgID="Equation.3" ShapeID="_x0000_i1106" DrawAspect="Content" ObjectID="_1735859454" r:id="rId195"/>
        </w:object>
      </w:r>
      <w:r>
        <w:rPr>
          <w:rFonts w:ascii="Times New Roman" w:eastAsia="宋体" w:hAnsi="Times New Roman" w:cs="Times New Roman" w:hint="eastAsia"/>
          <w:color w:val="000000" w:themeColor="text1"/>
          <w:sz w:val="24"/>
          <w:szCs w:val="24"/>
        </w:rPr>
        <w:t>大到小变化的探索与利用策略。</w:t>
      </w:r>
    </w:p>
    <w:p w14:paraId="481416C3" w14:textId="77777777" w:rsidR="005D4DFB" w:rsidRDefault="00853CF7">
      <w:pPr>
        <w:widowControl/>
        <w:spacing w:line="400" w:lineRule="exact"/>
        <w:ind w:leftChars="200" w:left="420"/>
        <w:jc w:val="lef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）期望改进</w:t>
      </w:r>
      <w:r>
        <w:rPr>
          <w:rFonts w:ascii="Times New Roman" w:eastAsia="宋体" w:hAnsi="Times New Roman" w:cs="Times New Roman"/>
          <w:color w:val="000000" w:themeColor="text1"/>
          <w:sz w:val="24"/>
          <w:szCs w:val="24"/>
        </w:rPr>
        <w:t>函数</w:t>
      </w:r>
      <w:r>
        <w:rPr>
          <w:rFonts w:ascii="Times New Roman" w:eastAsia="宋体" w:hAnsi="Times New Roman" w:cs="Times New Roman" w:hint="eastAsia"/>
          <w:color w:val="000000" w:themeColor="text1"/>
          <w:sz w:val="24"/>
          <w:szCs w:val="24"/>
        </w:rPr>
        <w:t>EI(Expected Improvement)</w:t>
      </w:r>
      <w:r>
        <w:rPr>
          <w:rFonts w:ascii="Times New Roman" w:eastAsia="宋体" w:hAnsi="Times New Roman" w:cs="Times New Roman" w:hint="eastAsia"/>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60621A88" w14:textId="77777777">
        <w:trPr>
          <w:jc w:val="center"/>
        </w:trPr>
        <w:tc>
          <w:tcPr>
            <w:tcW w:w="6818" w:type="dxa"/>
            <w:tcBorders>
              <w:tl2br w:val="nil"/>
              <w:tr2bl w:val="nil"/>
            </w:tcBorders>
            <w:vAlign w:val="center"/>
          </w:tcPr>
          <w:p w14:paraId="45B9FF72" w14:textId="77777777" w:rsidR="005D4DFB" w:rsidRDefault="00853CF7">
            <w:pPr>
              <w:jc w:val="center"/>
              <w:textAlignment w:val="center"/>
              <w:rPr>
                <w:rFonts w:ascii="Times New Roman" w:hAnsi="Times New Roman"/>
                <w:color w:val="000000" w:themeColor="text1"/>
                <w:sz w:val="24"/>
              </w:rPr>
            </w:pPr>
            <w:r>
              <w:rPr>
                <w:rFonts w:ascii="Times New Roman" w:eastAsia="宋体" w:hAnsi="Times New Roman" w:cs="Times New Roman"/>
                <w:color w:val="000000" w:themeColor="text1"/>
                <w:position w:val="-30"/>
                <w:sz w:val="24"/>
                <w:szCs w:val="24"/>
              </w:rPr>
              <w:object w:dxaOrig="4334" w:dyaOrig="720" w14:anchorId="0741119D">
                <v:shape id="_x0000_i1107" type="#_x0000_t75" style="width:216.6pt;height:36pt" o:ole="">
                  <v:imagedata r:id="rId196" o:title=""/>
                </v:shape>
                <o:OLEObject Type="Embed" ProgID="Equation.3" ShapeID="_x0000_i1107" DrawAspect="Content" ObjectID="_1735859455" r:id="rId197"/>
              </w:object>
            </w:r>
          </w:p>
        </w:tc>
        <w:tc>
          <w:tcPr>
            <w:tcW w:w="1704" w:type="dxa"/>
            <w:tcBorders>
              <w:tl2br w:val="nil"/>
              <w:tr2bl w:val="nil"/>
            </w:tcBorders>
            <w:vAlign w:val="center"/>
          </w:tcPr>
          <w:p w14:paraId="43FD1D84"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(3.13)</w:t>
            </w:r>
          </w:p>
        </w:tc>
      </w:tr>
      <w:tr w:rsidR="005D4DFB" w14:paraId="35B13FBB" w14:textId="77777777">
        <w:trPr>
          <w:jc w:val="center"/>
        </w:trPr>
        <w:tc>
          <w:tcPr>
            <w:tcW w:w="6818" w:type="dxa"/>
            <w:tcBorders>
              <w:tl2br w:val="nil"/>
              <w:tr2bl w:val="nil"/>
            </w:tcBorders>
            <w:vAlign w:val="center"/>
          </w:tcPr>
          <w:p w14:paraId="2EA0BB7C" w14:textId="77777777" w:rsidR="005D4DFB" w:rsidRDefault="00853CF7">
            <w:pPr>
              <w:jc w:val="center"/>
              <w:textAlignment w:val="center"/>
              <w:rPr>
                <w:rFonts w:ascii="Times New Roman" w:hAnsi="Times New Roman"/>
                <w:color w:val="000000" w:themeColor="text1"/>
                <w:sz w:val="24"/>
              </w:rPr>
            </w:pPr>
            <w:r>
              <w:rPr>
                <w:rFonts w:ascii="Times New Roman" w:eastAsia="宋体" w:hAnsi="Times New Roman" w:cs="Times New Roman"/>
                <w:color w:val="000000" w:themeColor="text1"/>
                <w:position w:val="-28"/>
                <w:sz w:val="24"/>
                <w:szCs w:val="24"/>
              </w:rPr>
              <w:object w:dxaOrig="1902" w:dyaOrig="679" w14:anchorId="030E44A2">
                <v:shape id="_x0000_i1108" type="#_x0000_t75" style="width:95.4pt;height:33.6pt" o:ole="">
                  <v:imagedata r:id="rId198" o:title=""/>
                </v:shape>
                <o:OLEObject Type="Embed" ProgID="Equation.3" ShapeID="_x0000_i1108" DrawAspect="Content" ObjectID="_1735859456" r:id="rId199"/>
              </w:object>
            </w:r>
          </w:p>
        </w:tc>
        <w:tc>
          <w:tcPr>
            <w:tcW w:w="1704" w:type="dxa"/>
            <w:tcBorders>
              <w:tl2br w:val="nil"/>
              <w:tr2bl w:val="nil"/>
            </w:tcBorders>
            <w:vAlign w:val="center"/>
          </w:tcPr>
          <w:p w14:paraId="1D0075BB"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(3.14)</w:t>
            </w:r>
          </w:p>
        </w:tc>
      </w:tr>
    </w:tbl>
    <w:p w14:paraId="6BE6B6A2" w14:textId="77777777" w:rsidR="005D4DFB" w:rsidRDefault="00853CF7">
      <w:pPr>
        <w:widowControl/>
        <w:spacing w:line="400" w:lineRule="exact"/>
        <w:ind w:firstLineChars="200" w:firstLine="480"/>
        <w:jc w:val="lef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其中</w:t>
      </w:r>
      <w:r>
        <w:rPr>
          <w:rFonts w:ascii="Times New Roman" w:eastAsia="宋体" w:hAnsi="Times New Roman" w:cs="Times New Roman"/>
          <w:color w:val="000000" w:themeColor="text1"/>
          <w:position w:val="-10"/>
          <w:sz w:val="24"/>
          <w:szCs w:val="24"/>
        </w:rPr>
        <w:object w:dxaOrig="679" w:dyaOrig="380" w14:anchorId="10E5578B">
          <v:shape id="_x0000_i1109" type="#_x0000_t75" style="width:33.6pt;height:19.2pt" o:ole="">
            <v:imagedata r:id="rId173" o:title=""/>
          </v:shape>
          <o:OLEObject Type="Embed" ProgID="Equation.3" ShapeID="_x0000_i1109" DrawAspect="Content" ObjectID="_1735859457" r:id="rId200"/>
        </w:object>
      </w:r>
      <w:r>
        <w:rPr>
          <w:rFonts w:ascii="Times New Roman" w:eastAsia="宋体" w:hAnsi="Times New Roman" w:cs="Times New Roman"/>
          <w:color w:val="000000" w:themeColor="text1"/>
          <w:sz w:val="24"/>
          <w:szCs w:val="24"/>
        </w:rPr>
        <w:t>为</w:t>
      </w:r>
      <w:r>
        <w:rPr>
          <w:rFonts w:ascii="Times New Roman" w:eastAsia="宋体" w:hAnsi="Times New Roman" w:cs="Times New Roman" w:hint="eastAsia"/>
          <w:color w:val="000000" w:themeColor="text1"/>
          <w:sz w:val="24"/>
          <w:szCs w:val="24"/>
        </w:rPr>
        <w:t>当前迭代次数下最优的</w:t>
      </w:r>
      <w:r>
        <w:rPr>
          <w:rFonts w:ascii="Times New Roman" w:eastAsia="宋体" w:hAnsi="Times New Roman" w:cs="Times New Roman"/>
          <w:color w:val="000000" w:themeColor="text1"/>
          <w:sz w:val="24"/>
          <w:szCs w:val="24"/>
        </w:rPr>
        <w:t>目标函数值，</w:t>
      </w:r>
      <w:r>
        <w:rPr>
          <w:rFonts w:ascii="Times New Roman" w:eastAsia="宋体" w:hAnsi="Times New Roman" w:cs="Times New Roman" w:hint="eastAsia"/>
          <w:color w:val="000000" w:themeColor="text1"/>
          <w:position w:val="-6"/>
          <w:sz w:val="24"/>
          <w:szCs w:val="24"/>
        </w:rPr>
        <w:object w:dxaOrig="177" w:dyaOrig="204" w14:anchorId="3134EA82">
          <v:shape id="_x0000_i1110" type="#_x0000_t75" style="width:9pt;height:10.2pt" o:ole="">
            <v:imagedata r:id="rId201" o:title=""/>
          </v:shape>
          <o:OLEObject Type="Embed" ProgID="Equation.3" ShapeID="_x0000_i1110" DrawAspect="Content" ObjectID="_1735859458" r:id="rId202"/>
        </w:object>
      </w:r>
      <w:r>
        <w:rPr>
          <w:rFonts w:ascii="Times New Roman" w:eastAsia="宋体" w:hAnsi="Times New Roman" w:cs="Times New Roman"/>
          <w:color w:val="000000" w:themeColor="text1"/>
          <w:sz w:val="24"/>
          <w:szCs w:val="24"/>
        </w:rPr>
        <w:t>用于均衡开发和探索的比例。</w:t>
      </w:r>
      <w:r>
        <w:rPr>
          <w:rFonts w:ascii="Times New Roman" w:eastAsia="宋体" w:hAnsi="Times New Roman" w:cs="Times New Roman"/>
          <w:color w:val="000000" w:themeColor="text1"/>
          <w:position w:val="-10"/>
          <w:sz w:val="24"/>
          <w:szCs w:val="24"/>
        </w:rPr>
        <w:object w:dxaOrig="530" w:dyaOrig="299" w14:anchorId="6BB9DADB">
          <v:shape id="_x0000_i1111" type="#_x0000_t75" style="width:26.4pt;height:15pt" o:ole="">
            <v:imagedata r:id="rId175" o:title=""/>
          </v:shape>
          <o:OLEObject Type="Embed" ProgID="Equation.3" ShapeID="_x0000_i1111" DrawAspect="Content" ObjectID="_1735859459" r:id="rId203"/>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position w:val="-10"/>
          <w:sz w:val="24"/>
          <w:szCs w:val="24"/>
        </w:rPr>
        <w:object w:dxaOrig="557" w:dyaOrig="299" w14:anchorId="5159AADF">
          <v:shape id="_x0000_i1112" type="#_x0000_t75" style="width:28.2pt;height:15pt" o:ole="">
            <v:imagedata r:id="rId177" o:title=""/>
          </v:shape>
          <o:OLEObject Type="Embed" ProgID="Equation.3" ShapeID="_x0000_i1112" DrawAspect="Content" ObjectID="_1735859460" r:id="rId204"/>
        </w:object>
      </w:r>
      <w:r>
        <w:rPr>
          <w:rFonts w:ascii="Times New Roman" w:eastAsia="宋体" w:hAnsi="Times New Roman" w:cs="Times New Roman"/>
          <w:color w:val="000000" w:themeColor="text1"/>
          <w:sz w:val="24"/>
          <w:szCs w:val="24"/>
        </w:rPr>
        <w:t>分别是目标函数的均值和方差</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PI</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采样函数注重于下一采样点对于高斯回归过程结果提升的可能性，但却忽略了对结果提升的程度，这也是</w:t>
      </w:r>
      <w:r>
        <w:rPr>
          <w:rFonts w:ascii="Times New Roman" w:eastAsia="宋体" w:hAnsi="Times New Roman" w:cs="Times New Roman" w:hint="eastAsia"/>
          <w:color w:val="000000" w:themeColor="text1"/>
          <w:sz w:val="24"/>
          <w:szCs w:val="24"/>
        </w:rPr>
        <w:t>EI</w:t>
      </w:r>
      <w:r>
        <w:rPr>
          <w:rFonts w:ascii="Times New Roman" w:eastAsia="宋体" w:hAnsi="Times New Roman" w:cs="Times New Roman" w:hint="eastAsia"/>
          <w:color w:val="000000" w:themeColor="text1"/>
          <w:sz w:val="24"/>
          <w:szCs w:val="24"/>
        </w:rPr>
        <w:t>函数与</w:t>
      </w:r>
      <w:r>
        <w:rPr>
          <w:rFonts w:ascii="Times New Roman" w:eastAsia="宋体" w:hAnsi="Times New Roman" w:cs="Times New Roman" w:hint="eastAsia"/>
          <w:color w:val="000000" w:themeColor="text1"/>
          <w:sz w:val="24"/>
          <w:szCs w:val="24"/>
        </w:rPr>
        <w:t>PI</w:t>
      </w:r>
      <w:r>
        <w:rPr>
          <w:rFonts w:ascii="Times New Roman" w:eastAsia="宋体" w:hAnsi="Times New Roman" w:cs="Times New Roman" w:hint="eastAsia"/>
          <w:color w:val="000000" w:themeColor="text1"/>
          <w:sz w:val="24"/>
          <w:szCs w:val="24"/>
        </w:rPr>
        <w:t>不同的地方。由此，</w:t>
      </w:r>
      <w:r>
        <w:rPr>
          <w:rFonts w:ascii="Times New Roman" w:eastAsia="宋体" w:hAnsi="Times New Roman" w:cs="Times New Roman"/>
          <w:color w:val="000000" w:themeColor="text1"/>
          <w:sz w:val="24"/>
          <w:szCs w:val="24"/>
        </w:rPr>
        <w:t>EI</w:t>
      </w:r>
      <w:r>
        <w:rPr>
          <w:rFonts w:ascii="Times New Roman" w:eastAsia="宋体" w:hAnsi="Times New Roman" w:cs="Times New Roman"/>
          <w:color w:val="000000" w:themeColor="text1"/>
          <w:sz w:val="24"/>
          <w:szCs w:val="24"/>
        </w:rPr>
        <w:t>函数</w:t>
      </w:r>
      <w:proofErr w:type="gramStart"/>
      <w:r>
        <w:rPr>
          <w:rFonts w:ascii="Times New Roman" w:eastAsia="宋体" w:hAnsi="Times New Roman" w:cs="Times New Roman"/>
          <w:color w:val="000000" w:themeColor="text1"/>
          <w:sz w:val="24"/>
          <w:szCs w:val="24"/>
        </w:rPr>
        <w:t>的选值原理</w:t>
      </w:r>
      <w:proofErr w:type="gramEnd"/>
      <w:r>
        <w:rPr>
          <w:rFonts w:ascii="Times New Roman" w:eastAsia="宋体" w:hAnsi="Times New Roman" w:cs="Times New Roman"/>
          <w:color w:val="000000" w:themeColor="text1"/>
          <w:sz w:val="24"/>
          <w:szCs w:val="24"/>
        </w:rPr>
        <w:t>就是选择</w:t>
      </w:r>
      <w:r>
        <w:rPr>
          <w:rFonts w:ascii="Times New Roman" w:eastAsia="宋体" w:hAnsi="Times New Roman" w:cs="Times New Roman" w:hint="eastAsia"/>
          <w:color w:val="000000" w:themeColor="text1"/>
          <w:sz w:val="24"/>
          <w:szCs w:val="24"/>
        </w:rPr>
        <w:t>能使高斯回归过程结果获得最大提升的点作</w:t>
      </w:r>
      <w:r>
        <w:rPr>
          <w:rFonts w:ascii="Times New Roman" w:eastAsia="宋体" w:hAnsi="Times New Roman" w:cs="Times New Roman"/>
          <w:color w:val="000000" w:themeColor="text1"/>
          <w:sz w:val="24"/>
          <w:szCs w:val="24"/>
        </w:rPr>
        <w:t>为下一个采样点</w:t>
      </w:r>
      <w:r>
        <w:rPr>
          <w:rFonts w:ascii="Times New Roman" w:eastAsia="宋体" w:hAnsi="Times New Roman" w:cs="Times New Roman" w:hint="eastAsia"/>
          <w:color w:val="000000" w:themeColor="text1"/>
          <w:sz w:val="24"/>
          <w:szCs w:val="24"/>
        </w:rPr>
        <w:t>。</w:t>
      </w:r>
    </w:p>
    <w:p w14:paraId="400855DC" w14:textId="77777777" w:rsidR="005D4DFB" w:rsidRDefault="00853CF7">
      <w:pPr>
        <w:widowControl/>
        <w:spacing w:line="400" w:lineRule="exact"/>
        <w:ind w:leftChars="200" w:left="420"/>
        <w:jc w:val="lef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）置信上界函数</w:t>
      </w:r>
      <w:r>
        <w:rPr>
          <w:rFonts w:ascii="Times New Roman" w:eastAsia="宋体" w:hAnsi="Times New Roman" w:cs="Times New Roman" w:hint="eastAsia"/>
          <w:color w:val="000000" w:themeColor="text1"/>
          <w:sz w:val="24"/>
          <w:szCs w:val="24"/>
        </w:rPr>
        <w:t>UCB(Upper confidence bound)</w:t>
      </w:r>
      <w:r>
        <w:rPr>
          <w:rFonts w:ascii="Times New Roman" w:eastAsia="宋体" w:hAnsi="Times New Roman" w:cs="Times New Roman" w:hint="eastAsia"/>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CAF4066" w14:textId="77777777">
        <w:trPr>
          <w:jc w:val="center"/>
        </w:trPr>
        <w:tc>
          <w:tcPr>
            <w:tcW w:w="6818" w:type="dxa"/>
            <w:tcBorders>
              <w:tl2br w:val="nil"/>
              <w:tr2bl w:val="nil"/>
            </w:tcBorders>
            <w:vAlign w:val="center"/>
          </w:tcPr>
          <w:p w14:paraId="1AD2B769"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10"/>
                <w:sz w:val="24"/>
                <w:szCs w:val="24"/>
              </w:rPr>
              <w:object w:dxaOrig="2146" w:dyaOrig="299" w14:anchorId="7A00DBBA">
                <v:shape id="_x0000_i1113" type="#_x0000_t75" style="width:107.4pt;height:15pt" o:ole="">
                  <v:imagedata r:id="rId205" o:title=""/>
                </v:shape>
                <o:OLEObject Type="Embed" ProgID="Equation.3" ShapeID="_x0000_i1113" DrawAspect="Content" ObjectID="_1735859461" r:id="rId206"/>
              </w:object>
            </w:r>
          </w:p>
        </w:tc>
        <w:tc>
          <w:tcPr>
            <w:tcW w:w="1704" w:type="dxa"/>
            <w:tcBorders>
              <w:tl2br w:val="nil"/>
              <w:tr2bl w:val="nil"/>
            </w:tcBorders>
            <w:vAlign w:val="center"/>
          </w:tcPr>
          <w:p w14:paraId="5CAEE5B5"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(3.15)</w:t>
            </w:r>
          </w:p>
        </w:tc>
      </w:tr>
    </w:tbl>
    <w:p w14:paraId="2A465542" w14:textId="77777777" w:rsidR="005D4DFB" w:rsidRDefault="00853CF7">
      <w:pPr>
        <w:widowControl/>
        <w:spacing w:line="400" w:lineRule="exact"/>
        <w:ind w:firstLine="482"/>
        <w:jc w:val="lef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6"/>
          <w:sz w:val="24"/>
          <w:szCs w:val="24"/>
        </w:rPr>
        <w:object w:dxaOrig="204" w:dyaOrig="258" w14:anchorId="15181E0A">
          <v:shape id="_x0000_i1114" type="#_x0000_t75" style="width:10.2pt;height:13.2pt" o:ole="">
            <v:imagedata r:id="rId207" o:title=""/>
          </v:shape>
          <o:OLEObject Type="Embed" ProgID="Equation.3" ShapeID="_x0000_i1114" DrawAspect="Content" ObjectID="_1735859462" r:id="rId208"/>
        </w:object>
      </w:r>
      <w:r>
        <w:rPr>
          <w:rFonts w:ascii="Times New Roman" w:eastAsia="宋体" w:hAnsi="Times New Roman" w:cs="Times New Roman" w:hint="eastAsia"/>
          <w:color w:val="000000" w:themeColor="text1"/>
          <w:sz w:val="24"/>
          <w:szCs w:val="24"/>
        </w:rPr>
        <w:t>为调节参数，直观地理解为上置信边界。</w:t>
      </w:r>
      <w:r>
        <w:rPr>
          <w:rFonts w:ascii="Times New Roman" w:eastAsia="宋体" w:hAnsi="Times New Roman" w:cs="Times New Roman"/>
          <w:color w:val="000000" w:themeColor="text1"/>
          <w:position w:val="-10"/>
          <w:sz w:val="24"/>
          <w:szCs w:val="24"/>
        </w:rPr>
        <w:object w:dxaOrig="530" w:dyaOrig="299" w14:anchorId="6A847DB4">
          <v:shape id="_x0000_i1115" type="#_x0000_t75" style="width:26.4pt;height:15pt" o:ole="">
            <v:imagedata r:id="rId175" o:title=""/>
          </v:shape>
          <o:OLEObject Type="Embed" ProgID="Equation.3" ShapeID="_x0000_i1115" DrawAspect="Content" ObjectID="_1735859463" r:id="rId209"/>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position w:val="-10"/>
          <w:sz w:val="24"/>
          <w:szCs w:val="24"/>
        </w:rPr>
        <w:object w:dxaOrig="557" w:dyaOrig="299" w14:anchorId="76CED05C">
          <v:shape id="_x0000_i1116" type="#_x0000_t75" style="width:28.2pt;height:15pt" o:ole="">
            <v:imagedata r:id="rId177" o:title=""/>
          </v:shape>
          <o:OLEObject Type="Embed" ProgID="Equation.3" ShapeID="_x0000_i1116" DrawAspect="Content" ObjectID="_1735859464" r:id="rId210"/>
        </w:object>
      </w:r>
      <w:r>
        <w:rPr>
          <w:rFonts w:ascii="Times New Roman" w:eastAsia="宋体" w:hAnsi="Times New Roman" w:cs="Times New Roman"/>
          <w:color w:val="000000" w:themeColor="text1"/>
          <w:sz w:val="24"/>
          <w:szCs w:val="24"/>
        </w:rPr>
        <w:t>分别是目标函数的均值和方差</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 xml:space="preserve">UCB </w:t>
      </w:r>
      <w:r>
        <w:rPr>
          <w:rFonts w:ascii="Times New Roman" w:eastAsia="宋体" w:hAnsi="Times New Roman" w:cs="Times New Roman" w:hint="eastAsia"/>
          <w:color w:val="000000" w:themeColor="text1"/>
          <w:sz w:val="24"/>
          <w:szCs w:val="24"/>
        </w:rPr>
        <w:t>是最简单的采样函数，可以简单的理解为通过</w:t>
      </w:r>
      <w:r>
        <w:rPr>
          <w:rFonts w:ascii="Times New Roman" w:eastAsia="宋体" w:hAnsi="Times New Roman" w:cs="Times New Roman" w:hint="eastAsia"/>
          <w:color w:val="000000" w:themeColor="text1"/>
          <w:position w:val="-6"/>
          <w:sz w:val="24"/>
          <w:szCs w:val="24"/>
        </w:rPr>
        <w:object w:dxaOrig="204" w:dyaOrig="258" w14:anchorId="4EABB2A6">
          <v:shape id="_x0000_i1117" type="#_x0000_t75" style="width:10.2pt;height:13.2pt" o:ole="">
            <v:imagedata r:id="rId207" o:title=""/>
          </v:shape>
          <o:OLEObject Type="Embed" ProgID="Equation.3" ShapeID="_x0000_i1117" DrawAspect="Content" ObjectID="_1735859465" r:id="rId211"/>
        </w:object>
      </w:r>
      <w:r>
        <w:rPr>
          <w:rFonts w:ascii="Times New Roman" w:eastAsia="宋体" w:hAnsi="Times New Roman" w:cs="Times New Roman" w:hint="eastAsia"/>
          <w:color w:val="000000" w:themeColor="text1"/>
          <w:sz w:val="24"/>
          <w:szCs w:val="24"/>
        </w:rPr>
        <w:t>来调节均值和方差的组合以此来达到探索和利用的均衡分配。</w:t>
      </w:r>
      <w:bookmarkStart w:id="104" w:name="_Toc68539019"/>
    </w:p>
    <w:p w14:paraId="67B56470" w14:textId="77777777" w:rsidR="005D4DFB" w:rsidRDefault="005D4DFB">
      <w:pPr>
        <w:widowControl/>
        <w:spacing w:line="400" w:lineRule="exact"/>
        <w:ind w:firstLine="482"/>
        <w:jc w:val="left"/>
        <w:rPr>
          <w:rFonts w:ascii="Times New Roman" w:eastAsia="宋体" w:hAnsi="Times New Roman" w:cs="Times New Roman"/>
          <w:color w:val="000000" w:themeColor="text1"/>
          <w:sz w:val="24"/>
          <w:szCs w:val="24"/>
        </w:rPr>
      </w:pPr>
    </w:p>
    <w:p w14:paraId="34DB0836" w14:textId="77777777" w:rsidR="005D4DFB" w:rsidRDefault="005D4DFB">
      <w:pPr>
        <w:widowControl/>
        <w:spacing w:line="400" w:lineRule="exact"/>
        <w:ind w:firstLine="482"/>
        <w:jc w:val="left"/>
        <w:rPr>
          <w:rFonts w:ascii="Times New Roman" w:eastAsia="宋体" w:hAnsi="Times New Roman" w:cs="Times New Roman"/>
          <w:color w:val="000000" w:themeColor="text1"/>
          <w:sz w:val="24"/>
          <w:szCs w:val="24"/>
        </w:rPr>
      </w:pPr>
    </w:p>
    <w:p w14:paraId="51D6CC31" w14:textId="77777777" w:rsidR="005D4DFB" w:rsidRDefault="00853CF7">
      <w:pPr>
        <w:pStyle w:val="2"/>
        <w:rPr>
          <w:rFonts w:eastAsia="宋体"/>
          <w:color w:val="000000" w:themeColor="text1"/>
          <w:sz w:val="24"/>
          <w:szCs w:val="24"/>
        </w:rPr>
      </w:pPr>
      <w:bookmarkStart w:id="105" w:name="_Toc125207178"/>
      <w:r>
        <w:rPr>
          <w:rFonts w:hint="eastAsia"/>
          <w:color w:val="000000" w:themeColor="text1"/>
        </w:rPr>
        <w:lastRenderedPageBreak/>
        <w:t>3.4</w:t>
      </w:r>
      <w:r>
        <w:rPr>
          <w:color w:val="000000" w:themeColor="text1"/>
        </w:rPr>
        <w:t xml:space="preserve"> </w:t>
      </w:r>
      <w:bookmarkEnd w:id="104"/>
      <w:r>
        <w:rPr>
          <w:rFonts w:hint="eastAsia"/>
        </w:rPr>
        <w:t>基于</w:t>
      </w:r>
      <w:proofErr w:type="gramStart"/>
      <w:r>
        <w:rPr>
          <w:rFonts w:hint="eastAsia"/>
        </w:rPr>
        <w:t>时间滑窗数据重组</w:t>
      </w:r>
      <w:proofErr w:type="gramEnd"/>
      <w:r>
        <w:rPr>
          <w:rFonts w:hint="eastAsia"/>
        </w:rPr>
        <w:t>的整流罩温湿</w:t>
      </w:r>
      <w:proofErr w:type="gramStart"/>
      <w:r>
        <w:rPr>
          <w:rFonts w:hint="eastAsia"/>
        </w:rPr>
        <w:t>度回归</w:t>
      </w:r>
      <w:proofErr w:type="gramEnd"/>
      <w:r>
        <w:rPr>
          <w:rFonts w:hint="eastAsia"/>
        </w:rPr>
        <w:t>模型</w:t>
      </w:r>
      <w:bookmarkEnd w:id="105"/>
    </w:p>
    <w:p w14:paraId="3864661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在本文中贝叶斯优化的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整流罩温湿</w:t>
      </w:r>
      <w:proofErr w:type="gramStart"/>
      <w:r>
        <w:rPr>
          <w:rFonts w:ascii="Times New Roman" w:eastAsia="宋体" w:hAnsi="Times New Roman" w:cs="Times New Roman" w:hint="eastAsia"/>
          <w:color w:val="000000" w:themeColor="text1"/>
          <w:sz w:val="24"/>
          <w:szCs w:val="24"/>
        </w:rPr>
        <w:t>度回归模型超</w:t>
      </w:r>
      <w:proofErr w:type="gramEnd"/>
      <w:r>
        <w:rPr>
          <w:rFonts w:ascii="Times New Roman" w:eastAsia="宋体" w:hAnsi="Times New Roman" w:cs="Times New Roman" w:hint="eastAsia"/>
          <w:color w:val="000000" w:themeColor="text1"/>
          <w:sz w:val="24"/>
          <w:szCs w:val="24"/>
        </w:rPr>
        <w:t>参数的具体流程如下：</w:t>
      </w:r>
    </w:p>
    <w:p w14:paraId="7EAC741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对传感器采集的整流罩温湿</w:t>
      </w:r>
      <w:proofErr w:type="gramStart"/>
      <w:r>
        <w:rPr>
          <w:rFonts w:ascii="Times New Roman" w:eastAsia="宋体" w:hAnsi="Times New Roman" w:cs="Times New Roman" w:hint="eastAsia"/>
          <w:color w:val="000000" w:themeColor="text1"/>
          <w:sz w:val="24"/>
          <w:szCs w:val="24"/>
        </w:rPr>
        <w:t>度数据集按照</w:t>
      </w:r>
      <w:proofErr w:type="gramEnd"/>
      <w:r>
        <w:rPr>
          <w:rFonts w:ascii="Times New Roman" w:eastAsia="宋体" w:hAnsi="Times New Roman" w:cs="Times New Roman" w:hint="eastAsia"/>
          <w:color w:val="000000" w:themeColor="text1"/>
          <w:sz w:val="24"/>
          <w:szCs w:val="24"/>
        </w:rPr>
        <w:t>本文第二章</w:t>
      </w:r>
      <w:r>
        <w:rPr>
          <w:rFonts w:ascii="Times New Roman" w:eastAsia="宋体" w:hAnsi="Times New Roman" w:cs="Times New Roman" w:hint="eastAsia"/>
          <w:color w:val="000000" w:themeColor="text1"/>
          <w:sz w:val="24"/>
          <w:szCs w:val="24"/>
        </w:rPr>
        <w:t>2.2</w:t>
      </w:r>
      <w:r>
        <w:rPr>
          <w:rFonts w:ascii="Times New Roman" w:eastAsia="宋体" w:hAnsi="Times New Roman" w:cs="Times New Roman" w:hint="eastAsia"/>
          <w:color w:val="000000" w:themeColor="text1"/>
          <w:sz w:val="24"/>
          <w:szCs w:val="24"/>
        </w:rPr>
        <w:t>节中数据集预处理方法对数据集进行预处理，并使用本章第</w:t>
      </w:r>
      <w:r>
        <w:rPr>
          <w:rFonts w:ascii="Times New Roman" w:eastAsia="宋体" w:hAnsi="Times New Roman" w:cs="Times New Roman" w:hint="eastAsia"/>
          <w:color w:val="000000" w:themeColor="text1"/>
          <w:sz w:val="24"/>
          <w:szCs w:val="24"/>
        </w:rPr>
        <w:t>3.2</w:t>
      </w:r>
      <w:r>
        <w:rPr>
          <w:rFonts w:ascii="Times New Roman" w:eastAsia="宋体" w:hAnsi="Times New Roman" w:cs="Times New Roman" w:hint="eastAsia"/>
          <w:color w:val="000000" w:themeColor="text1"/>
          <w:sz w:val="24"/>
          <w:szCs w:val="24"/>
        </w:rPr>
        <w:t>节方法进行滑动窗口数据重组。</w:t>
      </w:r>
    </w:p>
    <w:p w14:paraId="38EE6EF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根据本文中针对的问题及模型参数相关取值范围，在限制范围内，随机初始化一组</w:t>
      </w:r>
      <w:proofErr w:type="spellStart"/>
      <w:r>
        <w:rPr>
          <w:rFonts w:ascii="Times New Roman" w:eastAsia="宋体" w:hAnsi="Times New Roman" w:cs="Times New Roman" w:hint="eastAsia"/>
          <w:color w:val="000000" w:themeColor="text1"/>
          <w:sz w:val="24"/>
          <w:szCs w:val="24"/>
        </w:rPr>
        <w:t>LightGBM</w:t>
      </w:r>
      <w:proofErr w:type="spellEnd"/>
      <w:proofErr w:type="gramStart"/>
      <w:r>
        <w:rPr>
          <w:rFonts w:ascii="Times New Roman" w:eastAsia="宋体" w:hAnsi="Times New Roman" w:cs="Times New Roman" w:hint="eastAsia"/>
          <w:color w:val="000000" w:themeColor="text1"/>
          <w:sz w:val="24"/>
          <w:szCs w:val="24"/>
        </w:rPr>
        <w:t>模型超</w:t>
      </w:r>
      <w:proofErr w:type="gramEnd"/>
      <w:r>
        <w:rPr>
          <w:rFonts w:ascii="Times New Roman" w:eastAsia="宋体" w:hAnsi="Times New Roman" w:cs="Times New Roman" w:hint="eastAsia"/>
          <w:color w:val="000000" w:themeColor="text1"/>
          <w:sz w:val="24"/>
          <w:szCs w:val="24"/>
        </w:rPr>
        <w:t>参数组合。</w:t>
      </w:r>
    </w:p>
    <w:p w14:paraId="2E2501F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将初始的超参数组合输入到回归模型中进行训练，利用高斯回归过程和采样函数不断</w:t>
      </w:r>
      <w:proofErr w:type="gramStart"/>
      <w:r>
        <w:rPr>
          <w:rFonts w:ascii="Times New Roman" w:eastAsia="宋体" w:hAnsi="Times New Roman" w:cs="Times New Roman" w:hint="eastAsia"/>
          <w:color w:val="000000" w:themeColor="text1"/>
          <w:sz w:val="24"/>
          <w:szCs w:val="24"/>
        </w:rPr>
        <w:t>迭代超</w:t>
      </w:r>
      <w:proofErr w:type="gramEnd"/>
      <w:r>
        <w:rPr>
          <w:rFonts w:ascii="Times New Roman" w:eastAsia="宋体" w:hAnsi="Times New Roman" w:cs="Times New Roman" w:hint="eastAsia"/>
          <w:color w:val="000000" w:themeColor="text1"/>
          <w:sz w:val="24"/>
          <w:szCs w:val="24"/>
        </w:rPr>
        <w:t>参数的优化结果，以</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模型输出温湿</w:t>
      </w:r>
      <w:proofErr w:type="gramStart"/>
      <w:r>
        <w:rPr>
          <w:rFonts w:ascii="Times New Roman" w:eastAsia="宋体" w:hAnsi="Times New Roman" w:cs="Times New Roman" w:hint="eastAsia"/>
          <w:color w:val="000000" w:themeColor="text1"/>
          <w:sz w:val="24"/>
          <w:szCs w:val="24"/>
        </w:rPr>
        <w:t>度回归值</w:t>
      </w:r>
      <w:proofErr w:type="gramEnd"/>
      <w:r>
        <w:rPr>
          <w:rFonts w:ascii="Times New Roman" w:eastAsia="宋体" w:hAnsi="Times New Roman" w:cs="Times New Roman" w:hint="eastAsia"/>
          <w:color w:val="000000" w:themeColor="text1"/>
          <w:sz w:val="24"/>
          <w:szCs w:val="24"/>
        </w:rPr>
        <w:t>的均方根误差作为评判标准，从而对高斯概率分布模型修正，让高斯过程代理模型更加拟合数据</w:t>
      </w:r>
      <w:proofErr w:type="gramStart"/>
      <w:r>
        <w:rPr>
          <w:rFonts w:ascii="Times New Roman" w:eastAsia="宋体" w:hAnsi="Times New Roman" w:cs="Times New Roman" w:hint="eastAsia"/>
          <w:color w:val="000000" w:themeColor="text1"/>
          <w:sz w:val="24"/>
          <w:szCs w:val="24"/>
        </w:rPr>
        <w:t>集代表</w:t>
      </w:r>
      <w:proofErr w:type="gramEnd"/>
      <w:r>
        <w:rPr>
          <w:rFonts w:ascii="Times New Roman" w:eastAsia="宋体" w:hAnsi="Times New Roman" w:cs="Times New Roman" w:hint="eastAsia"/>
          <w:color w:val="000000" w:themeColor="text1"/>
          <w:sz w:val="24"/>
          <w:szCs w:val="24"/>
        </w:rPr>
        <w:t>的黑箱函数；在迭代次数范围内，找到使均方根误差最小的超参数组合，输出结果。</w:t>
      </w:r>
    </w:p>
    <w:p w14:paraId="5CC9CFC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根据</w:t>
      </w:r>
      <w:proofErr w:type="spellStart"/>
      <w:r>
        <w:rPr>
          <w:rFonts w:ascii="Times New Roman" w:eastAsia="宋体" w:hAnsi="Times New Roman" w:cs="Times New Roman" w:hint="eastAsia"/>
          <w:color w:val="000000" w:themeColor="text1"/>
          <w:sz w:val="24"/>
          <w:szCs w:val="24"/>
        </w:rPr>
        <w:t>LightGBM</w:t>
      </w:r>
      <w:proofErr w:type="spellEnd"/>
      <w:proofErr w:type="gramStart"/>
      <w:r>
        <w:rPr>
          <w:rFonts w:ascii="Times New Roman" w:eastAsia="宋体" w:hAnsi="Times New Roman" w:cs="Times New Roman" w:hint="eastAsia"/>
          <w:color w:val="000000" w:themeColor="text1"/>
          <w:sz w:val="24"/>
          <w:szCs w:val="24"/>
        </w:rPr>
        <w:t>模型超</w:t>
      </w:r>
      <w:proofErr w:type="gramEnd"/>
      <w:r>
        <w:rPr>
          <w:rFonts w:ascii="Times New Roman" w:eastAsia="宋体" w:hAnsi="Times New Roman" w:cs="Times New Roman" w:hint="eastAsia"/>
          <w:color w:val="000000" w:themeColor="text1"/>
          <w:sz w:val="24"/>
          <w:szCs w:val="24"/>
        </w:rPr>
        <w:t>参数优化过程的具体流程图如图</w:t>
      </w:r>
      <w:r>
        <w:rPr>
          <w:rFonts w:ascii="Times New Roman" w:eastAsia="宋体" w:hAnsi="Times New Roman" w:cs="Times New Roman" w:hint="eastAsia"/>
          <w:color w:val="000000" w:themeColor="text1"/>
          <w:sz w:val="24"/>
          <w:szCs w:val="24"/>
        </w:rPr>
        <w:t>3.6</w:t>
      </w:r>
      <w:r>
        <w:rPr>
          <w:rFonts w:ascii="Times New Roman" w:eastAsia="宋体" w:hAnsi="Times New Roman" w:cs="Times New Roman" w:hint="eastAsia"/>
          <w:color w:val="000000" w:themeColor="text1"/>
          <w:sz w:val="24"/>
          <w:szCs w:val="24"/>
        </w:rPr>
        <w:t>所示：</w:t>
      </w:r>
    </w:p>
    <w:p w14:paraId="4533E339" w14:textId="77777777" w:rsidR="005D4DFB" w:rsidRDefault="00853CF7">
      <w:pPr>
        <w:spacing w:line="40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1216EBAA" wp14:editId="145B9EF8">
            <wp:extent cx="3178175" cy="4544695"/>
            <wp:effectExtent l="0" t="0" r="0" b="0"/>
            <wp:docPr id="238" name="图片 238"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未命名文件 (2)"/>
                    <pic:cNvPicPr>
                      <a:picLocks noChangeAspect="1"/>
                    </pic:cNvPicPr>
                  </pic:nvPicPr>
                  <pic:blipFill>
                    <a:blip r:embed="rId212"/>
                    <a:stretch>
                      <a:fillRect/>
                    </a:stretch>
                  </pic:blipFill>
                  <pic:spPr>
                    <a:xfrm>
                      <a:off x="0" y="0"/>
                      <a:ext cx="3178175" cy="4544695"/>
                    </a:xfrm>
                    <a:prstGeom prst="rect">
                      <a:avLst/>
                    </a:prstGeom>
                  </pic:spPr>
                </pic:pic>
              </a:graphicData>
            </a:graphic>
          </wp:inline>
        </w:drawing>
      </w:r>
    </w:p>
    <w:p w14:paraId="72A0DFD0"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 xml:space="preserve">3.6 </w:t>
      </w:r>
      <w:proofErr w:type="spellStart"/>
      <w:r>
        <w:rPr>
          <w:rFonts w:ascii="Times New Roman" w:eastAsia="宋体" w:hAnsi="Times New Roman" w:cs="Times New Roman"/>
          <w:color w:val="000000" w:themeColor="text1"/>
          <w:sz w:val="21"/>
          <w:szCs w:val="21"/>
        </w:rPr>
        <w:t>LightGBM</w:t>
      </w:r>
      <w:proofErr w:type="spellEnd"/>
      <w:r>
        <w:rPr>
          <w:rFonts w:ascii="Times New Roman" w:eastAsia="宋体" w:hAnsi="Times New Roman" w:cs="Times New Roman" w:hint="eastAsia"/>
          <w:color w:val="000000" w:themeColor="text1"/>
          <w:sz w:val="21"/>
          <w:szCs w:val="21"/>
        </w:rPr>
        <w:t>优化</w:t>
      </w:r>
      <w:r>
        <w:rPr>
          <w:rFonts w:ascii="Times New Roman" w:eastAsia="宋体" w:hAnsi="Times New Roman" w:cs="Times New Roman"/>
          <w:color w:val="000000" w:themeColor="text1"/>
          <w:sz w:val="21"/>
          <w:szCs w:val="21"/>
        </w:rPr>
        <w:t>训练流程</w:t>
      </w:r>
    </w:p>
    <w:p w14:paraId="20B73429"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 xml:space="preserve">3.6 </w:t>
      </w:r>
      <w:proofErr w:type="spellStart"/>
      <w:r>
        <w:rPr>
          <w:rFonts w:ascii="Times New Roman" w:eastAsia="宋体" w:hAnsi="Times New Roman" w:cs="Times New Roman" w:hint="eastAsia"/>
          <w:color w:val="000000" w:themeColor="text1"/>
          <w:sz w:val="21"/>
          <w:szCs w:val="21"/>
        </w:rPr>
        <w:t>LightGBM</w:t>
      </w:r>
      <w:proofErr w:type="spellEnd"/>
      <w:r>
        <w:rPr>
          <w:rFonts w:ascii="Times New Roman" w:eastAsia="宋体" w:hAnsi="Times New Roman" w:cs="Times New Roman" w:hint="eastAsia"/>
          <w:color w:val="000000" w:themeColor="text1"/>
          <w:sz w:val="21"/>
          <w:szCs w:val="21"/>
        </w:rPr>
        <w:t xml:space="preserve"> optimizes the training process</w:t>
      </w:r>
    </w:p>
    <w:p w14:paraId="2F58DDA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本文中优化后的</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超参数组合如表</w:t>
      </w:r>
      <w:r>
        <w:rPr>
          <w:rFonts w:ascii="Times New Roman" w:eastAsia="宋体" w:hAnsi="Times New Roman" w:cs="Times New Roman" w:hint="eastAsia"/>
          <w:color w:val="000000" w:themeColor="text1"/>
          <w:sz w:val="24"/>
          <w:szCs w:val="24"/>
        </w:rPr>
        <w:t>3.3</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3.4</w:t>
      </w:r>
      <w:r>
        <w:rPr>
          <w:rFonts w:ascii="Times New Roman" w:eastAsia="宋体" w:hAnsi="Times New Roman" w:cs="Times New Roman" w:hint="eastAsia"/>
          <w:color w:val="000000" w:themeColor="text1"/>
          <w:sz w:val="24"/>
          <w:szCs w:val="24"/>
        </w:rPr>
        <w:t>所示：</w:t>
      </w:r>
    </w:p>
    <w:p w14:paraId="7F3BA0C2"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lastRenderedPageBreak/>
        <w:t>表</w:t>
      </w: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 xml:space="preserve">3 </w:t>
      </w:r>
      <w:r>
        <w:rPr>
          <w:rFonts w:ascii="Times New Roman" w:eastAsia="宋体" w:hAnsi="Times New Roman" w:cs="Times New Roman" w:hint="eastAsia"/>
          <w:color w:val="000000" w:themeColor="text1"/>
          <w:szCs w:val="21"/>
        </w:rPr>
        <w:t>整流罩温度回归</w:t>
      </w:r>
      <w:proofErr w:type="gramStart"/>
      <w:r>
        <w:rPr>
          <w:rFonts w:ascii="Times New Roman" w:eastAsia="宋体" w:hAnsi="Times New Roman" w:cs="Times New Roman" w:hint="eastAsia"/>
          <w:color w:val="000000" w:themeColor="text1"/>
          <w:szCs w:val="21"/>
        </w:rPr>
        <w:t>模型超</w:t>
      </w:r>
      <w:proofErr w:type="gramEnd"/>
      <w:r>
        <w:rPr>
          <w:rFonts w:ascii="Times New Roman" w:eastAsia="宋体" w:hAnsi="Times New Roman" w:cs="Times New Roman" w:hint="eastAsia"/>
          <w:color w:val="000000" w:themeColor="text1"/>
          <w:szCs w:val="21"/>
        </w:rPr>
        <w:t>参数优化后结果</w:t>
      </w:r>
    </w:p>
    <w:p w14:paraId="2D933DEB"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 xml:space="preserve">Tab. </w:t>
      </w: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3 Results of hyperparameter optimization of fairing temperature prediction model</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6"/>
        <w:gridCol w:w="2906"/>
      </w:tblGrid>
      <w:tr w:rsidR="005D4DFB" w14:paraId="712F324D" w14:textId="77777777">
        <w:trPr>
          <w:trHeight w:val="372"/>
        </w:trPr>
        <w:tc>
          <w:tcPr>
            <w:tcW w:w="2906" w:type="dxa"/>
            <w:tcBorders>
              <w:bottom w:val="single" w:sz="4" w:space="0" w:color="000000"/>
              <w:tl2br w:val="nil"/>
              <w:tr2bl w:val="nil"/>
            </w:tcBorders>
            <w:vAlign w:val="center"/>
          </w:tcPr>
          <w:p w14:paraId="04BB3B90" w14:textId="77777777" w:rsidR="005D4DFB" w:rsidRDefault="00853CF7">
            <w:pPr>
              <w:spacing w:line="380" w:lineRule="exact"/>
              <w:jc w:val="center"/>
              <w:rPr>
                <w:color w:val="000000" w:themeColor="text1"/>
              </w:rPr>
            </w:pPr>
            <w:r>
              <w:rPr>
                <w:rFonts w:ascii="Times New Roman" w:eastAsia="宋体" w:hAnsi="Times New Roman" w:cs="Times New Roman"/>
                <w:color w:val="000000" w:themeColor="text1"/>
                <w:szCs w:val="21"/>
              </w:rPr>
              <w:t>超参数</w:t>
            </w:r>
          </w:p>
        </w:tc>
        <w:tc>
          <w:tcPr>
            <w:tcW w:w="2906" w:type="dxa"/>
            <w:tcBorders>
              <w:bottom w:val="single" w:sz="4" w:space="0" w:color="000000"/>
              <w:tl2br w:val="nil"/>
              <w:tr2bl w:val="nil"/>
            </w:tcBorders>
            <w:vAlign w:val="center"/>
          </w:tcPr>
          <w:p w14:paraId="1DE8B8F7" w14:textId="77777777" w:rsidR="005D4DFB" w:rsidRDefault="00853CF7">
            <w:pPr>
              <w:spacing w:line="380" w:lineRule="exact"/>
              <w:jc w:val="center"/>
              <w:rPr>
                <w:color w:val="000000" w:themeColor="text1"/>
              </w:rPr>
            </w:pPr>
            <w:r>
              <w:rPr>
                <w:rFonts w:ascii="Times New Roman" w:eastAsia="宋体" w:hAnsi="Times New Roman" w:cs="Times New Roman" w:hint="eastAsia"/>
                <w:color w:val="000000" w:themeColor="text1"/>
                <w:szCs w:val="21"/>
              </w:rPr>
              <w:t>含义</w:t>
            </w:r>
          </w:p>
        </w:tc>
        <w:tc>
          <w:tcPr>
            <w:tcW w:w="2906" w:type="dxa"/>
            <w:tcBorders>
              <w:bottom w:val="single" w:sz="4" w:space="0" w:color="000000"/>
              <w:tl2br w:val="nil"/>
              <w:tr2bl w:val="nil"/>
            </w:tcBorders>
            <w:vAlign w:val="center"/>
          </w:tcPr>
          <w:p w14:paraId="040C914F"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优化后的值</w:t>
            </w:r>
          </w:p>
        </w:tc>
      </w:tr>
      <w:tr w:rsidR="005D4DFB" w14:paraId="7AA33057" w14:textId="77777777">
        <w:trPr>
          <w:trHeight w:val="372"/>
        </w:trPr>
        <w:tc>
          <w:tcPr>
            <w:tcW w:w="2906" w:type="dxa"/>
            <w:tcBorders>
              <w:top w:val="single" w:sz="4" w:space="0" w:color="000000"/>
              <w:tl2br w:val="nil"/>
              <w:tr2bl w:val="nil"/>
            </w:tcBorders>
            <w:vAlign w:val="center"/>
          </w:tcPr>
          <w:p w14:paraId="3AA9B36D"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num_leaves</w:t>
            </w:r>
            <w:proofErr w:type="spellEnd"/>
          </w:p>
        </w:tc>
        <w:tc>
          <w:tcPr>
            <w:tcW w:w="2906" w:type="dxa"/>
            <w:tcBorders>
              <w:top w:val="single" w:sz="4" w:space="0" w:color="000000"/>
              <w:tl2br w:val="nil"/>
              <w:tr2bl w:val="nil"/>
            </w:tcBorders>
            <w:vAlign w:val="center"/>
          </w:tcPr>
          <w:p w14:paraId="1B553564" w14:textId="77777777" w:rsidR="005D4DFB" w:rsidRDefault="00853CF7">
            <w:pPr>
              <w:spacing w:line="380" w:lineRule="exact"/>
              <w:jc w:val="center"/>
              <w:rPr>
                <w:rFonts w:ascii="宋体" w:eastAsia="宋体" w:hAnsi="宋体" w:cs="宋体"/>
                <w:color w:val="000000" w:themeColor="text1"/>
              </w:rPr>
            </w:pPr>
            <w:r>
              <w:rPr>
                <w:rFonts w:ascii="宋体" w:eastAsia="宋体" w:hAnsi="宋体" w:cs="宋体" w:hint="eastAsia"/>
                <w:color w:val="000000" w:themeColor="text1"/>
                <w:szCs w:val="21"/>
              </w:rPr>
              <w:t>决策树叶子数</w:t>
            </w:r>
          </w:p>
        </w:tc>
        <w:tc>
          <w:tcPr>
            <w:tcW w:w="2906" w:type="dxa"/>
            <w:tcBorders>
              <w:top w:val="single" w:sz="4" w:space="0" w:color="000000"/>
              <w:tl2br w:val="nil"/>
              <w:tr2bl w:val="nil"/>
            </w:tcBorders>
            <w:vAlign w:val="center"/>
          </w:tcPr>
          <w:p w14:paraId="2EEDFA2C"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1</w:t>
            </w:r>
            <w:r>
              <w:rPr>
                <w:rFonts w:ascii="Times New Roman" w:eastAsia="宋体" w:hAnsi="Times New Roman" w:cs="Times New Roman" w:hint="eastAsia"/>
                <w:color w:val="000000" w:themeColor="text1"/>
                <w:szCs w:val="21"/>
              </w:rPr>
              <w:t>13</w:t>
            </w:r>
          </w:p>
        </w:tc>
      </w:tr>
      <w:tr w:rsidR="005D4DFB" w14:paraId="3CFAAACD" w14:textId="77777777">
        <w:trPr>
          <w:trHeight w:val="372"/>
        </w:trPr>
        <w:tc>
          <w:tcPr>
            <w:tcW w:w="2906" w:type="dxa"/>
            <w:tcBorders>
              <w:tl2br w:val="nil"/>
              <w:tr2bl w:val="nil"/>
            </w:tcBorders>
            <w:vAlign w:val="center"/>
          </w:tcPr>
          <w:p w14:paraId="618268F2"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learning_rate</w:t>
            </w:r>
            <w:proofErr w:type="spellEnd"/>
          </w:p>
        </w:tc>
        <w:tc>
          <w:tcPr>
            <w:tcW w:w="2906" w:type="dxa"/>
            <w:tcBorders>
              <w:tl2br w:val="nil"/>
              <w:tr2bl w:val="nil"/>
            </w:tcBorders>
            <w:vAlign w:val="center"/>
          </w:tcPr>
          <w:p w14:paraId="6301091E" w14:textId="77777777" w:rsidR="005D4DFB" w:rsidRDefault="00853CF7">
            <w:pPr>
              <w:spacing w:line="380" w:lineRule="exact"/>
              <w:jc w:val="center"/>
              <w:rPr>
                <w:rFonts w:ascii="宋体" w:eastAsia="宋体" w:hAnsi="宋体" w:cs="宋体"/>
                <w:color w:val="000000" w:themeColor="text1"/>
              </w:rPr>
            </w:pPr>
            <w:r>
              <w:rPr>
                <w:rFonts w:ascii="宋体" w:eastAsia="宋体" w:hAnsi="宋体" w:cs="宋体" w:hint="eastAsia"/>
                <w:color w:val="000000" w:themeColor="text1"/>
                <w:szCs w:val="21"/>
              </w:rPr>
              <w:t>学习率</w:t>
            </w:r>
          </w:p>
        </w:tc>
        <w:tc>
          <w:tcPr>
            <w:tcW w:w="2906" w:type="dxa"/>
            <w:tcBorders>
              <w:tl2br w:val="nil"/>
              <w:tr2bl w:val="nil"/>
            </w:tcBorders>
            <w:vAlign w:val="center"/>
          </w:tcPr>
          <w:p w14:paraId="39C7B1BE"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w:t>
            </w:r>
            <w:r>
              <w:rPr>
                <w:rFonts w:ascii="Times New Roman" w:eastAsia="宋体" w:hAnsi="Times New Roman" w:cs="Times New Roman" w:hint="eastAsia"/>
                <w:color w:val="000000" w:themeColor="text1"/>
                <w:szCs w:val="21"/>
              </w:rPr>
              <w:t>0</w:t>
            </w:r>
            <w:r>
              <w:rPr>
                <w:rFonts w:ascii="Times New Roman" w:eastAsia="宋体" w:hAnsi="Times New Roman" w:cs="Times New Roman"/>
                <w:color w:val="000000" w:themeColor="text1"/>
                <w:szCs w:val="21"/>
              </w:rPr>
              <w:t>5</w:t>
            </w:r>
          </w:p>
        </w:tc>
      </w:tr>
      <w:tr w:rsidR="005D4DFB" w14:paraId="292070DF" w14:textId="77777777">
        <w:trPr>
          <w:trHeight w:val="372"/>
        </w:trPr>
        <w:tc>
          <w:tcPr>
            <w:tcW w:w="2906" w:type="dxa"/>
            <w:tcBorders>
              <w:tl2br w:val="nil"/>
              <w:tr2bl w:val="nil"/>
            </w:tcBorders>
            <w:vAlign w:val="center"/>
          </w:tcPr>
          <w:p w14:paraId="77776013"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min_data_in_leaf</w:t>
            </w:r>
            <w:proofErr w:type="spellEnd"/>
          </w:p>
        </w:tc>
        <w:tc>
          <w:tcPr>
            <w:tcW w:w="2906" w:type="dxa"/>
            <w:tcBorders>
              <w:tl2br w:val="nil"/>
              <w:tr2bl w:val="nil"/>
            </w:tcBorders>
            <w:vAlign w:val="center"/>
          </w:tcPr>
          <w:p w14:paraId="39AD9E6E" w14:textId="77777777" w:rsidR="005D4DFB" w:rsidRDefault="00853CF7">
            <w:pPr>
              <w:spacing w:line="380" w:lineRule="exact"/>
              <w:jc w:val="center"/>
              <w:rPr>
                <w:rFonts w:ascii="宋体" w:eastAsia="宋体" w:hAnsi="宋体" w:cs="宋体"/>
                <w:color w:val="000000" w:themeColor="text1"/>
              </w:rPr>
            </w:pPr>
            <w:r>
              <w:rPr>
                <w:rFonts w:ascii="宋体" w:eastAsia="宋体" w:hAnsi="宋体" w:cs="宋体" w:hint="eastAsia"/>
                <w:color w:val="000000" w:themeColor="text1"/>
              </w:rPr>
              <w:t>叶子节点数据最小数量</w:t>
            </w:r>
          </w:p>
        </w:tc>
        <w:tc>
          <w:tcPr>
            <w:tcW w:w="2906" w:type="dxa"/>
            <w:tcBorders>
              <w:tl2br w:val="nil"/>
              <w:tr2bl w:val="nil"/>
            </w:tcBorders>
            <w:vAlign w:val="center"/>
          </w:tcPr>
          <w:p w14:paraId="54A3C098"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11</w:t>
            </w:r>
          </w:p>
        </w:tc>
      </w:tr>
      <w:tr w:rsidR="005D4DFB" w14:paraId="42C217CD" w14:textId="77777777">
        <w:trPr>
          <w:trHeight w:val="372"/>
        </w:trPr>
        <w:tc>
          <w:tcPr>
            <w:tcW w:w="2906" w:type="dxa"/>
            <w:tcBorders>
              <w:tl2br w:val="nil"/>
              <w:tr2bl w:val="nil"/>
            </w:tcBorders>
            <w:vAlign w:val="center"/>
          </w:tcPr>
          <w:p w14:paraId="5C96D2D5"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bagging_fraction</w:t>
            </w:r>
            <w:proofErr w:type="spellEnd"/>
          </w:p>
        </w:tc>
        <w:tc>
          <w:tcPr>
            <w:tcW w:w="2906" w:type="dxa"/>
            <w:tcBorders>
              <w:tl2br w:val="nil"/>
              <w:tr2bl w:val="nil"/>
            </w:tcBorders>
            <w:vAlign w:val="center"/>
          </w:tcPr>
          <w:p w14:paraId="21231B95" w14:textId="77777777" w:rsidR="005D4DFB" w:rsidRDefault="00853CF7">
            <w:pPr>
              <w:spacing w:line="380" w:lineRule="exact"/>
              <w:jc w:val="center"/>
              <w:rPr>
                <w:rFonts w:ascii="宋体" w:eastAsia="宋体" w:hAnsi="宋体" w:cs="宋体"/>
                <w:color w:val="000000" w:themeColor="text1"/>
              </w:rPr>
            </w:pPr>
            <w:r>
              <w:rPr>
                <w:rFonts w:ascii="宋体" w:eastAsia="宋体" w:hAnsi="宋体" w:cs="宋体" w:hint="eastAsia"/>
                <w:color w:val="000000" w:themeColor="text1"/>
              </w:rPr>
              <w:t>建树的子采样比例</w:t>
            </w:r>
          </w:p>
        </w:tc>
        <w:tc>
          <w:tcPr>
            <w:tcW w:w="2906" w:type="dxa"/>
            <w:tcBorders>
              <w:tl2br w:val="nil"/>
              <w:tr2bl w:val="nil"/>
            </w:tcBorders>
            <w:vAlign w:val="center"/>
          </w:tcPr>
          <w:p w14:paraId="5AE5F3AD"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0.7744390829184947</w:t>
            </w:r>
          </w:p>
        </w:tc>
      </w:tr>
      <w:tr w:rsidR="005D4DFB" w14:paraId="4114DE33" w14:textId="77777777">
        <w:trPr>
          <w:trHeight w:val="372"/>
        </w:trPr>
        <w:tc>
          <w:tcPr>
            <w:tcW w:w="2906" w:type="dxa"/>
            <w:tcBorders>
              <w:tl2br w:val="nil"/>
              <w:tr2bl w:val="nil"/>
            </w:tcBorders>
            <w:vAlign w:val="center"/>
          </w:tcPr>
          <w:p w14:paraId="2B17F927" w14:textId="77777777" w:rsidR="005D4DFB" w:rsidRDefault="00853CF7">
            <w:pPr>
              <w:spacing w:line="380" w:lineRule="exact"/>
              <w:jc w:val="center"/>
              <w:rPr>
                <w:color w:val="000000" w:themeColor="text1"/>
              </w:rPr>
            </w:pPr>
            <w:r>
              <w:rPr>
                <w:rFonts w:ascii="Times New Roman" w:eastAsia="宋体" w:hAnsi="Times New Roman" w:cs="Times New Roman"/>
                <w:color w:val="000000" w:themeColor="text1"/>
                <w:szCs w:val="21"/>
              </w:rPr>
              <w:t>Lambda_l1</w:t>
            </w:r>
          </w:p>
        </w:tc>
        <w:tc>
          <w:tcPr>
            <w:tcW w:w="2906" w:type="dxa"/>
            <w:tcBorders>
              <w:tl2br w:val="nil"/>
              <w:tr2bl w:val="nil"/>
            </w:tcBorders>
            <w:vAlign w:val="center"/>
          </w:tcPr>
          <w:p w14:paraId="51BE134D" w14:textId="77777777" w:rsidR="005D4DFB" w:rsidRDefault="00853CF7">
            <w:pPr>
              <w:spacing w:line="380" w:lineRule="exact"/>
              <w:jc w:val="center"/>
              <w:rPr>
                <w:rFonts w:ascii="宋体" w:eastAsia="宋体" w:hAnsi="宋体" w:cs="宋体"/>
                <w:color w:val="000000" w:themeColor="text1"/>
              </w:rPr>
            </w:pPr>
            <w:r>
              <w:rPr>
                <w:rFonts w:ascii="宋体" w:eastAsia="宋体" w:hAnsi="宋体" w:cs="宋体" w:hint="eastAsia"/>
                <w:color w:val="000000" w:themeColor="text1"/>
              </w:rPr>
              <w:t>L1正则化系数</w:t>
            </w:r>
          </w:p>
        </w:tc>
        <w:tc>
          <w:tcPr>
            <w:tcW w:w="2906" w:type="dxa"/>
            <w:tcBorders>
              <w:tl2br w:val="nil"/>
              <w:tr2bl w:val="nil"/>
            </w:tcBorders>
            <w:vAlign w:val="center"/>
          </w:tcPr>
          <w:p w14:paraId="03F74B6A"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w:t>
            </w:r>
          </w:p>
        </w:tc>
      </w:tr>
      <w:tr w:rsidR="005D4DFB" w14:paraId="10CF0ED2" w14:textId="77777777">
        <w:trPr>
          <w:trHeight w:val="372"/>
        </w:trPr>
        <w:tc>
          <w:tcPr>
            <w:tcW w:w="2906" w:type="dxa"/>
            <w:tcBorders>
              <w:tl2br w:val="nil"/>
              <w:tr2bl w:val="nil"/>
            </w:tcBorders>
            <w:vAlign w:val="center"/>
          </w:tcPr>
          <w:p w14:paraId="589D294F"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n_estimators</w:t>
            </w:r>
            <w:proofErr w:type="spellEnd"/>
          </w:p>
        </w:tc>
        <w:tc>
          <w:tcPr>
            <w:tcW w:w="2906" w:type="dxa"/>
            <w:tcBorders>
              <w:tl2br w:val="nil"/>
              <w:tr2bl w:val="nil"/>
            </w:tcBorders>
            <w:vAlign w:val="center"/>
          </w:tcPr>
          <w:p w14:paraId="2046B349" w14:textId="77777777" w:rsidR="005D4DFB" w:rsidRDefault="00853CF7">
            <w:pPr>
              <w:spacing w:line="380" w:lineRule="exact"/>
              <w:jc w:val="center"/>
              <w:rPr>
                <w:rFonts w:ascii="宋体" w:eastAsia="宋体" w:hAnsi="宋体" w:cs="宋体"/>
                <w:color w:val="000000" w:themeColor="text1"/>
              </w:rPr>
            </w:pPr>
            <w:r>
              <w:rPr>
                <w:rFonts w:ascii="宋体" w:eastAsia="宋体" w:hAnsi="宋体" w:cs="宋体" w:hint="eastAsia"/>
                <w:color w:val="000000" w:themeColor="text1"/>
              </w:rPr>
              <w:t>迭代次数</w:t>
            </w:r>
          </w:p>
        </w:tc>
        <w:tc>
          <w:tcPr>
            <w:tcW w:w="2906" w:type="dxa"/>
            <w:tcBorders>
              <w:tl2br w:val="nil"/>
              <w:tr2bl w:val="nil"/>
            </w:tcBorders>
            <w:vAlign w:val="center"/>
          </w:tcPr>
          <w:p w14:paraId="5358CD76"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100</w:t>
            </w:r>
          </w:p>
        </w:tc>
      </w:tr>
      <w:tr w:rsidR="005D4DFB" w14:paraId="3417C00B" w14:textId="77777777">
        <w:trPr>
          <w:trHeight w:val="372"/>
        </w:trPr>
        <w:tc>
          <w:tcPr>
            <w:tcW w:w="2906" w:type="dxa"/>
            <w:tcBorders>
              <w:tl2br w:val="nil"/>
              <w:tr2bl w:val="nil"/>
            </w:tcBorders>
            <w:vAlign w:val="center"/>
          </w:tcPr>
          <w:p w14:paraId="727857CA"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hint="eastAsia"/>
                <w:color w:val="000000" w:themeColor="text1"/>
                <w:szCs w:val="21"/>
              </w:rPr>
              <w:t>bagging_freq</w:t>
            </w:r>
            <w:proofErr w:type="spellEnd"/>
          </w:p>
        </w:tc>
        <w:tc>
          <w:tcPr>
            <w:tcW w:w="2906" w:type="dxa"/>
            <w:tcBorders>
              <w:tl2br w:val="nil"/>
              <w:tr2bl w:val="nil"/>
            </w:tcBorders>
            <w:vAlign w:val="center"/>
          </w:tcPr>
          <w:p w14:paraId="0DCCE7DB" w14:textId="77777777" w:rsidR="005D4DFB" w:rsidRDefault="00853CF7">
            <w:pPr>
              <w:spacing w:line="380" w:lineRule="exact"/>
              <w:jc w:val="center"/>
              <w:rPr>
                <w:rFonts w:ascii="宋体" w:eastAsia="宋体" w:hAnsi="宋体" w:cs="宋体"/>
                <w:color w:val="000000" w:themeColor="text1"/>
              </w:rPr>
            </w:pPr>
            <w:r>
              <w:rPr>
                <w:rFonts w:ascii="宋体" w:eastAsia="宋体" w:hAnsi="宋体" w:cs="宋体" w:hint="eastAsia"/>
                <w:color w:val="000000" w:themeColor="text1"/>
              </w:rPr>
              <w:t>bagging的次数</w:t>
            </w:r>
          </w:p>
        </w:tc>
        <w:tc>
          <w:tcPr>
            <w:tcW w:w="2906" w:type="dxa"/>
            <w:tcBorders>
              <w:tl2br w:val="nil"/>
              <w:tr2bl w:val="nil"/>
            </w:tcBorders>
            <w:vAlign w:val="center"/>
          </w:tcPr>
          <w:p w14:paraId="08E77FA0"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w:t>
            </w:r>
          </w:p>
        </w:tc>
      </w:tr>
      <w:tr w:rsidR="005D4DFB" w14:paraId="5419A5E0" w14:textId="77777777">
        <w:trPr>
          <w:trHeight w:val="372"/>
        </w:trPr>
        <w:tc>
          <w:tcPr>
            <w:tcW w:w="2906" w:type="dxa"/>
            <w:tcBorders>
              <w:tl2br w:val="nil"/>
              <w:tr2bl w:val="nil"/>
            </w:tcBorders>
            <w:vAlign w:val="center"/>
          </w:tcPr>
          <w:p w14:paraId="0E2F3234"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hint="eastAsia"/>
                <w:color w:val="000000" w:themeColor="text1"/>
                <w:szCs w:val="21"/>
              </w:rPr>
              <w:t>feature_fraction</w:t>
            </w:r>
            <w:proofErr w:type="spellEnd"/>
          </w:p>
        </w:tc>
        <w:tc>
          <w:tcPr>
            <w:tcW w:w="2906" w:type="dxa"/>
            <w:tcBorders>
              <w:tl2br w:val="nil"/>
              <w:tr2bl w:val="nil"/>
            </w:tcBorders>
            <w:vAlign w:val="center"/>
          </w:tcPr>
          <w:p w14:paraId="43A59DF4" w14:textId="77777777" w:rsidR="005D4DFB" w:rsidRDefault="00853CF7">
            <w:pPr>
              <w:spacing w:line="380" w:lineRule="exact"/>
              <w:jc w:val="center"/>
              <w:rPr>
                <w:rFonts w:ascii="宋体" w:eastAsia="宋体" w:hAnsi="宋体" w:cs="宋体"/>
                <w:color w:val="000000" w:themeColor="text1"/>
              </w:rPr>
            </w:pPr>
            <w:r>
              <w:rPr>
                <w:rFonts w:ascii="宋体" w:eastAsia="宋体" w:hAnsi="宋体" w:cs="宋体" w:hint="eastAsia"/>
                <w:color w:val="000000" w:themeColor="text1"/>
                <w:szCs w:val="21"/>
              </w:rPr>
              <w:t>建树的特征选择比例</w:t>
            </w:r>
          </w:p>
        </w:tc>
        <w:tc>
          <w:tcPr>
            <w:tcW w:w="2906" w:type="dxa"/>
            <w:tcBorders>
              <w:tl2br w:val="nil"/>
              <w:tr2bl w:val="nil"/>
            </w:tcBorders>
            <w:vAlign w:val="center"/>
          </w:tcPr>
          <w:p w14:paraId="43A961CC"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0.7020982200063175</w:t>
            </w:r>
          </w:p>
        </w:tc>
      </w:tr>
    </w:tbl>
    <w:p w14:paraId="76FD6940" w14:textId="77777777" w:rsidR="005D4DFB" w:rsidRDefault="005D4DFB">
      <w:pPr>
        <w:spacing w:line="380" w:lineRule="exact"/>
        <w:jc w:val="center"/>
        <w:rPr>
          <w:rFonts w:ascii="Times New Roman" w:eastAsia="宋体" w:hAnsi="Times New Roman" w:cs="Times New Roman"/>
          <w:color w:val="000000" w:themeColor="text1"/>
          <w:szCs w:val="21"/>
        </w:rPr>
      </w:pPr>
    </w:p>
    <w:p w14:paraId="72BBA526"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 xml:space="preserve">4 </w:t>
      </w:r>
      <w:r>
        <w:rPr>
          <w:rFonts w:ascii="Times New Roman" w:eastAsia="宋体" w:hAnsi="Times New Roman" w:cs="Times New Roman" w:hint="eastAsia"/>
          <w:color w:val="000000" w:themeColor="text1"/>
          <w:szCs w:val="21"/>
        </w:rPr>
        <w:t>整流罩湿度回归</w:t>
      </w:r>
      <w:proofErr w:type="gramStart"/>
      <w:r>
        <w:rPr>
          <w:rFonts w:ascii="Times New Roman" w:eastAsia="宋体" w:hAnsi="Times New Roman" w:cs="Times New Roman" w:hint="eastAsia"/>
          <w:color w:val="000000" w:themeColor="text1"/>
          <w:szCs w:val="21"/>
        </w:rPr>
        <w:t>模型超</w:t>
      </w:r>
      <w:proofErr w:type="gramEnd"/>
      <w:r>
        <w:rPr>
          <w:rFonts w:ascii="Times New Roman" w:eastAsia="宋体" w:hAnsi="Times New Roman" w:cs="Times New Roman" w:hint="eastAsia"/>
          <w:color w:val="000000" w:themeColor="text1"/>
          <w:szCs w:val="21"/>
        </w:rPr>
        <w:t>参数优化后结果</w:t>
      </w:r>
    </w:p>
    <w:p w14:paraId="23BB8809"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Tab.</w:t>
      </w: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4 Results of hyperparameter optimization of fairing humidity prediction model</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6"/>
        <w:gridCol w:w="2906"/>
      </w:tblGrid>
      <w:tr w:rsidR="005D4DFB" w14:paraId="0D7D6471" w14:textId="77777777">
        <w:trPr>
          <w:trHeight w:val="372"/>
        </w:trPr>
        <w:tc>
          <w:tcPr>
            <w:tcW w:w="2906" w:type="dxa"/>
            <w:tcBorders>
              <w:bottom w:val="single" w:sz="4" w:space="0" w:color="000000"/>
              <w:tl2br w:val="nil"/>
              <w:tr2bl w:val="nil"/>
            </w:tcBorders>
            <w:vAlign w:val="center"/>
          </w:tcPr>
          <w:p w14:paraId="6C5E8407" w14:textId="77777777" w:rsidR="005D4DFB" w:rsidRDefault="00853CF7">
            <w:pPr>
              <w:spacing w:line="380" w:lineRule="exact"/>
              <w:jc w:val="center"/>
              <w:rPr>
                <w:color w:val="000000" w:themeColor="text1"/>
              </w:rPr>
            </w:pPr>
            <w:r>
              <w:rPr>
                <w:rFonts w:ascii="Times New Roman" w:eastAsia="宋体" w:hAnsi="Times New Roman" w:cs="Times New Roman"/>
                <w:color w:val="000000" w:themeColor="text1"/>
                <w:szCs w:val="21"/>
              </w:rPr>
              <w:t>超参数</w:t>
            </w:r>
          </w:p>
        </w:tc>
        <w:tc>
          <w:tcPr>
            <w:tcW w:w="2906" w:type="dxa"/>
            <w:tcBorders>
              <w:bottom w:val="single" w:sz="4" w:space="0" w:color="000000"/>
              <w:tl2br w:val="nil"/>
              <w:tr2bl w:val="nil"/>
            </w:tcBorders>
            <w:vAlign w:val="center"/>
          </w:tcPr>
          <w:p w14:paraId="00FBFAAE" w14:textId="77777777" w:rsidR="005D4DFB" w:rsidRDefault="00853CF7">
            <w:pPr>
              <w:spacing w:line="380" w:lineRule="exact"/>
              <w:jc w:val="center"/>
              <w:rPr>
                <w:color w:val="000000" w:themeColor="text1"/>
              </w:rPr>
            </w:pPr>
            <w:r>
              <w:rPr>
                <w:rFonts w:ascii="Times New Roman" w:eastAsia="宋体" w:hAnsi="Times New Roman" w:cs="Times New Roman" w:hint="eastAsia"/>
                <w:color w:val="000000" w:themeColor="text1"/>
                <w:szCs w:val="21"/>
              </w:rPr>
              <w:t>含义</w:t>
            </w:r>
          </w:p>
        </w:tc>
        <w:tc>
          <w:tcPr>
            <w:tcW w:w="2906" w:type="dxa"/>
            <w:tcBorders>
              <w:bottom w:val="single" w:sz="4" w:space="0" w:color="000000"/>
              <w:tl2br w:val="nil"/>
              <w:tr2bl w:val="nil"/>
            </w:tcBorders>
            <w:vAlign w:val="center"/>
          </w:tcPr>
          <w:p w14:paraId="5DCC9BAF"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优化后的值</w:t>
            </w:r>
          </w:p>
        </w:tc>
      </w:tr>
      <w:tr w:rsidR="005D4DFB" w14:paraId="341CF339" w14:textId="77777777">
        <w:trPr>
          <w:trHeight w:val="372"/>
        </w:trPr>
        <w:tc>
          <w:tcPr>
            <w:tcW w:w="2906" w:type="dxa"/>
            <w:tcBorders>
              <w:top w:val="single" w:sz="4" w:space="0" w:color="000000"/>
              <w:tl2br w:val="nil"/>
              <w:tr2bl w:val="nil"/>
            </w:tcBorders>
            <w:vAlign w:val="center"/>
          </w:tcPr>
          <w:p w14:paraId="1E82F627"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num_leaves</w:t>
            </w:r>
            <w:proofErr w:type="spellEnd"/>
          </w:p>
        </w:tc>
        <w:tc>
          <w:tcPr>
            <w:tcW w:w="2906" w:type="dxa"/>
            <w:tcBorders>
              <w:top w:val="single" w:sz="4" w:space="0" w:color="000000"/>
              <w:tl2br w:val="nil"/>
              <w:tr2bl w:val="nil"/>
            </w:tcBorders>
            <w:vAlign w:val="center"/>
          </w:tcPr>
          <w:p w14:paraId="212A0B5D" w14:textId="77777777" w:rsidR="005D4DFB" w:rsidRDefault="00853CF7">
            <w:pPr>
              <w:spacing w:line="380" w:lineRule="exact"/>
              <w:jc w:val="center"/>
              <w:rPr>
                <w:color w:val="000000" w:themeColor="text1"/>
              </w:rPr>
            </w:pPr>
            <w:r>
              <w:rPr>
                <w:rFonts w:ascii="宋体" w:eastAsia="宋体" w:hAnsi="宋体" w:cs="宋体" w:hint="eastAsia"/>
                <w:color w:val="000000" w:themeColor="text1"/>
                <w:szCs w:val="21"/>
              </w:rPr>
              <w:t>决策树叶子数</w:t>
            </w:r>
          </w:p>
        </w:tc>
        <w:tc>
          <w:tcPr>
            <w:tcW w:w="2906" w:type="dxa"/>
            <w:tcBorders>
              <w:top w:val="single" w:sz="4" w:space="0" w:color="000000"/>
              <w:tl2br w:val="nil"/>
              <w:tr2bl w:val="nil"/>
            </w:tcBorders>
            <w:vAlign w:val="center"/>
          </w:tcPr>
          <w:p w14:paraId="6502B66A"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20</w:t>
            </w:r>
          </w:p>
        </w:tc>
      </w:tr>
      <w:tr w:rsidR="005D4DFB" w14:paraId="2FF3AEDE" w14:textId="77777777">
        <w:trPr>
          <w:trHeight w:val="372"/>
        </w:trPr>
        <w:tc>
          <w:tcPr>
            <w:tcW w:w="2906" w:type="dxa"/>
            <w:tcBorders>
              <w:tl2br w:val="nil"/>
              <w:tr2bl w:val="nil"/>
            </w:tcBorders>
            <w:vAlign w:val="center"/>
          </w:tcPr>
          <w:p w14:paraId="55ABAF11"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learning_rate</w:t>
            </w:r>
            <w:proofErr w:type="spellEnd"/>
          </w:p>
        </w:tc>
        <w:tc>
          <w:tcPr>
            <w:tcW w:w="2906" w:type="dxa"/>
            <w:tcBorders>
              <w:tl2br w:val="nil"/>
              <w:tr2bl w:val="nil"/>
            </w:tcBorders>
            <w:vAlign w:val="center"/>
          </w:tcPr>
          <w:p w14:paraId="36680574" w14:textId="77777777" w:rsidR="005D4DFB" w:rsidRDefault="00853CF7">
            <w:pPr>
              <w:spacing w:line="380" w:lineRule="exact"/>
              <w:jc w:val="center"/>
              <w:rPr>
                <w:color w:val="000000" w:themeColor="text1"/>
              </w:rPr>
            </w:pPr>
            <w:r>
              <w:rPr>
                <w:rFonts w:ascii="宋体" w:eastAsia="宋体" w:hAnsi="宋体" w:cs="宋体" w:hint="eastAsia"/>
                <w:color w:val="000000" w:themeColor="text1"/>
                <w:szCs w:val="21"/>
              </w:rPr>
              <w:t>学习率</w:t>
            </w:r>
          </w:p>
        </w:tc>
        <w:tc>
          <w:tcPr>
            <w:tcW w:w="2906" w:type="dxa"/>
            <w:tcBorders>
              <w:tl2br w:val="nil"/>
              <w:tr2bl w:val="nil"/>
            </w:tcBorders>
            <w:vAlign w:val="center"/>
          </w:tcPr>
          <w:p w14:paraId="4FA60AA8"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0.</w:t>
            </w:r>
            <w:r>
              <w:rPr>
                <w:rFonts w:ascii="Times New Roman" w:eastAsia="宋体" w:hAnsi="Times New Roman" w:cs="Times New Roman" w:hint="eastAsia"/>
                <w:color w:val="000000" w:themeColor="text1"/>
                <w:szCs w:val="21"/>
              </w:rPr>
              <w:t>0</w:t>
            </w:r>
            <w:r>
              <w:rPr>
                <w:rFonts w:ascii="Times New Roman" w:eastAsia="宋体" w:hAnsi="Times New Roman" w:cs="Times New Roman"/>
                <w:color w:val="000000" w:themeColor="text1"/>
                <w:szCs w:val="21"/>
              </w:rPr>
              <w:t>5</w:t>
            </w:r>
          </w:p>
        </w:tc>
      </w:tr>
      <w:tr w:rsidR="005D4DFB" w14:paraId="54D63346" w14:textId="77777777">
        <w:trPr>
          <w:trHeight w:val="372"/>
        </w:trPr>
        <w:tc>
          <w:tcPr>
            <w:tcW w:w="2906" w:type="dxa"/>
            <w:tcBorders>
              <w:tl2br w:val="nil"/>
              <w:tr2bl w:val="nil"/>
            </w:tcBorders>
            <w:vAlign w:val="center"/>
          </w:tcPr>
          <w:p w14:paraId="32883A57"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min_data_in_leaf</w:t>
            </w:r>
            <w:proofErr w:type="spellEnd"/>
          </w:p>
        </w:tc>
        <w:tc>
          <w:tcPr>
            <w:tcW w:w="2906" w:type="dxa"/>
            <w:tcBorders>
              <w:tl2br w:val="nil"/>
              <w:tr2bl w:val="nil"/>
            </w:tcBorders>
            <w:vAlign w:val="center"/>
          </w:tcPr>
          <w:p w14:paraId="2F32DE38" w14:textId="77777777" w:rsidR="005D4DFB" w:rsidRDefault="00853CF7">
            <w:pPr>
              <w:spacing w:line="380" w:lineRule="exact"/>
              <w:jc w:val="center"/>
              <w:rPr>
                <w:color w:val="000000" w:themeColor="text1"/>
              </w:rPr>
            </w:pPr>
            <w:r>
              <w:rPr>
                <w:rFonts w:ascii="宋体" w:eastAsia="宋体" w:hAnsi="宋体" w:cs="宋体" w:hint="eastAsia"/>
                <w:color w:val="000000" w:themeColor="text1"/>
              </w:rPr>
              <w:t>叶子节点数据最小数量</w:t>
            </w:r>
          </w:p>
        </w:tc>
        <w:tc>
          <w:tcPr>
            <w:tcW w:w="2906" w:type="dxa"/>
            <w:tcBorders>
              <w:tl2br w:val="nil"/>
              <w:tr2bl w:val="nil"/>
            </w:tcBorders>
            <w:vAlign w:val="center"/>
          </w:tcPr>
          <w:p w14:paraId="4D83D02D"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10</w:t>
            </w:r>
          </w:p>
        </w:tc>
      </w:tr>
      <w:tr w:rsidR="005D4DFB" w14:paraId="0052F080" w14:textId="77777777">
        <w:trPr>
          <w:trHeight w:val="372"/>
        </w:trPr>
        <w:tc>
          <w:tcPr>
            <w:tcW w:w="2906" w:type="dxa"/>
            <w:tcBorders>
              <w:tl2br w:val="nil"/>
              <w:tr2bl w:val="nil"/>
            </w:tcBorders>
            <w:vAlign w:val="center"/>
          </w:tcPr>
          <w:p w14:paraId="3879F7F8"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bagging_fraction</w:t>
            </w:r>
            <w:proofErr w:type="spellEnd"/>
          </w:p>
        </w:tc>
        <w:tc>
          <w:tcPr>
            <w:tcW w:w="2906" w:type="dxa"/>
            <w:tcBorders>
              <w:tl2br w:val="nil"/>
              <w:tr2bl w:val="nil"/>
            </w:tcBorders>
            <w:vAlign w:val="center"/>
          </w:tcPr>
          <w:p w14:paraId="3A2AC261" w14:textId="77777777" w:rsidR="005D4DFB" w:rsidRDefault="00853CF7">
            <w:pPr>
              <w:spacing w:line="380" w:lineRule="exact"/>
              <w:jc w:val="center"/>
              <w:rPr>
                <w:color w:val="000000" w:themeColor="text1"/>
              </w:rPr>
            </w:pPr>
            <w:r>
              <w:rPr>
                <w:rFonts w:ascii="宋体" w:eastAsia="宋体" w:hAnsi="宋体" w:cs="宋体" w:hint="eastAsia"/>
                <w:color w:val="000000" w:themeColor="text1"/>
              </w:rPr>
              <w:t>建树的子采样比例</w:t>
            </w:r>
          </w:p>
        </w:tc>
        <w:tc>
          <w:tcPr>
            <w:tcW w:w="2906" w:type="dxa"/>
            <w:tcBorders>
              <w:tl2br w:val="nil"/>
              <w:tr2bl w:val="nil"/>
            </w:tcBorders>
            <w:vAlign w:val="center"/>
          </w:tcPr>
          <w:p w14:paraId="156FE28D"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0.9741797176699964</w:t>
            </w:r>
          </w:p>
        </w:tc>
      </w:tr>
      <w:tr w:rsidR="005D4DFB" w14:paraId="5B2EEFD9" w14:textId="77777777">
        <w:trPr>
          <w:trHeight w:val="372"/>
        </w:trPr>
        <w:tc>
          <w:tcPr>
            <w:tcW w:w="2906" w:type="dxa"/>
            <w:tcBorders>
              <w:tl2br w:val="nil"/>
              <w:tr2bl w:val="nil"/>
            </w:tcBorders>
            <w:vAlign w:val="center"/>
          </w:tcPr>
          <w:p w14:paraId="08E11799" w14:textId="77777777" w:rsidR="005D4DFB" w:rsidRDefault="00853CF7">
            <w:pPr>
              <w:spacing w:line="380" w:lineRule="exact"/>
              <w:jc w:val="center"/>
              <w:rPr>
                <w:color w:val="000000" w:themeColor="text1"/>
              </w:rPr>
            </w:pPr>
            <w:r>
              <w:rPr>
                <w:rFonts w:ascii="Times New Roman" w:eastAsia="宋体" w:hAnsi="Times New Roman" w:cs="Times New Roman"/>
                <w:color w:val="000000" w:themeColor="text1"/>
                <w:szCs w:val="21"/>
              </w:rPr>
              <w:t>Lambda_l1</w:t>
            </w:r>
          </w:p>
        </w:tc>
        <w:tc>
          <w:tcPr>
            <w:tcW w:w="2906" w:type="dxa"/>
            <w:tcBorders>
              <w:tl2br w:val="nil"/>
              <w:tr2bl w:val="nil"/>
            </w:tcBorders>
            <w:vAlign w:val="center"/>
          </w:tcPr>
          <w:p w14:paraId="3E530BCB" w14:textId="77777777" w:rsidR="005D4DFB" w:rsidRDefault="00853CF7">
            <w:pPr>
              <w:spacing w:line="380" w:lineRule="exact"/>
              <w:jc w:val="center"/>
              <w:rPr>
                <w:color w:val="000000" w:themeColor="text1"/>
              </w:rPr>
            </w:pPr>
            <w:r>
              <w:rPr>
                <w:rFonts w:ascii="宋体" w:eastAsia="宋体" w:hAnsi="宋体" w:cs="宋体" w:hint="eastAsia"/>
                <w:color w:val="000000" w:themeColor="text1"/>
              </w:rPr>
              <w:t>L1正则化系数</w:t>
            </w:r>
          </w:p>
        </w:tc>
        <w:tc>
          <w:tcPr>
            <w:tcW w:w="2906" w:type="dxa"/>
            <w:tcBorders>
              <w:tl2br w:val="nil"/>
              <w:tr2bl w:val="nil"/>
            </w:tcBorders>
            <w:vAlign w:val="center"/>
          </w:tcPr>
          <w:p w14:paraId="12F85058"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0</w:t>
            </w:r>
          </w:p>
        </w:tc>
      </w:tr>
      <w:tr w:rsidR="005D4DFB" w14:paraId="0EB38B0F" w14:textId="77777777">
        <w:trPr>
          <w:trHeight w:val="372"/>
        </w:trPr>
        <w:tc>
          <w:tcPr>
            <w:tcW w:w="2906" w:type="dxa"/>
            <w:tcBorders>
              <w:tl2br w:val="nil"/>
              <w:tr2bl w:val="nil"/>
            </w:tcBorders>
            <w:vAlign w:val="center"/>
          </w:tcPr>
          <w:p w14:paraId="32B4344B"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color w:val="000000" w:themeColor="text1"/>
                <w:szCs w:val="21"/>
              </w:rPr>
              <w:t>n_estimators</w:t>
            </w:r>
            <w:proofErr w:type="spellEnd"/>
          </w:p>
        </w:tc>
        <w:tc>
          <w:tcPr>
            <w:tcW w:w="2906" w:type="dxa"/>
            <w:tcBorders>
              <w:tl2br w:val="nil"/>
              <w:tr2bl w:val="nil"/>
            </w:tcBorders>
            <w:vAlign w:val="center"/>
          </w:tcPr>
          <w:p w14:paraId="464700A1" w14:textId="77777777" w:rsidR="005D4DFB" w:rsidRDefault="00853CF7">
            <w:pPr>
              <w:spacing w:line="380" w:lineRule="exact"/>
              <w:jc w:val="center"/>
              <w:rPr>
                <w:color w:val="000000" w:themeColor="text1"/>
              </w:rPr>
            </w:pPr>
            <w:r>
              <w:rPr>
                <w:rFonts w:ascii="宋体" w:eastAsia="宋体" w:hAnsi="宋体" w:cs="宋体" w:hint="eastAsia"/>
                <w:color w:val="000000" w:themeColor="text1"/>
              </w:rPr>
              <w:t>迭代次数</w:t>
            </w:r>
          </w:p>
        </w:tc>
        <w:tc>
          <w:tcPr>
            <w:tcW w:w="2906" w:type="dxa"/>
            <w:tcBorders>
              <w:tl2br w:val="nil"/>
              <w:tr2bl w:val="nil"/>
            </w:tcBorders>
            <w:vAlign w:val="center"/>
          </w:tcPr>
          <w:p w14:paraId="2CF00318"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100</w:t>
            </w:r>
          </w:p>
        </w:tc>
      </w:tr>
      <w:tr w:rsidR="005D4DFB" w14:paraId="4330F8D3" w14:textId="77777777">
        <w:trPr>
          <w:trHeight w:val="372"/>
        </w:trPr>
        <w:tc>
          <w:tcPr>
            <w:tcW w:w="2906" w:type="dxa"/>
            <w:tcBorders>
              <w:tl2br w:val="nil"/>
              <w:tr2bl w:val="nil"/>
            </w:tcBorders>
            <w:vAlign w:val="center"/>
          </w:tcPr>
          <w:p w14:paraId="18EA820A"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hint="eastAsia"/>
                <w:color w:val="000000" w:themeColor="text1"/>
                <w:szCs w:val="21"/>
              </w:rPr>
              <w:t>bagging_freq</w:t>
            </w:r>
            <w:proofErr w:type="spellEnd"/>
          </w:p>
        </w:tc>
        <w:tc>
          <w:tcPr>
            <w:tcW w:w="2906" w:type="dxa"/>
            <w:tcBorders>
              <w:tl2br w:val="nil"/>
              <w:tr2bl w:val="nil"/>
            </w:tcBorders>
            <w:vAlign w:val="center"/>
          </w:tcPr>
          <w:p w14:paraId="778B66F6" w14:textId="77777777" w:rsidR="005D4DFB" w:rsidRDefault="00853CF7">
            <w:pPr>
              <w:spacing w:line="380" w:lineRule="exact"/>
              <w:jc w:val="center"/>
              <w:rPr>
                <w:color w:val="000000" w:themeColor="text1"/>
              </w:rPr>
            </w:pPr>
            <w:r>
              <w:rPr>
                <w:rFonts w:ascii="宋体" w:eastAsia="宋体" w:hAnsi="宋体" w:cs="宋体" w:hint="eastAsia"/>
                <w:color w:val="000000" w:themeColor="text1"/>
              </w:rPr>
              <w:t>bagging的次数</w:t>
            </w:r>
          </w:p>
        </w:tc>
        <w:tc>
          <w:tcPr>
            <w:tcW w:w="2906" w:type="dxa"/>
            <w:tcBorders>
              <w:tl2br w:val="nil"/>
              <w:tr2bl w:val="nil"/>
            </w:tcBorders>
            <w:vAlign w:val="center"/>
          </w:tcPr>
          <w:p w14:paraId="39F9E773"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w:t>
            </w:r>
          </w:p>
        </w:tc>
      </w:tr>
      <w:tr w:rsidR="005D4DFB" w14:paraId="33FDE351" w14:textId="77777777">
        <w:trPr>
          <w:trHeight w:val="372"/>
        </w:trPr>
        <w:tc>
          <w:tcPr>
            <w:tcW w:w="2906" w:type="dxa"/>
            <w:tcBorders>
              <w:tl2br w:val="nil"/>
              <w:tr2bl w:val="nil"/>
            </w:tcBorders>
            <w:vAlign w:val="center"/>
          </w:tcPr>
          <w:p w14:paraId="48C68C85" w14:textId="77777777" w:rsidR="005D4DFB" w:rsidRDefault="00853CF7">
            <w:pPr>
              <w:spacing w:line="380" w:lineRule="exact"/>
              <w:jc w:val="center"/>
              <w:rPr>
                <w:color w:val="000000" w:themeColor="text1"/>
              </w:rPr>
            </w:pPr>
            <w:proofErr w:type="spellStart"/>
            <w:r>
              <w:rPr>
                <w:rFonts w:ascii="Times New Roman" w:eastAsia="宋体" w:hAnsi="Times New Roman" w:cs="Times New Roman" w:hint="eastAsia"/>
                <w:color w:val="000000" w:themeColor="text1"/>
                <w:szCs w:val="21"/>
              </w:rPr>
              <w:t>feature_fraction</w:t>
            </w:r>
            <w:proofErr w:type="spellEnd"/>
          </w:p>
        </w:tc>
        <w:tc>
          <w:tcPr>
            <w:tcW w:w="2906" w:type="dxa"/>
            <w:tcBorders>
              <w:tl2br w:val="nil"/>
              <w:tr2bl w:val="nil"/>
            </w:tcBorders>
            <w:vAlign w:val="center"/>
          </w:tcPr>
          <w:p w14:paraId="0409AA4E" w14:textId="77777777" w:rsidR="005D4DFB" w:rsidRDefault="00853CF7">
            <w:pPr>
              <w:spacing w:line="380" w:lineRule="exact"/>
              <w:jc w:val="center"/>
              <w:rPr>
                <w:color w:val="000000" w:themeColor="text1"/>
              </w:rPr>
            </w:pPr>
            <w:r>
              <w:rPr>
                <w:rFonts w:ascii="宋体" w:eastAsia="宋体" w:hAnsi="宋体" w:cs="宋体" w:hint="eastAsia"/>
                <w:color w:val="000000" w:themeColor="text1"/>
                <w:szCs w:val="21"/>
              </w:rPr>
              <w:t>建树的特征选择比例</w:t>
            </w:r>
          </w:p>
        </w:tc>
        <w:tc>
          <w:tcPr>
            <w:tcW w:w="2906" w:type="dxa"/>
            <w:tcBorders>
              <w:tl2br w:val="nil"/>
              <w:tr2bl w:val="nil"/>
            </w:tcBorders>
            <w:vAlign w:val="center"/>
          </w:tcPr>
          <w:p w14:paraId="01D7199A" w14:textId="77777777" w:rsidR="005D4DFB" w:rsidRDefault="00853CF7">
            <w:pPr>
              <w:spacing w:line="38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w:t>
            </w:r>
          </w:p>
        </w:tc>
      </w:tr>
    </w:tbl>
    <w:p w14:paraId="2E066103" w14:textId="77777777" w:rsidR="005D4DFB" w:rsidRDefault="005D4DFB">
      <w:pPr>
        <w:spacing w:line="400" w:lineRule="atLeast"/>
        <w:rPr>
          <w:rFonts w:ascii="Times New Roman" w:eastAsia="宋体" w:hAnsi="Times New Roman" w:cs="Times New Roman"/>
          <w:color w:val="000000" w:themeColor="text1"/>
          <w:sz w:val="24"/>
          <w:szCs w:val="24"/>
        </w:rPr>
      </w:pPr>
    </w:p>
    <w:p w14:paraId="45C47E9D" w14:textId="77777777" w:rsidR="005D4DFB" w:rsidRDefault="00853CF7">
      <w:pPr>
        <w:pStyle w:val="3"/>
      </w:pPr>
      <w:bookmarkStart w:id="106" w:name="_Toc125207179"/>
      <w:r>
        <w:t>3.</w:t>
      </w:r>
      <w:r>
        <w:rPr>
          <w:rFonts w:hint="eastAsia"/>
        </w:rPr>
        <w:t>4.1</w:t>
      </w:r>
      <w:r>
        <w:t xml:space="preserve"> </w:t>
      </w:r>
      <w:r>
        <w:t>模型评估指标</w:t>
      </w:r>
      <w:bookmarkEnd w:id="106"/>
    </w:p>
    <w:p w14:paraId="1E3A34A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本文将采用三个指标来衡量</w:t>
      </w:r>
      <w:r>
        <w:rPr>
          <w:rFonts w:ascii="Times New Roman" w:eastAsia="宋体" w:hAnsi="Times New Roman" w:cs="Times New Roman" w:hint="eastAsia"/>
          <w:color w:val="000000" w:themeColor="text1"/>
          <w:sz w:val="24"/>
          <w:szCs w:val="24"/>
        </w:rPr>
        <w:t>整流罩温湿</w:t>
      </w:r>
      <w:proofErr w:type="gramStart"/>
      <w:r>
        <w:rPr>
          <w:rFonts w:ascii="Times New Roman" w:eastAsia="宋体" w:hAnsi="Times New Roman" w:cs="Times New Roman" w:hint="eastAsia"/>
          <w:color w:val="000000" w:themeColor="text1"/>
          <w:sz w:val="24"/>
          <w:szCs w:val="24"/>
        </w:rPr>
        <w:t>度回归</w:t>
      </w:r>
      <w:proofErr w:type="gramEnd"/>
      <w:r>
        <w:rPr>
          <w:rFonts w:ascii="Times New Roman" w:eastAsia="宋体" w:hAnsi="Times New Roman" w:cs="Times New Roman"/>
          <w:color w:val="000000" w:themeColor="text1"/>
          <w:sz w:val="24"/>
          <w:szCs w:val="24"/>
        </w:rPr>
        <w:t>模型</w:t>
      </w:r>
    </w:p>
    <w:p w14:paraId="3A03194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 xml:space="preserve">① </w:t>
      </w:r>
      <w:r>
        <w:rPr>
          <w:rFonts w:ascii="Times New Roman" w:eastAsia="宋体" w:hAnsi="Times New Roman" w:cs="Times New Roman"/>
          <w:color w:val="000000" w:themeColor="text1"/>
          <w:sz w:val="24"/>
          <w:szCs w:val="24"/>
        </w:rPr>
        <w:t>均方根误差</w:t>
      </w:r>
      <w:r>
        <w:rPr>
          <w:rFonts w:ascii="Times New Roman" w:eastAsia="宋体" w:hAnsi="Times New Roman" w:cs="Times New Roman"/>
          <w:color w:val="000000" w:themeColor="text1"/>
          <w:sz w:val="24"/>
          <w:szCs w:val="24"/>
        </w:rPr>
        <w:t>(RMSE)</w:t>
      </w:r>
    </w:p>
    <w:p w14:paraId="23EC8EA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RMSE</w:t>
      </w:r>
      <w:r>
        <w:rPr>
          <w:rFonts w:ascii="Times New Roman" w:eastAsia="宋体" w:hAnsi="Times New Roman" w:cs="Times New Roman" w:hint="eastAsia"/>
          <w:color w:val="000000" w:themeColor="text1"/>
          <w:sz w:val="24"/>
          <w:szCs w:val="24"/>
        </w:rPr>
        <w:t>是在均方误差</w:t>
      </w:r>
      <w:r>
        <w:rPr>
          <w:rFonts w:ascii="Times New Roman" w:eastAsia="宋体" w:hAnsi="Times New Roman" w:cs="Times New Roman"/>
          <w:color w:val="000000" w:themeColor="text1"/>
          <w:sz w:val="24"/>
          <w:szCs w:val="24"/>
        </w:rPr>
        <w:t>MSE</w:t>
      </w:r>
      <w:r>
        <w:rPr>
          <w:rFonts w:ascii="Times New Roman" w:eastAsia="宋体" w:hAnsi="Times New Roman" w:cs="Times New Roman" w:hint="eastAsia"/>
          <w:color w:val="000000" w:themeColor="text1"/>
          <w:sz w:val="24"/>
          <w:szCs w:val="24"/>
        </w:rPr>
        <w:t>的基础上进一步求解得到的，</w:t>
      </w:r>
      <w:r>
        <w:rPr>
          <w:rFonts w:ascii="Times New Roman" w:eastAsia="宋体" w:hAnsi="Times New Roman" w:cs="Times New Roman"/>
          <w:color w:val="000000" w:themeColor="text1"/>
          <w:sz w:val="24"/>
          <w:szCs w:val="24"/>
        </w:rPr>
        <w:t>MSE</w:t>
      </w:r>
      <w:r>
        <w:rPr>
          <w:rFonts w:ascii="Times New Roman" w:eastAsia="宋体" w:hAnsi="Times New Roman" w:cs="Times New Roman" w:hint="eastAsia"/>
          <w:color w:val="000000" w:themeColor="text1"/>
          <w:sz w:val="24"/>
          <w:szCs w:val="24"/>
        </w:rPr>
        <w:t>的求解公式如式（</w:t>
      </w:r>
      <w:r>
        <w:rPr>
          <w:rFonts w:ascii="Times New Roman" w:eastAsia="宋体" w:hAnsi="Times New Roman" w:cs="Times New Roman" w:hint="eastAsia"/>
          <w:color w:val="000000" w:themeColor="text1"/>
          <w:sz w:val="24"/>
          <w:szCs w:val="24"/>
        </w:rPr>
        <w:t>3.16</w:t>
      </w:r>
      <w:r>
        <w:rPr>
          <w:rFonts w:ascii="Times New Roman" w:eastAsia="宋体" w:hAnsi="Times New Roman" w:cs="Times New Roman" w:hint="eastAsia"/>
          <w:color w:val="000000" w:themeColor="text1"/>
          <w:sz w:val="24"/>
          <w:szCs w:val="24"/>
        </w:rPr>
        <w:t>）所示，</w:t>
      </w:r>
      <w:r>
        <w:rPr>
          <w:rFonts w:ascii="Times New Roman" w:eastAsia="宋体" w:hAnsi="Times New Roman" w:cs="Times New Roman"/>
          <w:color w:val="000000" w:themeColor="text1"/>
          <w:sz w:val="24"/>
          <w:szCs w:val="24"/>
        </w:rPr>
        <w:t>MSE</w:t>
      </w:r>
      <w:r>
        <w:rPr>
          <w:rFonts w:ascii="Times New Roman" w:eastAsia="宋体" w:hAnsi="Times New Roman" w:cs="Times New Roman" w:hint="eastAsia"/>
          <w:color w:val="000000" w:themeColor="text1"/>
          <w:sz w:val="24"/>
          <w:szCs w:val="24"/>
        </w:rPr>
        <w:t>的取值</w:t>
      </w:r>
      <w:r>
        <w:rPr>
          <w:rFonts w:ascii="Times New Roman" w:eastAsia="宋体" w:hAnsi="Times New Roman" w:cs="Times New Roman"/>
          <w:color w:val="000000" w:themeColor="text1"/>
          <w:sz w:val="24"/>
          <w:szCs w:val="24"/>
        </w:rPr>
        <w:t>范围</w:t>
      </w:r>
      <w:r>
        <w:rPr>
          <w:rFonts w:ascii="Times New Roman" w:eastAsia="宋体" w:hAnsi="Times New Roman" w:cs="Times New Roman" w:hint="eastAsia"/>
          <w:color w:val="000000" w:themeColor="text1"/>
          <w:sz w:val="24"/>
          <w:szCs w:val="24"/>
        </w:rPr>
        <w:t>是</w:t>
      </w:r>
      <w:r>
        <w:rPr>
          <w:rFonts w:ascii="Times New Roman" w:eastAsia="宋体" w:hAnsi="Times New Roman" w:cs="Times New Roman"/>
          <w:color w:val="000000" w:themeColor="text1"/>
          <w:position w:val="-10"/>
          <w:sz w:val="24"/>
          <w:szCs w:val="24"/>
        </w:rPr>
        <w:object w:dxaOrig="666" w:dyaOrig="299" w14:anchorId="09F8C7A3">
          <v:shape id="_x0000_i1118" type="#_x0000_t75" style="width:33.6pt;height:15pt" o:ole="">
            <v:imagedata r:id="rId213" o:title=""/>
          </v:shape>
          <o:OLEObject Type="Embed" ProgID="Equation.3" ShapeID="_x0000_i1118" DrawAspect="Content" ObjectID="_1735859466" r:id="rId214"/>
        </w:objec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因此当</w:t>
      </w:r>
      <w:r>
        <w:rPr>
          <w:rFonts w:ascii="Times New Roman" w:eastAsia="宋体" w:hAnsi="Times New Roman" w:cs="Times New Roman" w:hint="eastAsia"/>
          <w:color w:val="000000" w:themeColor="text1"/>
          <w:sz w:val="24"/>
          <w:szCs w:val="24"/>
        </w:rPr>
        <w:t>MSE</w:t>
      </w:r>
      <w:r>
        <w:rPr>
          <w:rFonts w:ascii="Times New Roman" w:eastAsia="宋体" w:hAnsi="Times New Roman" w:cs="Times New Roman" w:hint="eastAsia"/>
          <w:color w:val="000000" w:themeColor="text1"/>
          <w:sz w:val="24"/>
          <w:szCs w:val="24"/>
        </w:rPr>
        <w:t>值越大，说明误差越大</w:t>
      </w:r>
      <w:r>
        <w:rPr>
          <w:rFonts w:ascii="Times New Roman" w:eastAsia="宋体" w:hAnsi="Times New Roman" w:cs="Times New Roman"/>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41208567" w14:textId="77777777">
        <w:trPr>
          <w:jc w:val="center"/>
        </w:trPr>
        <w:tc>
          <w:tcPr>
            <w:tcW w:w="6818" w:type="dxa"/>
            <w:tcBorders>
              <w:tl2br w:val="nil"/>
              <w:tr2bl w:val="nil"/>
            </w:tcBorders>
            <w:vAlign w:val="center"/>
          </w:tcPr>
          <w:p w14:paraId="71334786"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28"/>
                <w:sz w:val="24"/>
                <w:szCs w:val="24"/>
              </w:rPr>
              <w:object w:dxaOrig="2174" w:dyaOrig="679" w14:anchorId="14B598F7">
                <v:shape id="_x0000_i1119" type="#_x0000_t75" style="width:108.6pt;height:33.6pt" o:ole="">
                  <v:imagedata r:id="rId215" o:title=""/>
                </v:shape>
                <o:OLEObject Type="Embed" ProgID="Equation.3" ShapeID="_x0000_i1119" DrawAspect="Content" ObjectID="_1735859467" r:id="rId216"/>
              </w:object>
            </w:r>
          </w:p>
        </w:tc>
        <w:tc>
          <w:tcPr>
            <w:tcW w:w="1704" w:type="dxa"/>
            <w:tcBorders>
              <w:tl2br w:val="nil"/>
              <w:tr2bl w:val="nil"/>
            </w:tcBorders>
            <w:vAlign w:val="center"/>
          </w:tcPr>
          <w:p w14:paraId="1C173387"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(3.16)</w:t>
            </w:r>
          </w:p>
        </w:tc>
      </w:tr>
    </w:tbl>
    <w:p w14:paraId="17AAA593" w14:textId="77777777" w:rsidR="005D4DFB" w:rsidRDefault="00853CF7">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RMSE</w:t>
      </w:r>
      <w:r>
        <w:rPr>
          <w:rFonts w:ascii="Times New Roman" w:eastAsia="宋体" w:hAnsi="Times New Roman" w:cs="Times New Roman" w:hint="eastAsia"/>
          <w:color w:val="000000" w:themeColor="text1"/>
          <w:sz w:val="24"/>
          <w:szCs w:val="24"/>
        </w:rPr>
        <w:t>和</w:t>
      </w:r>
      <w:r>
        <w:rPr>
          <w:rFonts w:ascii="Times New Roman" w:eastAsia="宋体" w:hAnsi="Times New Roman" w:cs="Times New Roman"/>
          <w:color w:val="000000" w:themeColor="text1"/>
          <w:sz w:val="24"/>
          <w:szCs w:val="24"/>
        </w:rPr>
        <w:t>MSE</w:t>
      </w:r>
      <w:r>
        <w:rPr>
          <w:rFonts w:ascii="Times New Roman" w:eastAsia="宋体" w:hAnsi="Times New Roman" w:cs="Times New Roman" w:hint="eastAsia"/>
          <w:color w:val="000000" w:themeColor="text1"/>
          <w:sz w:val="24"/>
          <w:szCs w:val="24"/>
        </w:rPr>
        <w:t>的区别是，</w:t>
      </w:r>
      <w:r>
        <w:rPr>
          <w:rFonts w:ascii="Times New Roman" w:eastAsia="宋体" w:hAnsi="Times New Roman" w:cs="Times New Roman"/>
          <w:color w:val="000000" w:themeColor="text1"/>
          <w:sz w:val="24"/>
          <w:szCs w:val="24"/>
        </w:rPr>
        <w:t>RMSE</w:t>
      </w:r>
      <w:r>
        <w:rPr>
          <w:rFonts w:ascii="Times New Roman" w:eastAsia="宋体" w:hAnsi="Times New Roman" w:cs="Times New Roman" w:hint="eastAsia"/>
          <w:color w:val="000000" w:themeColor="text1"/>
          <w:sz w:val="24"/>
          <w:szCs w:val="24"/>
        </w:rPr>
        <w:t>主要是考虑误差</w:t>
      </w:r>
      <w:proofErr w:type="gramStart"/>
      <w:r>
        <w:rPr>
          <w:rFonts w:ascii="Times New Roman" w:eastAsia="宋体" w:hAnsi="Times New Roman" w:cs="Times New Roman" w:hint="eastAsia"/>
          <w:color w:val="000000" w:themeColor="text1"/>
          <w:sz w:val="24"/>
          <w:szCs w:val="24"/>
        </w:rPr>
        <w:t>值单位</w:t>
      </w:r>
      <w:proofErr w:type="gramEnd"/>
      <w:r>
        <w:rPr>
          <w:rFonts w:ascii="Times New Roman" w:eastAsia="宋体" w:hAnsi="Times New Roman" w:cs="Times New Roman" w:hint="eastAsia"/>
          <w:color w:val="000000" w:themeColor="text1"/>
          <w:sz w:val="24"/>
          <w:szCs w:val="24"/>
        </w:rPr>
        <w:t>和实际</w:t>
      </w:r>
      <w:proofErr w:type="gramStart"/>
      <w:r>
        <w:rPr>
          <w:rFonts w:ascii="Times New Roman" w:eastAsia="宋体" w:hAnsi="Times New Roman" w:cs="Times New Roman" w:hint="eastAsia"/>
          <w:color w:val="000000" w:themeColor="text1"/>
          <w:sz w:val="24"/>
          <w:szCs w:val="24"/>
        </w:rPr>
        <w:t>值单位</w:t>
      </w:r>
      <w:proofErr w:type="gramEnd"/>
      <w:r>
        <w:rPr>
          <w:rFonts w:ascii="Times New Roman" w:eastAsia="宋体" w:hAnsi="Times New Roman" w:cs="Times New Roman" w:hint="eastAsia"/>
          <w:color w:val="000000" w:themeColor="text1"/>
          <w:sz w:val="24"/>
          <w:szCs w:val="24"/>
        </w:rPr>
        <w:t>不同造成的数值范围影响，由于</w:t>
      </w:r>
      <w:r>
        <w:rPr>
          <w:rFonts w:ascii="Times New Roman" w:eastAsia="宋体" w:hAnsi="Times New Roman" w:cs="Times New Roman" w:hint="eastAsia"/>
          <w:color w:val="000000" w:themeColor="text1"/>
          <w:sz w:val="24"/>
          <w:szCs w:val="24"/>
        </w:rPr>
        <w:t>MSE</w:t>
      </w:r>
      <w:r>
        <w:rPr>
          <w:rFonts w:ascii="Times New Roman" w:eastAsia="宋体" w:hAnsi="Times New Roman" w:cs="Times New Roman" w:hint="eastAsia"/>
          <w:color w:val="000000" w:themeColor="text1"/>
          <w:sz w:val="24"/>
          <w:szCs w:val="24"/>
        </w:rPr>
        <w:t>计算过程中的平方操作，会让误差</w:t>
      </w:r>
      <w:proofErr w:type="gramStart"/>
      <w:r>
        <w:rPr>
          <w:rFonts w:ascii="Times New Roman" w:eastAsia="宋体" w:hAnsi="Times New Roman" w:cs="Times New Roman" w:hint="eastAsia"/>
          <w:color w:val="000000" w:themeColor="text1"/>
          <w:sz w:val="24"/>
          <w:szCs w:val="24"/>
        </w:rPr>
        <w:t>值单位</w:t>
      </w:r>
      <w:proofErr w:type="gramEnd"/>
      <w:r>
        <w:rPr>
          <w:rFonts w:ascii="Times New Roman" w:eastAsia="宋体" w:hAnsi="Times New Roman" w:cs="Times New Roman" w:hint="eastAsia"/>
          <w:color w:val="000000" w:themeColor="text1"/>
          <w:sz w:val="24"/>
          <w:szCs w:val="24"/>
        </w:rPr>
        <w:t>自然放大，因此若想让误差</w:t>
      </w:r>
      <w:proofErr w:type="gramStart"/>
      <w:r>
        <w:rPr>
          <w:rFonts w:ascii="Times New Roman" w:eastAsia="宋体" w:hAnsi="Times New Roman" w:cs="Times New Roman" w:hint="eastAsia"/>
          <w:color w:val="000000" w:themeColor="text1"/>
          <w:sz w:val="24"/>
          <w:szCs w:val="24"/>
        </w:rPr>
        <w:t>值单位</w:t>
      </w:r>
      <w:proofErr w:type="gramEnd"/>
      <w:r>
        <w:rPr>
          <w:rFonts w:ascii="Times New Roman" w:eastAsia="宋体" w:hAnsi="Times New Roman" w:cs="Times New Roman" w:hint="eastAsia"/>
          <w:color w:val="000000" w:themeColor="text1"/>
          <w:sz w:val="24"/>
          <w:szCs w:val="24"/>
        </w:rPr>
        <w:t>和真实</w:t>
      </w:r>
      <w:proofErr w:type="gramStart"/>
      <w:r>
        <w:rPr>
          <w:rFonts w:ascii="Times New Roman" w:eastAsia="宋体" w:hAnsi="Times New Roman" w:cs="Times New Roman" w:hint="eastAsia"/>
          <w:color w:val="000000" w:themeColor="text1"/>
          <w:sz w:val="24"/>
          <w:szCs w:val="24"/>
        </w:rPr>
        <w:t>值单位</w:t>
      </w:r>
      <w:proofErr w:type="gramEnd"/>
      <w:r>
        <w:rPr>
          <w:rFonts w:ascii="Times New Roman" w:eastAsia="宋体" w:hAnsi="Times New Roman" w:cs="Times New Roman" w:hint="eastAsia"/>
          <w:color w:val="000000" w:themeColor="text1"/>
          <w:sz w:val="24"/>
          <w:szCs w:val="24"/>
        </w:rPr>
        <w:t>保持一致，可以进行开方操作，这也是</w:t>
      </w:r>
      <w:r>
        <w:rPr>
          <w:rFonts w:ascii="Times New Roman" w:eastAsia="宋体" w:hAnsi="Times New Roman" w:cs="Times New Roman" w:hint="eastAsia"/>
          <w:color w:val="000000" w:themeColor="text1"/>
          <w:sz w:val="24"/>
          <w:szCs w:val="24"/>
        </w:rPr>
        <w:t>RMSE</w:t>
      </w:r>
      <w:r>
        <w:rPr>
          <w:rFonts w:ascii="Times New Roman" w:eastAsia="宋体" w:hAnsi="Times New Roman" w:cs="Times New Roman" w:hint="eastAsia"/>
          <w:color w:val="000000" w:themeColor="text1"/>
          <w:sz w:val="24"/>
          <w:szCs w:val="24"/>
        </w:rPr>
        <w:t>的由来。</w:t>
      </w:r>
      <w:r>
        <w:rPr>
          <w:rFonts w:ascii="Times New Roman" w:eastAsia="宋体" w:hAnsi="Times New Roman" w:cs="Times New Roman" w:hint="eastAsia"/>
          <w:color w:val="000000" w:themeColor="text1"/>
          <w:sz w:val="24"/>
          <w:szCs w:val="24"/>
        </w:rPr>
        <w:t>RMSE</w:t>
      </w:r>
      <w:r>
        <w:rPr>
          <w:rFonts w:ascii="Times New Roman" w:eastAsia="宋体" w:hAnsi="Times New Roman" w:cs="Times New Roman" w:hint="eastAsia"/>
          <w:color w:val="000000" w:themeColor="text1"/>
          <w:sz w:val="24"/>
          <w:szCs w:val="24"/>
        </w:rPr>
        <w:t>的缺点是无法忽略高偏差离群点对该指标的影响</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_Ref596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[36]</w:t>
      </w:r>
      <w:r>
        <w:rPr>
          <w:rFonts w:ascii="Times New Roman" w:eastAsia="宋体" w:hAnsi="Times New Roman" w:cs="Times New Roman" w:hint="eastAsia"/>
          <w:color w:val="000000" w:themeColor="text1"/>
          <w:sz w:val="24"/>
          <w:szCs w:val="24"/>
          <w:vertAlign w:val="superscript"/>
        </w:rPr>
        <w:fldChar w:fldCharType="end"/>
      </w:r>
      <w:commentRangeStart w:id="107"/>
      <w:commentRangeEnd w:id="107"/>
      <w:r>
        <w:rPr>
          <w:vertAlign w:val="superscript"/>
        </w:rPr>
        <w:commentReference w:id="107"/>
      </w:r>
      <w:r>
        <w:rPr>
          <w:rFonts w:ascii="Times New Roman" w:eastAsia="宋体" w:hAnsi="Times New Roman" w:cs="Times New Roman" w:hint="eastAsia"/>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54C91FB9" w14:textId="77777777">
        <w:trPr>
          <w:jc w:val="center"/>
        </w:trPr>
        <w:tc>
          <w:tcPr>
            <w:tcW w:w="6818" w:type="dxa"/>
            <w:tcBorders>
              <w:tl2br w:val="nil"/>
              <w:tr2bl w:val="nil"/>
            </w:tcBorders>
            <w:vAlign w:val="center"/>
          </w:tcPr>
          <w:p w14:paraId="4B70DA2F"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30"/>
                <w:sz w:val="24"/>
                <w:szCs w:val="24"/>
              </w:rPr>
              <w:object w:dxaOrig="2327" w:dyaOrig="742" w14:anchorId="69C83235">
                <v:shape id="_x0000_i1120" type="#_x0000_t75" style="width:116.4pt;height:37.2pt" o:ole="">
                  <v:imagedata r:id="rId217" o:title=""/>
                </v:shape>
                <o:OLEObject Type="Embed" ProgID="Equation.3" ShapeID="_x0000_i1120" DrawAspect="Content" ObjectID="_1735859468" r:id="rId218"/>
              </w:object>
            </w:r>
          </w:p>
        </w:tc>
        <w:tc>
          <w:tcPr>
            <w:tcW w:w="1704" w:type="dxa"/>
            <w:tcBorders>
              <w:tl2br w:val="nil"/>
              <w:tr2bl w:val="nil"/>
            </w:tcBorders>
            <w:vAlign w:val="center"/>
          </w:tcPr>
          <w:p w14:paraId="33015290"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(3.17)</w:t>
            </w:r>
          </w:p>
        </w:tc>
      </w:tr>
    </w:tbl>
    <w:p w14:paraId="42D2EC00" w14:textId="77777777" w:rsidR="005D4DFB" w:rsidRDefault="00853CF7">
      <w:pPr>
        <w:spacing w:line="400" w:lineRule="atLeast"/>
        <w:ind w:firstLineChars="200" w:firstLine="480"/>
        <w:rPr>
          <w:rFonts w:ascii="宋体" w:eastAsia="宋体" w:hAnsi="宋体" w:cs="宋体"/>
          <w:color w:val="000000" w:themeColor="text1"/>
          <w:sz w:val="24"/>
          <w:szCs w:val="24"/>
        </w:rPr>
      </w:pPr>
      <w:r>
        <w:rPr>
          <w:rFonts w:ascii="Times New Roman" w:eastAsia="宋体" w:hAnsi="Times New Roman" w:cs="Times New Roman" w:hint="eastAsia"/>
          <w:color w:val="000000" w:themeColor="text1"/>
          <w:sz w:val="24"/>
          <w:szCs w:val="24"/>
        </w:rPr>
        <w:t>由</w:t>
      </w:r>
      <w:r>
        <w:rPr>
          <w:rFonts w:ascii="Times New Roman" w:eastAsia="宋体" w:hAnsi="Times New Roman" w:cs="Times New Roman" w:hint="eastAsia"/>
          <w:color w:val="000000" w:themeColor="text1"/>
          <w:sz w:val="24"/>
          <w:szCs w:val="24"/>
        </w:rPr>
        <w:t>RMSE</w:t>
      </w:r>
      <w:r>
        <w:rPr>
          <w:rFonts w:ascii="Times New Roman" w:eastAsia="宋体" w:hAnsi="Times New Roman" w:cs="Times New Roman" w:hint="eastAsia"/>
          <w:color w:val="000000" w:themeColor="text1"/>
          <w:sz w:val="24"/>
          <w:szCs w:val="24"/>
        </w:rPr>
        <w:t>的表达式可知，</w:t>
      </w:r>
      <w:r>
        <w:rPr>
          <w:rFonts w:ascii="Times New Roman" w:eastAsia="宋体" w:hAnsi="Times New Roman" w:cs="Times New Roman"/>
          <w:color w:val="000000" w:themeColor="text1"/>
          <w:sz w:val="24"/>
          <w:szCs w:val="24"/>
        </w:rPr>
        <w:t>RMSE</w:t>
      </w:r>
      <w:r>
        <w:rPr>
          <w:rFonts w:ascii="Times New Roman" w:eastAsia="宋体" w:hAnsi="Times New Roman" w:cs="Times New Roman"/>
          <w:color w:val="000000" w:themeColor="text1"/>
          <w:sz w:val="24"/>
          <w:szCs w:val="24"/>
        </w:rPr>
        <w:t>是</w:t>
      </w:r>
      <w:r>
        <w:rPr>
          <w:rFonts w:ascii="Times New Roman" w:eastAsia="宋体" w:hAnsi="Times New Roman" w:cs="Times New Roman"/>
          <w:color w:val="000000" w:themeColor="text1"/>
          <w:sz w:val="24"/>
          <w:szCs w:val="24"/>
        </w:rPr>
        <w:t>MSE</w:t>
      </w:r>
      <w:r>
        <w:rPr>
          <w:rFonts w:ascii="Times New Roman" w:eastAsia="宋体" w:hAnsi="Times New Roman" w:cs="Times New Roman"/>
          <w:color w:val="000000" w:themeColor="text1"/>
          <w:sz w:val="24"/>
          <w:szCs w:val="24"/>
        </w:rPr>
        <w:t>开个根号</w:t>
      </w:r>
      <w:r>
        <w:rPr>
          <w:rFonts w:ascii="Times New Roman" w:eastAsia="宋体" w:hAnsi="Times New Roman" w:cs="Times New Roman" w:hint="eastAsia"/>
          <w:color w:val="000000" w:themeColor="text1"/>
          <w:sz w:val="24"/>
          <w:szCs w:val="24"/>
        </w:rPr>
        <w:t>的值，</w:t>
      </w:r>
      <w:r>
        <w:rPr>
          <w:rFonts w:ascii="Times New Roman" w:eastAsia="宋体" w:hAnsi="Times New Roman" w:cs="Times New Roman"/>
          <w:color w:val="000000" w:themeColor="text1"/>
          <w:sz w:val="24"/>
          <w:szCs w:val="24"/>
        </w:rPr>
        <w:t>MSE</w:t>
      </w:r>
      <w:r>
        <w:rPr>
          <w:rFonts w:ascii="Times New Roman" w:eastAsia="宋体" w:hAnsi="Times New Roman" w:cs="Times New Roman"/>
          <w:color w:val="000000" w:themeColor="text1"/>
          <w:sz w:val="24"/>
          <w:szCs w:val="24"/>
        </w:rPr>
        <w:t>与</w:t>
      </w:r>
      <w:r>
        <w:rPr>
          <w:rFonts w:ascii="Times New Roman" w:eastAsia="宋体" w:hAnsi="Times New Roman" w:cs="Times New Roman"/>
          <w:color w:val="000000" w:themeColor="text1"/>
          <w:sz w:val="24"/>
          <w:szCs w:val="24"/>
        </w:rPr>
        <w:t>RMSE</w:t>
      </w:r>
      <w:r>
        <w:rPr>
          <w:rFonts w:ascii="Times New Roman" w:eastAsia="宋体" w:hAnsi="Times New Roman" w:cs="Times New Roman"/>
          <w:color w:val="000000" w:themeColor="text1"/>
          <w:sz w:val="24"/>
          <w:szCs w:val="24"/>
        </w:rPr>
        <w:t>二者是呈现正相关的。</w:t>
      </w:r>
      <w:r>
        <w:rPr>
          <w:rFonts w:ascii="Times New Roman" w:eastAsia="宋体" w:hAnsi="Times New Roman" w:cs="Times New Roman"/>
          <w:color w:val="000000" w:themeColor="text1"/>
          <w:sz w:val="24"/>
          <w:szCs w:val="24"/>
        </w:rPr>
        <w:t>RMSE</w:t>
      </w:r>
      <w:r>
        <w:rPr>
          <w:rFonts w:ascii="Times New Roman" w:eastAsia="宋体" w:hAnsi="Times New Roman" w:cs="Times New Roman" w:hint="eastAsia"/>
          <w:color w:val="000000" w:themeColor="text1"/>
          <w:sz w:val="24"/>
          <w:szCs w:val="24"/>
        </w:rPr>
        <w:t>越小，误差越小，反之，误差越大，</w:t>
      </w:r>
      <w:r>
        <w:rPr>
          <w:rFonts w:ascii="Times New Roman" w:eastAsia="宋体" w:hAnsi="Times New Roman" w:cs="Times New Roman"/>
          <w:color w:val="000000" w:themeColor="text1"/>
          <w:sz w:val="24"/>
          <w:szCs w:val="24"/>
        </w:rPr>
        <w:t>RMSE</w:t>
      </w:r>
      <w:r>
        <w:rPr>
          <w:rFonts w:ascii="Times New Roman" w:eastAsia="宋体" w:hAnsi="Times New Roman" w:cs="Times New Roman" w:hint="eastAsia"/>
          <w:color w:val="000000" w:themeColor="text1"/>
          <w:sz w:val="24"/>
          <w:szCs w:val="24"/>
        </w:rPr>
        <w:t>越大。</w:t>
      </w:r>
    </w:p>
    <w:p w14:paraId="30B49624" w14:textId="77777777" w:rsidR="005D4DFB" w:rsidRDefault="00853CF7">
      <w:pPr>
        <w:spacing w:line="400" w:lineRule="atLeas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 xml:space="preserve">② </w:t>
      </w:r>
      <w:r>
        <w:rPr>
          <w:rFonts w:ascii="Times New Roman" w:eastAsia="宋体" w:hAnsi="Times New Roman" w:cs="Times New Roman"/>
          <w:color w:val="000000" w:themeColor="text1"/>
          <w:sz w:val="24"/>
          <w:szCs w:val="24"/>
        </w:rPr>
        <w:t>平均绝对</w:t>
      </w:r>
      <w:r>
        <w:rPr>
          <w:rFonts w:ascii="Times New Roman" w:eastAsia="宋体" w:hAnsi="Times New Roman" w:cs="Times New Roman" w:hint="eastAsia"/>
          <w:color w:val="000000" w:themeColor="text1"/>
          <w:sz w:val="24"/>
          <w:szCs w:val="24"/>
        </w:rPr>
        <w:t>百分</w:t>
      </w:r>
      <w:r>
        <w:rPr>
          <w:rFonts w:ascii="Times New Roman" w:eastAsia="宋体" w:hAnsi="Times New Roman" w:cs="Times New Roman"/>
          <w:color w:val="000000" w:themeColor="text1"/>
          <w:sz w:val="24"/>
          <w:szCs w:val="24"/>
        </w:rPr>
        <w:t>误差</w:t>
      </w:r>
      <w:r>
        <w:rPr>
          <w:rFonts w:ascii="Times New Roman" w:eastAsia="宋体" w:hAnsi="Times New Roman" w:cs="Times New Roman"/>
          <w:color w:val="000000" w:themeColor="text1"/>
          <w:sz w:val="24"/>
          <w:szCs w:val="24"/>
        </w:rPr>
        <w:t>(MAPE)</w:t>
      </w:r>
    </w:p>
    <w:p w14:paraId="1AF0AA43" w14:textId="77777777" w:rsidR="005D4DFB" w:rsidRDefault="00853CF7">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MAPE</w:t>
      </w:r>
      <w:r>
        <w:rPr>
          <w:rFonts w:ascii="Times New Roman" w:eastAsia="宋体" w:hAnsi="Times New Roman" w:cs="Times New Roman" w:hint="eastAsia"/>
          <w:color w:val="000000" w:themeColor="text1"/>
          <w:sz w:val="24"/>
          <w:szCs w:val="24"/>
        </w:rPr>
        <w:t>与</w:t>
      </w:r>
      <w:r>
        <w:rPr>
          <w:rFonts w:ascii="Times New Roman" w:eastAsia="宋体" w:hAnsi="Times New Roman" w:cs="Times New Roman" w:hint="eastAsia"/>
          <w:color w:val="000000" w:themeColor="text1"/>
          <w:sz w:val="24"/>
          <w:szCs w:val="24"/>
        </w:rPr>
        <w:t>RMSE</w:t>
      </w:r>
      <w:r>
        <w:rPr>
          <w:rFonts w:ascii="Times New Roman" w:eastAsia="宋体" w:hAnsi="Times New Roman" w:cs="Times New Roman" w:hint="eastAsia"/>
          <w:color w:val="000000" w:themeColor="text1"/>
          <w:sz w:val="24"/>
          <w:szCs w:val="24"/>
        </w:rPr>
        <w:t>不同的是，</w:t>
      </w:r>
      <w:r>
        <w:rPr>
          <w:rFonts w:ascii="Times New Roman" w:eastAsia="宋体" w:hAnsi="Times New Roman" w:cs="Times New Roman" w:hint="eastAsia"/>
          <w:color w:val="000000" w:themeColor="text1"/>
          <w:sz w:val="24"/>
          <w:szCs w:val="24"/>
        </w:rPr>
        <w:t>MAPE</w:t>
      </w:r>
      <w:r>
        <w:rPr>
          <w:rFonts w:ascii="Times New Roman" w:eastAsia="宋体" w:hAnsi="Times New Roman" w:cs="Times New Roman" w:hint="eastAsia"/>
          <w:color w:val="000000" w:themeColor="text1"/>
          <w:sz w:val="24"/>
          <w:szCs w:val="24"/>
        </w:rPr>
        <w:t>不仅考虑估计值和实际值的偏差大小，同时考虑了误差值和实际值的偏差程度，由于其并未进行平方处理，因此相比于</w:t>
      </w:r>
      <w:r>
        <w:rPr>
          <w:rFonts w:ascii="Times New Roman" w:eastAsia="宋体" w:hAnsi="Times New Roman" w:cs="Times New Roman" w:hint="eastAsia"/>
          <w:color w:val="000000" w:themeColor="text1"/>
          <w:sz w:val="24"/>
          <w:szCs w:val="24"/>
        </w:rPr>
        <w:t>MSE</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MAPE</w:t>
      </w:r>
      <w:r>
        <w:rPr>
          <w:rFonts w:ascii="Times New Roman" w:eastAsia="宋体" w:hAnsi="Times New Roman" w:cs="Times New Roman" w:hint="eastAsia"/>
          <w:color w:val="000000" w:themeColor="text1"/>
          <w:sz w:val="24"/>
          <w:szCs w:val="24"/>
        </w:rPr>
        <w:t>也无需考虑单位放大带来的影响，但是</w:t>
      </w:r>
      <w:r>
        <w:rPr>
          <w:rFonts w:ascii="Times New Roman" w:eastAsia="宋体" w:hAnsi="Times New Roman" w:cs="Times New Roman" w:hint="eastAsia"/>
          <w:color w:val="000000" w:themeColor="text1"/>
          <w:sz w:val="24"/>
          <w:szCs w:val="24"/>
        </w:rPr>
        <w:t>MAPE</w:t>
      </w:r>
      <w:r>
        <w:rPr>
          <w:rFonts w:ascii="Times New Roman" w:eastAsia="宋体" w:hAnsi="Times New Roman" w:cs="Times New Roman" w:hint="eastAsia"/>
          <w:color w:val="000000" w:themeColor="text1"/>
          <w:sz w:val="24"/>
          <w:szCs w:val="24"/>
        </w:rPr>
        <w:t>进行了除法操作，因此当真实中存在</w:t>
      </w:r>
      <w:r>
        <w:rPr>
          <w:rFonts w:ascii="Times New Roman" w:eastAsia="宋体" w:hAnsi="Times New Roman" w:cs="Times New Roman" w:hint="eastAsia"/>
          <w:color w:val="000000" w:themeColor="text1"/>
          <w:sz w:val="24"/>
          <w:szCs w:val="24"/>
        </w:rPr>
        <w:t>0</w:t>
      </w:r>
      <w:r>
        <w:rPr>
          <w:rFonts w:ascii="Times New Roman" w:eastAsia="宋体" w:hAnsi="Times New Roman" w:cs="Times New Roman" w:hint="eastAsia"/>
          <w:color w:val="000000" w:themeColor="text1"/>
          <w:sz w:val="24"/>
          <w:szCs w:val="24"/>
        </w:rPr>
        <w:t>值时，会造成</w:t>
      </w:r>
      <w:r>
        <w:rPr>
          <w:rFonts w:ascii="Times New Roman" w:eastAsia="宋体" w:hAnsi="Times New Roman" w:cs="Times New Roman" w:hint="eastAsia"/>
          <w:color w:val="000000" w:themeColor="text1"/>
          <w:sz w:val="24"/>
          <w:szCs w:val="24"/>
        </w:rPr>
        <w:t>MAPE</w:t>
      </w:r>
      <w:r>
        <w:rPr>
          <w:rFonts w:ascii="Times New Roman" w:eastAsia="宋体" w:hAnsi="Times New Roman" w:cs="Times New Roman" w:hint="eastAsia"/>
          <w:color w:val="000000" w:themeColor="text1"/>
          <w:sz w:val="24"/>
          <w:szCs w:val="24"/>
        </w:rPr>
        <w:t>失效，但对于本文中的整流罩温湿度数值并不存在分母</w:t>
      </w:r>
      <w:r>
        <w:rPr>
          <w:rFonts w:ascii="Times New Roman" w:eastAsia="宋体" w:hAnsi="Times New Roman" w:cs="Times New Roman" w:hint="eastAsia"/>
          <w:color w:val="000000" w:themeColor="text1"/>
          <w:sz w:val="24"/>
          <w:szCs w:val="24"/>
        </w:rPr>
        <w:t>0</w:t>
      </w:r>
      <w:r>
        <w:rPr>
          <w:rFonts w:ascii="Times New Roman" w:eastAsia="宋体" w:hAnsi="Times New Roman" w:cs="Times New Roman" w:hint="eastAsia"/>
          <w:color w:val="000000" w:themeColor="text1"/>
          <w:sz w:val="24"/>
          <w:szCs w:val="24"/>
        </w:rPr>
        <w:t>值的可能，因此该公式适用于本文数据。</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7F06BFE3" w14:textId="77777777">
        <w:trPr>
          <w:jc w:val="center"/>
        </w:trPr>
        <w:tc>
          <w:tcPr>
            <w:tcW w:w="6818" w:type="dxa"/>
            <w:tcBorders>
              <w:tl2br w:val="nil"/>
              <w:tr2bl w:val="nil"/>
            </w:tcBorders>
            <w:vAlign w:val="center"/>
          </w:tcPr>
          <w:p w14:paraId="1DC0953F"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26"/>
                <w:sz w:val="24"/>
                <w:szCs w:val="24"/>
              </w:rPr>
              <w:object w:dxaOrig="1999" w:dyaOrig="612" w14:anchorId="1BE46BE8">
                <v:shape id="_x0000_i1121" type="#_x0000_t75" style="width:100.2pt;height:30.6pt" o:ole="">
                  <v:imagedata r:id="rId219" o:title=""/>
                </v:shape>
                <o:OLEObject Type="Embed" ProgID="Equation.DSMT4" ShapeID="_x0000_i1121" DrawAspect="Content" ObjectID="_1735859469" r:id="rId220"/>
              </w:object>
            </w:r>
          </w:p>
        </w:tc>
        <w:tc>
          <w:tcPr>
            <w:tcW w:w="1704" w:type="dxa"/>
            <w:tcBorders>
              <w:tl2br w:val="nil"/>
              <w:tr2bl w:val="nil"/>
            </w:tcBorders>
            <w:vAlign w:val="center"/>
          </w:tcPr>
          <w:p w14:paraId="686B7F7D"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(3.18)</w:t>
            </w:r>
          </w:p>
        </w:tc>
      </w:tr>
    </w:tbl>
    <w:p w14:paraId="40FC73BB" w14:textId="77777777" w:rsidR="005D4DFB" w:rsidRDefault="00853CF7">
      <w:pPr>
        <w:spacing w:line="420" w:lineRule="atLeas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③ 平均绝对误差</w:t>
      </w:r>
      <w:r>
        <w:rPr>
          <w:rFonts w:ascii="Times New Roman" w:eastAsia="宋体" w:hAnsi="Times New Roman" w:cs="Times New Roman"/>
          <w:color w:val="000000" w:themeColor="text1"/>
          <w:sz w:val="24"/>
          <w:szCs w:val="24"/>
        </w:rPr>
        <w:t>(MAE)</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1BBF13B7" w14:textId="77777777">
        <w:trPr>
          <w:jc w:val="center"/>
        </w:trPr>
        <w:tc>
          <w:tcPr>
            <w:tcW w:w="6818" w:type="dxa"/>
            <w:tcBorders>
              <w:tl2br w:val="nil"/>
              <w:tr2bl w:val="nil"/>
            </w:tcBorders>
            <w:vAlign w:val="center"/>
          </w:tcPr>
          <w:p w14:paraId="2FF0A7F9"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hint="eastAsia"/>
                <w:color w:val="000000" w:themeColor="text1"/>
                <w:position w:val="-28"/>
                <w:sz w:val="24"/>
                <w:szCs w:val="24"/>
              </w:rPr>
              <w:object w:dxaOrig="1834" w:dyaOrig="679" w14:anchorId="2097F0D1">
                <v:shape id="_x0000_i1122" type="#_x0000_t75" style="width:91.8pt;height:33.6pt" o:ole="">
                  <v:imagedata r:id="rId221" o:title=""/>
                </v:shape>
                <o:OLEObject Type="Embed" ProgID="Equation.3" ShapeID="_x0000_i1122" DrawAspect="Content" ObjectID="_1735859470" r:id="rId222"/>
              </w:object>
            </w:r>
          </w:p>
        </w:tc>
        <w:tc>
          <w:tcPr>
            <w:tcW w:w="1704" w:type="dxa"/>
            <w:tcBorders>
              <w:tl2br w:val="nil"/>
              <w:tr2bl w:val="nil"/>
            </w:tcBorders>
            <w:vAlign w:val="center"/>
          </w:tcPr>
          <w:p w14:paraId="561FC46B"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(3.19)</w:t>
            </w:r>
          </w:p>
        </w:tc>
      </w:tr>
    </w:tbl>
    <w:p w14:paraId="0C641AF7" w14:textId="77777777" w:rsidR="005D4DFB" w:rsidRDefault="00853CF7">
      <w:pPr>
        <w:spacing w:line="400" w:lineRule="exact"/>
        <w:ind w:firstLineChars="200" w:firstLine="480"/>
        <w:jc w:val="lef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MAE</w:t>
      </w:r>
      <w:r>
        <w:rPr>
          <w:rFonts w:ascii="Times New Roman" w:eastAsia="宋体" w:hAnsi="Times New Roman" w:cs="Times New Roman" w:hint="eastAsia"/>
          <w:color w:val="000000" w:themeColor="text1"/>
          <w:sz w:val="24"/>
          <w:szCs w:val="24"/>
        </w:rPr>
        <w:t>的取值</w:t>
      </w:r>
      <w:r>
        <w:rPr>
          <w:rFonts w:ascii="Times New Roman" w:eastAsia="宋体" w:hAnsi="Times New Roman" w:cs="Times New Roman"/>
          <w:color w:val="000000" w:themeColor="text1"/>
          <w:sz w:val="24"/>
          <w:szCs w:val="24"/>
        </w:rPr>
        <w:t>范围</w:t>
      </w:r>
      <w:r>
        <w:rPr>
          <w:rFonts w:ascii="Times New Roman" w:eastAsia="宋体" w:hAnsi="Times New Roman" w:cs="Times New Roman"/>
          <w:color w:val="000000" w:themeColor="text1"/>
          <w:sz w:val="24"/>
          <w:szCs w:val="24"/>
        </w:rPr>
        <w:t>[0,+∞)</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MAE</w:t>
      </w:r>
      <w:r>
        <w:rPr>
          <w:rFonts w:ascii="Times New Roman" w:eastAsia="宋体" w:hAnsi="Times New Roman" w:cs="Times New Roman" w:hint="eastAsia"/>
          <w:color w:val="000000" w:themeColor="text1"/>
          <w:sz w:val="24"/>
          <w:szCs w:val="24"/>
        </w:rPr>
        <w:t>值越小说明模型误差越小，同样的，</w:t>
      </w:r>
      <w:r>
        <w:rPr>
          <w:rFonts w:ascii="Times New Roman" w:eastAsia="宋体" w:hAnsi="Times New Roman" w:cs="Times New Roman"/>
          <w:color w:val="000000" w:themeColor="text1"/>
          <w:sz w:val="24"/>
          <w:szCs w:val="24"/>
        </w:rPr>
        <w:t>误差越大，该值越大。</w:t>
      </w:r>
    </w:p>
    <w:p w14:paraId="776B3425" w14:textId="77777777" w:rsidR="005D4DFB" w:rsidRDefault="00853CF7">
      <w:pPr>
        <w:pStyle w:val="3"/>
      </w:pPr>
      <w:bookmarkStart w:id="108" w:name="_Toc125207180"/>
      <w:r>
        <w:rPr>
          <w:color w:val="000000" w:themeColor="text1"/>
        </w:rPr>
        <w:t>3.</w:t>
      </w:r>
      <w:r>
        <w:rPr>
          <w:rFonts w:hint="eastAsia"/>
          <w:color w:val="000000" w:themeColor="text1"/>
        </w:rPr>
        <w:t>4</w:t>
      </w:r>
      <w:r>
        <w:rPr>
          <w:color w:val="000000" w:themeColor="text1"/>
        </w:rPr>
        <w:t>.</w:t>
      </w:r>
      <w:r>
        <w:rPr>
          <w:rFonts w:hint="eastAsia"/>
          <w:color w:val="000000" w:themeColor="text1"/>
        </w:rPr>
        <w:t>2</w:t>
      </w:r>
      <w:r>
        <w:rPr>
          <w:color w:val="000000" w:themeColor="text1"/>
        </w:rPr>
        <w:t xml:space="preserve"> </w:t>
      </w:r>
      <w:r>
        <w:rPr>
          <w:rFonts w:hint="eastAsia"/>
        </w:rPr>
        <w:t>基于滑动窗口特征增强的整流罩温湿</w:t>
      </w:r>
      <w:proofErr w:type="gramStart"/>
      <w:r>
        <w:rPr>
          <w:rFonts w:hint="eastAsia"/>
        </w:rPr>
        <w:t>度回归</w:t>
      </w:r>
      <w:proofErr w:type="gramEnd"/>
      <w:r>
        <w:rPr>
          <w:rFonts w:hint="eastAsia"/>
        </w:rPr>
        <w:t>模型</w:t>
      </w:r>
      <w:bookmarkEnd w:id="108"/>
    </w:p>
    <w:p w14:paraId="66BC550B"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在本文中由于传感器数据由</w:t>
      </w:r>
      <w:r>
        <w:rPr>
          <w:rFonts w:ascii="Times New Roman" w:eastAsia="宋体" w:hAnsi="Times New Roman" w:cs="Times New Roman" w:hint="eastAsia"/>
          <w:color w:val="000000" w:themeColor="text1"/>
          <w:sz w:val="24"/>
          <w:szCs w:val="24"/>
        </w:rPr>
        <w:t>5s</w:t>
      </w:r>
      <w:r>
        <w:rPr>
          <w:rFonts w:ascii="Times New Roman" w:eastAsia="宋体" w:hAnsi="Times New Roman" w:cs="Times New Roman" w:hint="eastAsia"/>
          <w:color w:val="000000" w:themeColor="text1"/>
          <w:sz w:val="24"/>
          <w:szCs w:val="24"/>
        </w:rPr>
        <w:t>一帧进行采样，所以基于时序的滑动窗口大小</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hint="eastAsia"/>
          <w:color w:val="000000" w:themeColor="text1"/>
          <w:sz w:val="24"/>
          <w:szCs w:val="24"/>
        </w:rPr>
        <w:t>的设置</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分别探索</w:t>
      </w:r>
      <w:r>
        <w:rPr>
          <w:rFonts w:ascii="Times New Roman" w:eastAsia="宋体" w:hAnsi="Times New Roman" w:cs="Times New Roman" w:hint="eastAsia"/>
          <w:color w:val="000000" w:themeColor="text1"/>
          <w:sz w:val="24"/>
          <w:szCs w:val="24"/>
        </w:rPr>
        <w:t>m=12</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36</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60</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84</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108</w:t>
      </w:r>
      <w:r>
        <w:rPr>
          <w:rFonts w:ascii="Times New Roman" w:eastAsia="宋体" w:hAnsi="Times New Roman" w:cs="Times New Roman" w:hint="eastAsia"/>
          <w:color w:val="000000" w:themeColor="text1"/>
          <w:sz w:val="24"/>
          <w:szCs w:val="24"/>
        </w:rPr>
        <w:t>的传感器采集</w:t>
      </w:r>
      <w:proofErr w:type="gramStart"/>
      <w:r>
        <w:rPr>
          <w:rFonts w:ascii="Times New Roman" w:eastAsia="宋体" w:hAnsi="Times New Roman" w:cs="Times New Roman" w:hint="eastAsia"/>
          <w:color w:val="000000" w:themeColor="text1"/>
          <w:sz w:val="24"/>
          <w:szCs w:val="24"/>
        </w:rPr>
        <w:t>点数据</w:t>
      </w:r>
      <w:proofErr w:type="gramEnd"/>
      <w:r>
        <w:rPr>
          <w:rFonts w:ascii="Times New Roman" w:eastAsia="宋体" w:hAnsi="Times New Roman" w:cs="Times New Roman" w:hint="eastAsia"/>
          <w:color w:val="000000" w:themeColor="text1"/>
          <w:sz w:val="24"/>
          <w:szCs w:val="24"/>
        </w:rPr>
        <w:t>为一个滑动窗口大小进行回归。与之对应的真实时间间隔为</w:t>
      </w:r>
      <w:r>
        <w:rPr>
          <w:rFonts w:ascii="Times New Roman" w:eastAsia="宋体" w:hAnsi="Times New Roman" w:cs="Times New Roman" w:hint="eastAsia"/>
          <w:color w:val="000000" w:themeColor="text1"/>
          <w:sz w:val="24"/>
          <w:szCs w:val="24"/>
        </w:rPr>
        <w:t>1min</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3min</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5min</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7min</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9min</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基于</w:t>
      </w:r>
      <w:r>
        <w:rPr>
          <w:rFonts w:ascii="Times New Roman" w:eastAsia="宋体" w:hAnsi="Times New Roman" w:cs="Times New Roman" w:hint="eastAsia"/>
          <w:color w:val="000000" w:themeColor="text1"/>
          <w:sz w:val="24"/>
          <w:szCs w:val="24"/>
        </w:rPr>
        <w:t>滑动窗口特征增强的整流罩温湿</w:t>
      </w:r>
      <w:proofErr w:type="gramStart"/>
      <w:r>
        <w:rPr>
          <w:rFonts w:ascii="Times New Roman" w:eastAsia="宋体" w:hAnsi="Times New Roman" w:cs="Times New Roman" w:hint="eastAsia"/>
          <w:color w:val="000000" w:themeColor="text1"/>
          <w:sz w:val="24"/>
          <w:szCs w:val="24"/>
        </w:rPr>
        <w:t>度回归</w:t>
      </w:r>
      <w:proofErr w:type="gramEnd"/>
      <w:r>
        <w:rPr>
          <w:rFonts w:ascii="Times New Roman" w:eastAsia="宋体" w:hAnsi="Times New Roman" w:cs="Times New Roman" w:hint="eastAsia"/>
          <w:color w:val="000000" w:themeColor="text1"/>
          <w:sz w:val="24"/>
          <w:szCs w:val="24"/>
        </w:rPr>
        <w:t>模型流程主要包含以下步骤：</w:t>
      </w:r>
    </w:p>
    <w:p w14:paraId="62176C8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Step1:</w:t>
      </w:r>
      <w:r>
        <w:rPr>
          <w:rFonts w:ascii="Times New Roman" w:eastAsia="宋体" w:hAnsi="Times New Roman" w:cs="Times New Roman"/>
          <w:color w:val="000000" w:themeColor="text1"/>
          <w:sz w:val="24"/>
          <w:szCs w:val="24"/>
        </w:rPr>
        <w:t>获取</w:t>
      </w:r>
      <w:r>
        <w:rPr>
          <w:rFonts w:ascii="Times New Roman" w:eastAsia="宋体" w:hAnsi="Times New Roman" w:cs="Times New Roman" w:hint="eastAsia"/>
          <w:color w:val="000000" w:themeColor="text1"/>
          <w:sz w:val="24"/>
          <w:szCs w:val="24"/>
        </w:rPr>
        <w:t>整流罩感器温湿度</w:t>
      </w:r>
      <w:r>
        <w:rPr>
          <w:rFonts w:ascii="Times New Roman" w:eastAsia="宋体" w:hAnsi="Times New Roman" w:cs="Times New Roman"/>
          <w:color w:val="000000" w:themeColor="text1"/>
          <w:sz w:val="24"/>
          <w:szCs w:val="24"/>
        </w:rPr>
        <w:t>数据，对</w:t>
      </w:r>
      <w:r>
        <w:rPr>
          <w:rFonts w:ascii="Times New Roman" w:eastAsia="宋体" w:hAnsi="Times New Roman" w:cs="Times New Roman" w:hint="eastAsia"/>
          <w:color w:val="000000" w:themeColor="text1"/>
          <w:sz w:val="24"/>
          <w:szCs w:val="24"/>
        </w:rPr>
        <w:t>数据</w:t>
      </w:r>
      <w:r>
        <w:rPr>
          <w:rFonts w:ascii="Times New Roman" w:eastAsia="宋体" w:hAnsi="Times New Roman" w:cs="Times New Roman"/>
          <w:color w:val="000000" w:themeColor="text1"/>
          <w:sz w:val="24"/>
          <w:szCs w:val="24"/>
        </w:rPr>
        <w:t>集进行</w:t>
      </w:r>
      <w:r>
        <w:rPr>
          <w:rFonts w:ascii="Times New Roman" w:eastAsia="宋体" w:hAnsi="Times New Roman" w:cs="Times New Roman" w:hint="eastAsia"/>
          <w:color w:val="000000" w:themeColor="text1"/>
          <w:sz w:val="24"/>
          <w:szCs w:val="24"/>
        </w:rPr>
        <w:t>数据预处理，并使用滑动窗口将时间序列数据增强转化为模型可以输入的一维增强特征向量</w:t>
      </w:r>
      <w:r>
        <w:rPr>
          <w:rFonts w:ascii="Times New Roman" w:eastAsia="宋体" w:hAnsi="Times New Roman" w:cs="Times New Roman"/>
          <w:color w:val="000000" w:themeColor="text1"/>
          <w:sz w:val="24"/>
          <w:szCs w:val="24"/>
        </w:rPr>
        <w:t>；</w:t>
      </w:r>
    </w:p>
    <w:p w14:paraId="37AB2F3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Step2:</w:t>
      </w:r>
      <w:r>
        <w:rPr>
          <w:rFonts w:ascii="Times New Roman" w:eastAsia="宋体" w:hAnsi="Times New Roman" w:cs="Times New Roman"/>
          <w:color w:val="000000" w:themeColor="text1"/>
          <w:sz w:val="24"/>
          <w:szCs w:val="24"/>
        </w:rPr>
        <w:t>初始化</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color w:val="000000" w:themeColor="text1"/>
          <w:sz w:val="24"/>
          <w:szCs w:val="24"/>
        </w:rPr>
        <w:t>模型，配置</w:t>
      </w:r>
      <w:r>
        <w:rPr>
          <w:rFonts w:ascii="Times New Roman" w:eastAsia="宋体" w:hAnsi="Times New Roman" w:cs="Times New Roman" w:hint="eastAsia"/>
          <w:color w:val="000000" w:themeColor="text1"/>
          <w:sz w:val="24"/>
          <w:szCs w:val="24"/>
        </w:rPr>
        <w:t>默认的</w:t>
      </w:r>
      <w:r>
        <w:rPr>
          <w:rFonts w:ascii="Times New Roman" w:eastAsia="宋体" w:hAnsi="Times New Roman" w:cs="Times New Roman"/>
          <w:color w:val="000000" w:themeColor="text1"/>
          <w:sz w:val="24"/>
          <w:szCs w:val="24"/>
        </w:rPr>
        <w:t>超参数</w:t>
      </w:r>
      <w:r>
        <w:rPr>
          <w:rFonts w:ascii="Times New Roman" w:eastAsia="宋体" w:hAnsi="Times New Roman" w:cs="Times New Roman" w:hint="eastAsia"/>
          <w:color w:val="000000" w:themeColor="text1"/>
          <w:sz w:val="24"/>
          <w:szCs w:val="24"/>
        </w:rPr>
        <w:t>组合</w:t>
      </w:r>
      <w:r>
        <w:rPr>
          <w:rFonts w:ascii="Times New Roman" w:eastAsia="宋体" w:hAnsi="Times New Roman" w:cs="Times New Roman"/>
          <w:color w:val="000000" w:themeColor="text1"/>
          <w:sz w:val="24"/>
          <w:szCs w:val="24"/>
        </w:rPr>
        <w:t>；</w:t>
      </w:r>
    </w:p>
    <w:p w14:paraId="3D4019D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Step3:</w:t>
      </w:r>
      <w:r>
        <w:rPr>
          <w:rFonts w:ascii="Times New Roman" w:eastAsia="宋体" w:hAnsi="Times New Roman" w:cs="Times New Roman" w:hint="eastAsia"/>
          <w:color w:val="000000" w:themeColor="text1"/>
          <w:sz w:val="24"/>
          <w:szCs w:val="24"/>
        </w:rPr>
        <w:t>手动拆分</w:t>
      </w:r>
      <w:r>
        <w:rPr>
          <w:rFonts w:ascii="Times New Roman" w:eastAsia="宋体" w:hAnsi="Times New Roman" w:cs="Times New Roman" w:hint="eastAsia"/>
          <w:color w:val="000000" w:themeColor="text1"/>
          <w:sz w:val="24"/>
          <w:szCs w:val="24"/>
        </w:rPr>
        <w:t>80%</w:t>
      </w:r>
      <w:r>
        <w:rPr>
          <w:rFonts w:ascii="Times New Roman" w:eastAsia="宋体" w:hAnsi="Times New Roman" w:cs="Times New Roman"/>
          <w:color w:val="000000" w:themeColor="text1"/>
          <w:sz w:val="24"/>
          <w:szCs w:val="24"/>
        </w:rPr>
        <w:t>训练集、</w:t>
      </w:r>
      <w:r>
        <w:rPr>
          <w:rFonts w:ascii="Times New Roman" w:eastAsia="宋体" w:hAnsi="Times New Roman" w:cs="Times New Roman" w:hint="eastAsia"/>
          <w:color w:val="000000" w:themeColor="text1"/>
          <w:sz w:val="24"/>
          <w:szCs w:val="24"/>
        </w:rPr>
        <w:t>20%</w:t>
      </w:r>
      <w:r>
        <w:rPr>
          <w:rFonts w:ascii="Times New Roman" w:eastAsia="宋体" w:hAnsi="Times New Roman" w:cs="Times New Roman"/>
          <w:color w:val="000000" w:themeColor="text1"/>
          <w:sz w:val="24"/>
          <w:szCs w:val="24"/>
        </w:rPr>
        <w:t>测试</w:t>
      </w:r>
      <w:r>
        <w:rPr>
          <w:rFonts w:ascii="Times New Roman" w:eastAsia="宋体" w:hAnsi="Times New Roman" w:cs="Times New Roman" w:hint="eastAsia"/>
          <w:color w:val="000000" w:themeColor="text1"/>
          <w:sz w:val="24"/>
          <w:szCs w:val="24"/>
        </w:rPr>
        <w:t>集</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运行</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color w:val="000000" w:themeColor="text1"/>
          <w:sz w:val="24"/>
          <w:szCs w:val="24"/>
        </w:rPr>
        <w:t>模型</w:t>
      </w:r>
      <w:r>
        <w:rPr>
          <w:rFonts w:ascii="Times New Roman" w:eastAsia="宋体" w:hAnsi="Times New Roman" w:cs="Times New Roman" w:hint="eastAsia"/>
          <w:color w:val="000000" w:themeColor="text1"/>
          <w:sz w:val="24"/>
          <w:szCs w:val="24"/>
        </w:rPr>
        <w:t>使用整流罩温湿度的训练集接进行贝叶斯优化超参数，得到优化后的超参数组合；</w:t>
      </w:r>
    </w:p>
    <w:p w14:paraId="5F2C2F6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Step</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使用优化后的超参数组合重新定义</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模型，并使用该优化后模型重新训练，并保存训练好的整流罩温湿</w:t>
      </w:r>
      <w:proofErr w:type="gramStart"/>
      <w:r>
        <w:rPr>
          <w:rFonts w:ascii="Times New Roman" w:eastAsia="宋体" w:hAnsi="Times New Roman" w:cs="Times New Roman" w:hint="eastAsia"/>
          <w:color w:val="000000" w:themeColor="text1"/>
          <w:sz w:val="24"/>
          <w:szCs w:val="24"/>
        </w:rPr>
        <w:t>度回归</w:t>
      </w:r>
      <w:proofErr w:type="gramEnd"/>
      <w:r>
        <w:rPr>
          <w:rFonts w:ascii="Times New Roman" w:eastAsia="宋体" w:hAnsi="Times New Roman" w:cs="Times New Roman" w:hint="eastAsia"/>
          <w:color w:val="000000" w:themeColor="text1"/>
          <w:sz w:val="24"/>
          <w:szCs w:val="24"/>
        </w:rPr>
        <w:t>模型；</w:t>
      </w:r>
    </w:p>
    <w:p w14:paraId="3D23B4F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Step</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测试训练</w:t>
      </w:r>
      <w:r>
        <w:rPr>
          <w:rFonts w:ascii="Times New Roman" w:eastAsia="宋体" w:hAnsi="Times New Roman" w:cs="Times New Roman" w:hint="eastAsia"/>
          <w:color w:val="000000" w:themeColor="text1"/>
          <w:sz w:val="24"/>
          <w:szCs w:val="24"/>
        </w:rPr>
        <w:t>好</w:t>
      </w:r>
      <w:r>
        <w:rPr>
          <w:rFonts w:ascii="Times New Roman" w:eastAsia="宋体" w:hAnsi="Times New Roman" w:cs="Times New Roman"/>
          <w:color w:val="000000" w:themeColor="text1"/>
          <w:sz w:val="24"/>
          <w:szCs w:val="24"/>
        </w:rPr>
        <w:t>的</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color w:val="000000" w:themeColor="text1"/>
          <w:sz w:val="24"/>
          <w:szCs w:val="24"/>
        </w:rPr>
        <w:t>模型。将</w:t>
      </w:r>
      <w:r>
        <w:rPr>
          <w:rFonts w:ascii="Times New Roman" w:eastAsia="宋体" w:hAnsi="Times New Roman" w:cs="Times New Roman" w:hint="eastAsia"/>
          <w:color w:val="000000" w:themeColor="text1"/>
          <w:sz w:val="24"/>
          <w:szCs w:val="24"/>
        </w:rPr>
        <w:t>经过相同</w:t>
      </w:r>
      <w:r>
        <w:rPr>
          <w:rFonts w:ascii="Times New Roman" w:eastAsia="宋体" w:hAnsi="Times New Roman" w:cs="Times New Roman"/>
          <w:color w:val="000000" w:themeColor="text1"/>
          <w:sz w:val="24"/>
          <w:szCs w:val="24"/>
        </w:rPr>
        <w:t>预处理后的</w:t>
      </w:r>
      <w:r>
        <w:rPr>
          <w:rFonts w:ascii="Times New Roman" w:eastAsia="宋体" w:hAnsi="Times New Roman" w:cs="Times New Roman" w:hint="eastAsia"/>
          <w:color w:val="000000" w:themeColor="text1"/>
          <w:sz w:val="24"/>
          <w:szCs w:val="24"/>
        </w:rPr>
        <w:t>整流罩罩内温湿度</w:t>
      </w:r>
      <w:r>
        <w:rPr>
          <w:rFonts w:ascii="Times New Roman" w:eastAsia="宋体" w:hAnsi="Times New Roman" w:cs="Times New Roman"/>
          <w:color w:val="000000" w:themeColor="text1"/>
          <w:sz w:val="24"/>
          <w:szCs w:val="24"/>
        </w:rPr>
        <w:t>测试</w:t>
      </w:r>
      <w:r>
        <w:rPr>
          <w:rFonts w:ascii="Times New Roman" w:eastAsia="宋体" w:hAnsi="Times New Roman" w:cs="Times New Roman" w:hint="eastAsia"/>
          <w:color w:val="000000" w:themeColor="text1"/>
          <w:sz w:val="24"/>
          <w:szCs w:val="24"/>
        </w:rPr>
        <w:t>集</w:t>
      </w:r>
      <w:r>
        <w:rPr>
          <w:rFonts w:ascii="Times New Roman" w:eastAsia="宋体" w:hAnsi="Times New Roman" w:cs="Times New Roman"/>
          <w:color w:val="000000" w:themeColor="text1"/>
          <w:sz w:val="24"/>
          <w:szCs w:val="24"/>
        </w:rPr>
        <w:t>样本输入到</w:t>
      </w:r>
      <w:r>
        <w:rPr>
          <w:rFonts w:ascii="Times New Roman" w:eastAsia="宋体" w:hAnsi="Times New Roman" w:cs="Times New Roman" w:hint="eastAsia"/>
          <w:color w:val="000000" w:themeColor="text1"/>
          <w:sz w:val="24"/>
          <w:szCs w:val="24"/>
        </w:rPr>
        <w:t>训练完成</w:t>
      </w:r>
      <w:r>
        <w:rPr>
          <w:rFonts w:ascii="Times New Roman" w:eastAsia="宋体" w:hAnsi="Times New Roman" w:cs="Times New Roman"/>
          <w:color w:val="000000" w:themeColor="text1"/>
          <w:sz w:val="24"/>
          <w:szCs w:val="24"/>
        </w:rPr>
        <w:t>的</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color w:val="000000" w:themeColor="text1"/>
          <w:sz w:val="24"/>
          <w:szCs w:val="24"/>
        </w:rPr>
        <w:t>模型中，得到</w:t>
      </w:r>
      <w:r>
        <w:rPr>
          <w:rFonts w:ascii="Times New Roman" w:eastAsia="宋体" w:hAnsi="Times New Roman" w:cs="Times New Roman" w:hint="eastAsia"/>
          <w:color w:val="000000" w:themeColor="text1"/>
          <w:sz w:val="24"/>
          <w:szCs w:val="24"/>
        </w:rPr>
        <w:t>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值</w:t>
      </w:r>
      <w:r>
        <w:rPr>
          <w:rFonts w:ascii="Times New Roman" w:eastAsia="宋体" w:hAnsi="Times New Roman" w:cs="Times New Roman"/>
          <w:color w:val="000000" w:themeColor="text1"/>
          <w:sz w:val="24"/>
          <w:szCs w:val="24"/>
        </w:rPr>
        <w:t>。</w:t>
      </w:r>
    </w:p>
    <w:p w14:paraId="1DE2888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Step</w:t>
      </w:r>
      <w:r>
        <w:rPr>
          <w:rFonts w:ascii="Times New Roman" w:eastAsia="宋体" w:hAnsi="Times New Roman" w:cs="Times New Roman" w:hint="eastAsia"/>
          <w:color w:val="000000" w:themeColor="text1"/>
          <w:sz w:val="24"/>
          <w:szCs w:val="24"/>
        </w:rPr>
        <w:t>6</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将</w:t>
      </w:r>
      <w:r>
        <w:rPr>
          <w:rFonts w:ascii="Times New Roman" w:eastAsia="宋体" w:hAnsi="Times New Roman" w:cs="Times New Roman" w:hint="eastAsia"/>
          <w:color w:val="000000" w:themeColor="text1"/>
          <w:sz w:val="24"/>
          <w:szCs w:val="24"/>
        </w:rPr>
        <w:t>预测</w:t>
      </w:r>
      <w:r>
        <w:rPr>
          <w:rFonts w:ascii="Times New Roman" w:eastAsia="宋体" w:hAnsi="Times New Roman" w:cs="Times New Roman"/>
          <w:color w:val="000000" w:themeColor="text1"/>
          <w:sz w:val="24"/>
          <w:szCs w:val="24"/>
        </w:rPr>
        <w:t>结果</w:t>
      </w:r>
      <w:r>
        <w:rPr>
          <w:rFonts w:ascii="Times New Roman" w:eastAsia="宋体" w:hAnsi="Times New Roman" w:cs="Times New Roman" w:hint="eastAsia"/>
          <w:color w:val="000000" w:themeColor="text1"/>
          <w:sz w:val="24"/>
          <w:szCs w:val="24"/>
        </w:rPr>
        <w:t>与</w:t>
      </w:r>
      <w:r>
        <w:rPr>
          <w:rFonts w:ascii="Times New Roman" w:eastAsia="宋体" w:hAnsi="Times New Roman" w:cs="Times New Roman"/>
          <w:color w:val="000000" w:themeColor="text1"/>
          <w:sz w:val="24"/>
          <w:szCs w:val="24"/>
        </w:rPr>
        <w:t>实际</w:t>
      </w:r>
      <w:r>
        <w:rPr>
          <w:rFonts w:ascii="Times New Roman" w:eastAsia="宋体" w:hAnsi="Times New Roman" w:cs="Times New Roman" w:hint="eastAsia"/>
          <w:color w:val="000000" w:themeColor="text1"/>
          <w:sz w:val="24"/>
          <w:szCs w:val="24"/>
        </w:rPr>
        <w:t>整流罩内真实温湿数值</w:t>
      </w:r>
      <w:r>
        <w:rPr>
          <w:rFonts w:ascii="Times New Roman" w:eastAsia="宋体" w:hAnsi="Times New Roman" w:cs="Times New Roman"/>
          <w:color w:val="000000" w:themeColor="text1"/>
          <w:sz w:val="24"/>
          <w:szCs w:val="24"/>
        </w:rPr>
        <w:t>对比分析，</w:t>
      </w:r>
      <w:r>
        <w:rPr>
          <w:rFonts w:ascii="Times New Roman" w:eastAsia="宋体" w:hAnsi="Times New Roman" w:cs="Times New Roman" w:hint="eastAsia"/>
          <w:color w:val="000000" w:themeColor="text1"/>
          <w:sz w:val="24"/>
          <w:szCs w:val="24"/>
        </w:rPr>
        <w:t>使用</w:t>
      </w:r>
      <w:r>
        <w:rPr>
          <w:rFonts w:ascii="Times New Roman" w:eastAsia="宋体" w:hAnsi="Times New Roman" w:cs="Times New Roman"/>
          <w:color w:val="000000" w:themeColor="text1"/>
          <w:sz w:val="24"/>
          <w:szCs w:val="24"/>
        </w:rPr>
        <w:t>3.</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节所述</w:t>
      </w:r>
      <w:r>
        <w:rPr>
          <w:rFonts w:ascii="Times New Roman" w:eastAsia="宋体" w:hAnsi="Times New Roman" w:cs="Times New Roman" w:hint="eastAsia"/>
          <w:color w:val="000000" w:themeColor="text1"/>
          <w:sz w:val="24"/>
          <w:szCs w:val="24"/>
        </w:rPr>
        <w:t>评价</w:t>
      </w:r>
      <w:r>
        <w:rPr>
          <w:rFonts w:ascii="Times New Roman" w:eastAsia="宋体" w:hAnsi="Times New Roman" w:cs="Times New Roman"/>
          <w:color w:val="000000" w:themeColor="text1"/>
          <w:sz w:val="24"/>
          <w:szCs w:val="24"/>
        </w:rPr>
        <w:t>指标</w:t>
      </w:r>
      <w:r>
        <w:rPr>
          <w:rFonts w:ascii="Times New Roman" w:eastAsia="宋体" w:hAnsi="Times New Roman" w:cs="Times New Roman" w:hint="eastAsia"/>
          <w:color w:val="000000" w:themeColor="text1"/>
          <w:sz w:val="24"/>
          <w:szCs w:val="24"/>
        </w:rPr>
        <w:t>对模型的回归结果进行</w:t>
      </w:r>
      <w:r>
        <w:rPr>
          <w:rFonts w:ascii="Times New Roman" w:eastAsia="宋体" w:hAnsi="Times New Roman" w:cs="Times New Roman"/>
          <w:color w:val="000000" w:themeColor="text1"/>
          <w:sz w:val="24"/>
          <w:szCs w:val="24"/>
        </w:rPr>
        <w:t>评估</w:t>
      </w:r>
      <w:r>
        <w:rPr>
          <w:rFonts w:ascii="Times New Roman" w:eastAsia="宋体" w:hAnsi="Times New Roman" w:cs="Times New Roman" w:hint="eastAsia"/>
          <w:color w:val="000000" w:themeColor="text1"/>
          <w:sz w:val="24"/>
          <w:szCs w:val="24"/>
        </w:rPr>
        <w:t>，将模型预测值和真实值以及误差值可视化</w:t>
      </w:r>
      <w:r>
        <w:rPr>
          <w:rFonts w:ascii="Times New Roman" w:eastAsia="宋体" w:hAnsi="Times New Roman" w:cs="Times New Roman"/>
          <w:color w:val="000000" w:themeColor="text1"/>
          <w:sz w:val="24"/>
          <w:szCs w:val="24"/>
        </w:rPr>
        <w:t>。</w:t>
      </w:r>
    </w:p>
    <w:p w14:paraId="169C753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基于</w:t>
      </w:r>
      <w:r>
        <w:rPr>
          <w:rFonts w:ascii="Times New Roman" w:eastAsia="宋体" w:hAnsi="Times New Roman" w:cs="Times New Roman" w:hint="eastAsia"/>
          <w:color w:val="000000" w:themeColor="text1"/>
          <w:sz w:val="24"/>
          <w:szCs w:val="24"/>
        </w:rPr>
        <w:t>滑动窗口特征增强的整流罩温湿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color w:val="000000" w:themeColor="text1"/>
          <w:sz w:val="24"/>
          <w:szCs w:val="24"/>
        </w:rPr>
        <w:t>流程</w:t>
      </w:r>
      <w:r>
        <w:rPr>
          <w:rFonts w:ascii="Times New Roman" w:eastAsia="宋体" w:hAnsi="Times New Roman" w:cs="Times New Roman" w:hint="eastAsia"/>
          <w:color w:val="000000" w:themeColor="text1"/>
          <w:sz w:val="24"/>
          <w:szCs w:val="24"/>
        </w:rPr>
        <w:t>图如图</w:t>
      </w:r>
      <w:r>
        <w:rPr>
          <w:rFonts w:ascii="Times New Roman" w:eastAsia="宋体" w:hAnsi="Times New Roman" w:cs="Times New Roman" w:hint="eastAsia"/>
          <w:color w:val="000000" w:themeColor="text1"/>
          <w:sz w:val="24"/>
          <w:szCs w:val="24"/>
        </w:rPr>
        <w:t>3.7</w:t>
      </w:r>
      <w:r>
        <w:rPr>
          <w:rFonts w:ascii="Times New Roman" w:eastAsia="宋体" w:hAnsi="Times New Roman" w:cs="Times New Roman" w:hint="eastAsia"/>
          <w:color w:val="000000" w:themeColor="text1"/>
          <w:sz w:val="24"/>
          <w:szCs w:val="24"/>
        </w:rPr>
        <w:t>所示：</w:t>
      </w:r>
    </w:p>
    <w:p w14:paraId="0B4A88F8" w14:textId="77777777" w:rsidR="005D4DFB" w:rsidRDefault="00853CF7">
      <w:pPr>
        <w:spacing w:line="400" w:lineRule="atLeast"/>
        <w:ind w:leftChars="-472" w:rightChars="-338" w:right="-710" w:hangingChars="413" w:hanging="991"/>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lastRenderedPageBreak/>
        <w:drawing>
          <wp:inline distT="0" distB="0" distL="114300" distR="114300" wp14:anchorId="19EE4B24" wp14:editId="65C55CA6">
            <wp:extent cx="4007485" cy="4050665"/>
            <wp:effectExtent l="0" t="0" r="0" b="0"/>
            <wp:docPr id="26" name="图片 26"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未命名文件 (6)"/>
                    <pic:cNvPicPr>
                      <a:picLocks noChangeAspect="1"/>
                    </pic:cNvPicPr>
                  </pic:nvPicPr>
                  <pic:blipFill>
                    <a:blip r:embed="rId223"/>
                    <a:srcRect t="3531"/>
                    <a:stretch>
                      <a:fillRect/>
                    </a:stretch>
                  </pic:blipFill>
                  <pic:spPr>
                    <a:xfrm>
                      <a:off x="0" y="0"/>
                      <a:ext cx="4007485" cy="4050665"/>
                    </a:xfrm>
                    <a:prstGeom prst="rect">
                      <a:avLst/>
                    </a:prstGeom>
                  </pic:spPr>
                </pic:pic>
              </a:graphicData>
            </a:graphic>
          </wp:inline>
        </w:drawing>
      </w:r>
    </w:p>
    <w:p w14:paraId="45754379"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7 </w:t>
      </w:r>
      <w:r>
        <w:rPr>
          <w:rFonts w:ascii="Times New Roman" w:eastAsia="宋体" w:hAnsi="Times New Roman" w:cs="Times New Roman" w:hint="eastAsia"/>
          <w:color w:val="000000" w:themeColor="text1"/>
          <w:sz w:val="21"/>
          <w:szCs w:val="21"/>
        </w:rPr>
        <w:t>整流罩内环境温湿</w:t>
      </w:r>
      <w:proofErr w:type="gramStart"/>
      <w:r>
        <w:rPr>
          <w:rFonts w:ascii="Times New Roman" w:eastAsia="宋体" w:hAnsi="Times New Roman" w:cs="Times New Roman" w:hint="eastAsia"/>
          <w:color w:val="000000" w:themeColor="text1"/>
          <w:sz w:val="21"/>
          <w:szCs w:val="21"/>
        </w:rPr>
        <w:t>度预测</w:t>
      </w:r>
      <w:proofErr w:type="gramEnd"/>
      <w:r>
        <w:rPr>
          <w:rFonts w:ascii="Times New Roman" w:eastAsia="宋体" w:hAnsi="Times New Roman" w:cs="Times New Roman" w:hint="eastAsia"/>
          <w:color w:val="000000" w:themeColor="text1"/>
          <w:sz w:val="21"/>
          <w:szCs w:val="21"/>
        </w:rPr>
        <w:t>流程图</w:t>
      </w:r>
    </w:p>
    <w:p w14:paraId="3EAA4755"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hint="eastAsia"/>
          <w:color w:val="000000" w:themeColor="text1"/>
          <w:sz w:val="21"/>
          <w:szCs w:val="21"/>
        </w:rPr>
        <w:t>.7 Flow chart of ambient temperature and humidity estimation in the fairing</w:t>
      </w:r>
    </w:p>
    <w:p w14:paraId="257F6192" w14:textId="77777777" w:rsidR="005D4DFB" w:rsidRDefault="005D4DFB">
      <w:pPr>
        <w:spacing w:line="420" w:lineRule="exact"/>
        <w:rPr>
          <w:rFonts w:ascii="Times New Roman" w:eastAsia="宋体" w:hAnsi="Times New Roman" w:cs="Times New Roman"/>
          <w:color w:val="000000" w:themeColor="text1"/>
          <w:sz w:val="24"/>
          <w:szCs w:val="24"/>
        </w:rPr>
      </w:pPr>
    </w:p>
    <w:p w14:paraId="22CEE1C7"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测试使用不同大小的滑动窗口温湿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结果如图</w:t>
      </w:r>
      <w:r>
        <w:rPr>
          <w:rFonts w:ascii="Times New Roman" w:eastAsia="宋体" w:hAnsi="Times New Roman" w:cs="Times New Roman" w:hint="eastAsia"/>
          <w:color w:val="000000" w:themeColor="text1"/>
          <w:sz w:val="24"/>
          <w:szCs w:val="24"/>
        </w:rPr>
        <w:t>3.8</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3.9</w:t>
      </w:r>
      <w:r>
        <w:rPr>
          <w:rFonts w:ascii="Times New Roman" w:eastAsia="宋体" w:hAnsi="Times New Roman" w:cs="Times New Roman" w:hint="eastAsia"/>
          <w:color w:val="000000" w:themeColor="text1"/>
          <w:sz w:val="24"/>
          <w:szCs w:val="24"/>
        </w:rPr>
        <w:t>所示：</w:t>
      </w:r>
    </w:p>
    <w:p w14:paraId="75B84A8F" w14:textId="77777777" w:rsidR="005D4DFB" w:rsidRDefault="005D4DFB">
      <w:pPr>
        <w:spacing w:line="420" w:lineRule="exact"/>
        <w:ind w:firstLineChars="200" w:firstLine="480"/>
        <w:rPr>
          <w:rFonts w:ascii="Times New Roman" w:eastAsia="宋体" w:hAnsi="Times New Roman" w:cs="Times New Roman"/>
          <w:color w:val="000000" w:themeColor="text1"/>
          <w:sz w:val="24"/>
          <w:szCs w:val="24"/>
        </w:rPr>
      </w:pPr>
    </w:p>
    <w:p w14:paraId="3A1143CA" w14:textId="77777777" w:rsidR="005D4DFB" w:rsidRDefault="00853CF7">
      <w:pPr>
        <w:spacing w:line="400" w:lineRule="atLeast"/>
        <w:ind w:leftChars="-472" w:rightChars="-338" w:right="-710" w:hangingChars="413" w:hanging="991"/>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5F802B76" wp14:editId="531041EE">
            <wp:extent cx="5398770" cy="2699385"/>
            <wp:effectExtent l="0" t="0" r="11430" b="5715"/>
            <wp:docPr id="20" name="图片 20" descr="lightgbm温度多步长探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ghtgbm温度多步长探索"/>
                    <pic:cNvPicPr>
                      <a:picLocks noChangeAspect="1"/>
                    </pic:cNvPicPr>
                  </pic:nvPicPr>
                  <pic:blipFill>
                    <a:blip r:embed="rId224"/>
                    <a:stretch>
                      <a:fillRect/>
                    </a:stretch>
                  </pic:blipFill>
                  <pic:spPr>
                    <a:xfrm>
                      <a:off x="0" y="0"/>
                      <a:ext cx="5398770" cy="2699385"/>
                    </a:xfrm>
                    <a:prstGeom prst="rect">
                      <a:avLst/>
                    </a:prstGeom>
                  </pic:spPr>
                </pic:pic>
              </a:graphicData>
            </a:graphic>
          </wp:inline>
        </w:drawing>
      </w:r>
    </w:p>
    <w:p w14:paraId="43626F54"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8 </w:t>
      </w:r>
      <w:r>
        <w:rPr>
          <w:rFonts w:ascii="Times New Roman" w:eastAsia="宋体" w:hAnsi="Times New Roman" w:cs="Times New Roman" w:hint="eastAsia"/>
          <w:color w:val="000000" w:themeColor="text1"/>
          <w:sz w:val="21"/>
          <w:szCs w:val="21"/>
        </w:rPr>
        <w:t>不同窗口大小下</w:t>
      </w:r>
      <w:proofErr w:type="spellStart"/>
      <w:r>
        <w:rPr>
          <w:rFonts w:ascii="Times New Roman" w:eastAsia="宋体" w:hAnsi="Times New Roman" w:cs="Times New Roman"/>
          <w:color w:val="000000" w:themeColor="text1"/>
          <w:sz w:val="21"/>
          <w:szCs w:val="21"/>
        </w:rPr>
        <w:t>LightGBM</w:t>
      </w:r>
      <w:proofErr w:type="spellEnd"/>
      <w:r>
        <w:rPr>
          <w:rFonts w:ascii="Times New Roman" w:eastAsia="宋体" w:hAnsi="Times New Roman" w:cs="Times New Roman" w:hint="eastAsia"/>
          <w:color w:val="000000" w:themeColor="text1"/>
          <w:sz w:val="21"/>
          <w:szCs w:val="21"/>
        </w:rPr>
        <w:t>温度预测结果</w:t>
      </w:r>
    </w:p>
    <w:p w14:paraId="3255C647"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8 </w:t>
      </w:r>
      <w:proofErr w:type="spellStart"/>
      <w:r>
        <w:rPr>
          <w:rFonts w:ascii="Times New Roman" w:eastAsia="宋体" w:hAnsi="Times New Roman" w:cs="Times New Roman" w:hint="eastAsia"/>
          <w:color w:val="000000" w:themeColor="text1"/>
          <w:sz w:val="21"/>
          <w:szCs w:val="21"/>
        </w:rPr>
        <w:t>LightGBM</w:t>
      </w:r>
      <w:proofErr w:type="spellEnd"/>
      <w:r>
        <w:rPr>
          <w:rFonts w:ascii="Times New Roman" w:eastAsia="宋体" w:hAnsi="Times New Roman" w:cs="Times New Roman" w:hint="eastAsia"/>
          <w:color w:val="000000" w:themeColor="text1"/>
          <w:sz w:val="21"/>
          <w:szCs w:val="21"/>
        </w:rPr>
        <w:t xml:space="preserve"> temperature estimation results under different window sizes</w:t>
      </w:r>
    </w:p>
    <w:p w14:paraId="1FA466B0" w14:textId="77777777" w:rsidR="005D4DFB" w:rsidRDefault="00853CF7">
      <w:pPr>
        <w:spacing w:line="400" w:lineRule="atLeast"/>
        <w:ind w:leftChars="-472" w:rightChars="-338" w:right="-710" w:hangingChars="413" w:hanging="991"/>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lastRenderedPageBreak/>
        <w:drawing>
          <wp:inline distT="0" distB="0" distL="114300" distR="114300" wp14:anchorId="31BE2F2A" wp14:editId="682420B8">
            <wp:extent cx="5398770" cy="2699385"/>
            <wp:effectExtent l="0" t="0" r="11430" b="5715"/>
            <wp:docPr id="17" name="图片 17" descr="lightgbm湿度多步长探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ightgbm湿度多步长探索"/>
                    <pic:cNvPicPr>
                      <a:picLocks noChangeAspect="1"/>
                    </pic:cNvPicPr>
                  </pic:nvPicPr>
                  <pic:blipFill>
                    <a:blip r:embed="rId225"/>
                    <a:stretch>
                      <a:fillRect/>
                    </a:stretch>
                  </pic:blipFill>
                  <pic:spPr>
                    <a:xfrm>
                      <a:off x="0" y="0"/>
                      <a:ext cx="5398770" cy="2699385"/>
                    </a:xfrm>
                    <a:prstGeom prst="rect">
                      <a:avLst/>
                    </a:prstGeom>
                  </pic:spPr>
                </pic:pic>
              </a:graphicData>
            </a:graphic>
          </wp:inline>
        </w:drawing>
      </w:r>
    </w:p>
    <w:p w14:paraId="01044010"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10 </w:t>
      </w:r>
      <w:r>
        <w:rPr>
          <w:rFonts w:ascii="Times New Roman" w:eastAsia="宋体" w:hAnsi="Times New Roman" w:cs="Times New Roman" w:hint="eastAsia"/>
          <w:color w:val="000000" w:themeColor="text1"/>
          <w:sz w:val="21"/>
          <w:szCs w:val="21"/>
        </w:rPr>
        <w:t>不同窗口大小下</w:t>
      </w:r>
      <w:proofErr w:type="spellStart"/>
      <w:r>
        <w:rPr>
          <w:rFonts w:ascii="Times New Roman" w:eastAsia="宋体" w:hAnsi="Times New Roman" w:cs="Times New Roman"/>
          <w:color w:val="000000" w:themeColor="text1"/>
          <w:sz w:val="21"/>
          <w:szCs w:val="21"/>
        </w:rPr>
        <w:t>LightGBM</w:t>
      </w:r>
      <w:proofErr w:type="spellEnd"/>
      <w:r>
        <w:rPr>
          <w:rFonts w:ascii="Times New Roman" w:eastAsia="宋体" w:hAnsi="Times New Roman" w:cs="Times New Roman" w:hint="eastAsia"/>
          <w:color w:val="000000" w:themeColor="text1"/>
          <w:sz w:val="21"/>
          <w:szCs w:val="21"/>
        </w:rPr>
        <w:t>湿度预测结果</w:t>
      </w:r>
    </w:p>
    <w:p w14:paraId="1B1A5C4A" w14:textId="77777777" w:rsidR="005D4DFB" w:rsidRDefault="00853CF7">
      <w:pPr>
        <w:pStyle w:val="a3"/>
        <w:spacing w:line="40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Fig.</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9 </w:t>
      </w:r>
      <w:proofErr w:type="spellStart"/>
      <w:r>
        <w:rPr>
          <w:rFonts w:ascii="Times New Roman" w:eastAsia="宋体" w:hAnsi="Times New Roman" w:cs="Times New Roman" w:hint="eastAsia"/>
          <w:color w:val="000000" w:themeColor="text1"/>
          <w:sz w:val="21"/>
          <w:szCs w:val="21"/>
        </w:rPr>
        <w:t>LightGBM</w:t>
      </w:r>
      <w:proofErr w:type="spellEnd"/>
      <w:r>
        <w:rPr>
          <w:rFonts w:ascii="Times New Roman" w:eastAsia="宋体" w:hAnsi="Times New Roman" w:cs="Times New Roman" w:hint="eastAsia"/>
          <w:color w:val="000000" w:themeColor="text1"/>
          <w:sz w:val="21"/>
          <w:szCs w:val="21"/>
        </w:rPr>
        <w:t xml:space="preserve"> humidity estimation results under different window sizes</w:t>
      </w:r>
    </w:p>
    <w:p w14:paraId="5D533862"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5CA6E11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由上图可以得到不同滑动窗口大小下的整流罩温湿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结果，由整流罩温度预测结果得到对应滑动窗口大小下回归模型的相关评价指标如表</w:t>
      </w:r>
      <w:r>
        <w:rPr>
          <w:rFonts w:ascii="Times New Roman" w:eastAsia="宋体" w:hAnsi="Times New Roman" w:cs="Times New Roman" w:hint="eastAsia"/>
          <w:color w:val="000000" w:themeColor="text1"/>
          <w:sz w:val="24"/>
          <w:szCs w:val="24"/>
        </w:rPr>
        <w:t>3.5</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3.6</w:t>
      </w:r>
      <w:r>
        <w:rPr>
          <w:rFonts w:ascii="Times New Roman" w:eastAsia="宋体" w:hAnsi="Times New Roman" w:cs="Times New Roman" w:hint="eastAsia"/>
          <w:color w:val="000000" w:themeColor="text1"/>
          <w:sz w:val="24"/>
          <w:szCs w:val="24"/>
        </w:rPr>
        <w:t>所示：</w:t>
      </w:r>
    </w:p>
    <w:p w14:paraId="09168E59" w14:textId="77777777" w:rsidR="005D4DFB" w:rsidRDefault="005D4DFB">
      <w:pPr>
        <w:spacing w:line="420" w:lineRule="exact"/>
        <w:ind w:firstLineChars="200" w:firstLine="480"/>
        <w:rPr>
          <w:rFonts w:ascii="Times New Roman" w:eastAsia="宋体" w:hAnsi="Times New Roman" w:cs="Times New Roman"/>
          <w:color w:val="000000" w:themeColor="text1"/>
          <w:sz w:val="24"/>
          <w:szCs w:val="24"/>
        </w:rPr>
      </w:pPr>
    </w:p>
    <w:p w14:paraId="415F8F06" w14:textId="77777777" w:rsidR="005D4DFB" w:rsidRDefault="00853CF7">
      <w:pPr>
        <w:spacing w:line="36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hint="eastAsia"/>
          <w:color w:val="000000" w:themeColor="text1"/>
          <w:szCs w:val="21"/>
        </w:rPr>
        <w:t xml:space="preserve">3.5 </w:t>
      </w:r>
      <w:r>
        <w:rPr>
          <w:rFonts w:ascii="Times New Roman" w:eastAsia="宋体" w:hAnsi="Times New Roman" w:cs="Times New Roman" w:hint="eastAsia"/>
          <w:color w:val="000000" w:themeColor="text1"/>
          <w:szCs w:val="21"/>
        </w:rPr>
        <w:t>不同窗口下整流罩温度预测评价指标</w:t>
      </w:r>
      <w:r>
        <w:rPr>
          <w:rFonts w:ascii="Times New Roman" w:eastAsia="宋体" w:hAnsi="Times New Roman" w:cs="Times New Roman" w:hint="eastAsia"/>
          <w:color w:val="000000" w:themeColor="text1"/>
          <w:szCs w:val="21"/>
        </w:rPr>
        <w:t xml:space="preserve"> </w:t>
      </w:r>
    </w:p>
    <w:p w14:paraId="09FEB6D8" w14:textId="77777777" w:rsidR="005D4DFB" w:rsidRDefault="00853CF7">
      <w:pPr>
        <w:spacing w:line="36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Cs w:val="21"/>
        </w:rPr>
        <w:t>Tab.</w:t>
      </w: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5 Evaluation index of fairing temperature estimation under different windows</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75"/>
        <w:gridCol w:w="1311"/>
        <w:gridCol w:w="1743"/>
        <w:gridCol w:w="1743"/>
      </w:tblGrid>
      <w:tr w:rsidR="005D4DFB" w14:paraId="0864B104" w14:textId="77777777">
        <w:trPr>
          <w:trHeight w:val="315"/>
          <w:jc w:val="center"/>
        </w:trPr>
        <w:tc>
          <w:tcPr>
            <w:tcW w:w="2175" w:type="dxa"/>
            <w:tcBorders>
              <w:bottom w:val="single" w:sz="4" w:space="0" w:color="000000"/>
              <w:tl2br w:val="nil"/>
              <w:tr2bl w:val="nil"/>
            </w:tcBorders>
            <w:vAlign w:val="center"/>
          </w:tcPr>
          <w:p w14:paraId="0BB931E5" w14:textId="77777777" w:rsidR="005D4DFB" w:rsidRDefault="00853CF7">
            <w:pPr>
              <w:spacing w:line="380" w:lineRule="exact"/>
              <w:jc w:val="center"/>
              <w:rPr>
                <w:color w:val="000000" w:themeColor="text1"/>
              </w:rPr>
            </w:pPr>
            <w:r>
              <w:rPr>
                <w:rFonts w:ascii="宋体" w:eastAsia="宋体" w:hAnsi="宋体" w:cs="宋体" w:hint="eastAsia"/>
                <w:color w:val="000000" w:themeColor="text1"/>
              </w:rPr>
              <w:t>窗口大小</w:t>
            </w:r>
          </w:p>
        </w:tc>
        <w:tc>
          <w:tcPr>
            <w:tcW w:w="1311" w:type="dxa"/>
            <w:tcBorders>
              <w:bottom w:val="single" w:sz="4" w:space="0" w:color="000000"/>
              <w:tl2br w:val="nil"/>
              <w:tr2bl w:val="nil"/>
            </w:tcBorders>
            <w:vAlign w:val="center"/>
          </w:tcPr>
          <w:p w14:paraId="5ABBE539" w14:textId="77777777" w:rsidR="005D4DFB" w:rsidRDefault="00853CF7">
            <w:pPr>
              <w:spacing w:line="400" w:lineRule="exact"/>
              <w:jc w:val="center"/>
              <w:rPr>
                <w:color w:val="000000" w:themeColor="text1"/>
              </w:rPr>
            </w:pPr>
            <w:r>
              <w:rPr>
                <w:rFonts w:ascii="Times New Roman" w:eastAsia="宋体" w:hAnsi="Times New Roman" w:cs="Times New Roman"/>
                <w:color w:val="000000" w:themeColor="text1"/>
                <w:szCs w:val="21"/>
              </w:rPr>
              <w:t>MAPE</w:t>
            </w:r>
          </w:p>
        </w:tc>
        <w:tc>
          <w:tcPr>
            <w:tcW w:w="1743" w:type="dxa"/>
            <w:tcBorders>
              <w:bottom w:val="single" w:sz="4" w:space="0" w:color="000000"/>
              <w:tl2br w:val="nil"/>
              <w:tr2bl w:val="nil"/>
            </w:tcBorders>
            <w:vAlign w:val="center"/>
          </w:tcPr>
          <w:p w14:paraId="75559D09"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RMSE</w:t>
            </w:r>
          </w:p>
        </w:tc>
        <w:tc>
          <w:tcPr>
            <w:tcW w:w="1743" w:type="dxa"/>
            <w:tcBorders>
              <w:bottom w:val="single" w:sz="4" w:space="0" w:color="000000"/>
              <w:tl2br w:val="nil"/>
              <w:tr2bl w:val="nil"/>
            </w:tcBorders>
            <w:vAlign w:val="center"/>
          </w:tcPr>
          <w:p w14:paraId="70766099"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MAE</w:t>
            </w:r>
          </w:p>
        </w:tc>
      </w:tr>
      <w:tr w:rsidR="005D4DFB" w14:paraId="7EA88F61" w14:textId="77777777">
        <w:trPr>
          <w:trHeight w:val="90"/>
          <w:jc w:val="center"/>
        </w:trPr>
        <w:tc>
          <w:tcPr>
            <w:tcW w:w="2175" w:type="dxa"/>
            <w:tcBorders>
              <w:tl2br w:val="nil"/>
              <w:tr2bl w:val="nil"/>
            </w:tcBorders>
            <w:vAlign w:val="center"/>
          </w:tcPr>
          <w:p w14:paraId="19E79B6E" w14:textId="77777777" w:rsidR="005D4DFB" w:rsidRDefault="00853CF7">
            <w:pPr>
              <w:spacing w:line="380" w:lineRule="exact"/>
              <w:jc w:val="center"/>
              <w:rPr>
                <w:rFonts w:eastAsia="宋体"/>
              </w:rPr>
            </w:pPr>
            <w:r>
              <w:rPr>
                <w:rFonts w:ascii="Times New Roman" w:eastAsia="宋体" w:hAnsi="Times New Roman" w:cs="Times New Roman" w:hint="eastAsia"/>
                <w:szCs w:val="21"/>
              </w:rPr>
              <w:t>12</w:t>
            </w:r>
          </w:p>
        </w:tc>
        <w:tc>
          <w:tcPr>
            <w:tcW w:w="1311" w:type="dxa"/>
            <w:tcBorders>
              <w:tl2br w:val="nil"/>
              <w:tr2bl w:val="nil"/>
            </w:tcBorders>
            <w:vAlign w:val="center"/>
          </w:tcPr>
          <w:p w14:paraId="65428E8B"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0.4765</w:t>
            </w:r>
          </w:p>
        </w:tc>
        <w:tc>
          <w:tcPr>
            <w:tcW w:w="1743" w:type="dxa"/>
            <w:tcBorders>
              <w:tl2br w:val="nil"/>
              <w:tr2bl w:val="nil"/>
            </w:tcBorders>
            <w:vAlign w:val="center"/>
          </w:tcPr>
          <w:p w14:paraId="4563648E"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0.0681</w:t>
            </w:r>
          </w:p>
        </w:tc>
        <w:tc>
          <w:tcPr>
            <w:tcW w:w="1743" w:type="dxa"/>
            <w:tcBorders>
              <w:tl2br w:val="nil"/>
              <w:tr2bl w:val="nil"/>
            </w:tcBorders>
            <w:vAlign w:val="center"/>
          </w:tcPr>
          <w:p w14:paraId="1115714F"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0.0473</w:t>
            </w:r>
          </w:p>
        </w:tc>
      </w:tr>
      <w:tr w:rsidR="005D4DFB" w14:paraId="391867CD" w14:textId="77777777">
        <w:trPr>
          <w:trHeight w:val="372"/>
          <w:jc w:val="center"/>
        </w:trPr>
        <w:tc>
          <w:tcPr>
            <w:tcW w:w="2175" w:type="dxa"/>
            <w:tcBorders>
              <w:tl2br w:val="nil"/>
              <w:tr2bl w:val="nil"/>
            </w:tcBorders>
            <w:vAlign w:val="center"/>
          </w:tcPr>
          <w:p w14:paraId="23917879" w14:textId="77777777" w:rsidR="005D4DFB" w:rsidRDefault="00853CF7">
            <w:pPr>
              <w:spacing w:line="380" w:lineRule="exact"/>
              <w:jc w:val="center"/>
            </w:pPr>
            <w:r>
              <w:rPr>
                <w:rFonts w:ascii="Times New Roman" w:eastAsia="宋体" w:hAnsi="Times New Roman" w:cs="Times New Roman" w:hint="eastAsia"/>
                <w:szCs w:val="21"/>
              </w:rPr>
              <w:t>36</w:t>
            </w:r>
          </w:p>
        </w:tc>
        <w:tc>
          <w:tcPr>
            <w:tcW w:w="1311" w:type="dxa"/>
            <w:tcBorders>
              <w:tl2br w:val="nil"/>
              <w:tr2bl w:val="nil"/>
            </w:tcBorders>
            <w:vAlign w:val="center"/>
          </w:tcPr>
          <w:p w14:paraId="1EC773BB"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0.3836</w:t>
            </w:r>
          </w:p>
        </w:tc>
        <w:tc>
          <w:tcPr>
            <w:tcW w:w="1743" w:type="dxa"/>
            <w:tcBorders>
              <w:tl2br w:val="nil"/>
              <w:tr2bl w:val="nil"/>
            </w:tcBorders>
            <w:vAlign w:val="center"/>
          </w:tcPr>
          <w:p w14:paraId="64AF8221"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0.0483</w:t>
            </w:r>
          </w:p>
        </w:tc>
        <w:tc>
          <w:tcPr>
            <w:tcW w:w="1743" w:type="dxa"/>
            <w:tcBorders>
              <w:tl2br w:val="nil"/>
              <w:tr2bl w:val="nil"/>
            </w:tcBorders>
            <w:vAlign w:val="center"/>
          </w:tcPr>
          <w:p w14:paraId="3C202AD8"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0.0344</w:t>
            </w:r>
          </w:p>
        </w:tc>
      </w:tr>
      <w:tr w:rsidR="005D4DFB" w14:paraId="656B7A08" w14:textId="77777777">
        <w:trPr>
          <w:trHeight w:val="372"/>
          <w:jc w:val="center"/>
        </w:trPr>
        <w:tc>
          <w:tcPr>
            <w:tcW w:w="2175" w:type="dxa"/>
            <w:tcBorders>
              <w:tl2br w:val="nil"/>
              <w:tr2bl w:val="nil"/>
            </w:tcBorders>
            <w:vAlign w:val="center"/>
          </w:tcPr>
          <w:p w14:paraId="7852FA50"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60</w:t>
            </w:r>
          </w:p>
        </w:tc>
        <w:tc>
          <w:tcPr>
            <w:tcW w:w="1311" w:type="dxa"/>
            <w:tcBorders>
              <w:tl2br w:val="nil"/>
              <w:tr2bl w:val="nil"/>
            </w:tcBorders>
            <w:vAlign w:val="center"/>
          </w:tcPr>
          <w:p w14:paraId="2259BCE9"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0.1716</w:t>
            </w:r>
          </w:p>
        </w:tc>
        <w:tc>
          <w:tcPr>
            <w:tcW w:w="1743" w:type="dxa"/>
            <w:tcBorders>
              <w:tl2br w:val="nil"/>
              <w:tr2bl w:val="nil"/>
            </w:tcBorders>
            <w:vAlign w:val="center"/>
          </w:tcPr>
          <w:p w14:paraId="67B0F535"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0.03850</w:t>
            </w:r>
          </w:p>
        </w:tc>
        <w:tc>
          <w:tcPr>
            <w:tcW w:w="1743" w:type="dxa"/>
            <w:tcBorders>
              <w:tl2br w:val="nil"/>
              <w:tr2bl w:val="nil"/>
            </w:tcBorders>
            <w:vAlign w:val="center"/>
          </w:tcPr>
          <w:p w14:paraId="0ABBE5CC"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0.0326</w:t>
            </w:r>
          </w:p>
        </w:tc>
      </w:tr>
      <w:tr w:rsidR="005D4DFB" w14:paraId="5F42EB91" w14:textId="77777777">
        <w:trPr>
          <w:trHeight w:val="372"/>
          <w:jc w:val="center"/>
        </w:trPr>
        <w:tc>
          <w:tcPr>
            <w:tcW w:w="2175" w:type="dxa"/>
            <w:tcBorders>
              <w:tl2br w:val="nil"/>
              <w:tr2bl w:val="nil"/>
            </w:tcBorders>
            <w:vAlign w:val="center"/>
          </w:tcPr>
          <w:p w14:paraId="67356437"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84</w:t>
            </w:r>
          </w:p>
        </w:tc>
        <w:tc>
          <w:tcPr>
            <w:tcW w:w="1311" w:type="dxa"/>
            <w:tcBorders>
              <w:tl2br w:val="nil"/>
              <w:tr2bl w:val="nil"/>
            </w:tcBorders>
            <w:vAlign w:val="center"/>
          </w:tcPr>
          <w:p w14:paraId="06526D9F"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0.1785</w:t>
            </w:r>
          </w:p>
        </w:tc>
        <w:tc>
          <w:tcPr>
            <w:tcW w:w="1743" w:type="dxa"/>
            <w:tcBorders>
              <w:tl2br w:val="nil"/>
              <w:tr2bl w:val="nil"/>
            </w:tcBorders>
            <w:vAlign w:val="center"/>
          </w:tcPr>
          <w:p w14:paraId="234425DC"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0.0375</w:t>
            </w:r>
          </w:p>
        </w:tc>
        <w:tc>
          <w:tcPr>
            <w:tcW w:w="1743" w:type="dxa"/>
            <w:tcBorders>
              <w:tl2br w:val="nil"/>
              <w:tr2bl w:val="nil"/>
            </w:tcBorders>
            <w:vAlign w:val="center"/>
          </w:tcPr>
          <w:p w14:paraId="086D2C23"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0.0469</w:t>
            </w:r>
          </w:p>
        </w:tc>
      </w:tr>
      <w:tr w:rsidR="005D4DFB" w14:paraId="25914EA5" w14:textId="77777777">
        <w:trPr>
          <w:trHeight w:val="372"/>
          <w:jc w:val="center"/>
        </w:trPr>
        <w:tc>
          <w:tcPr>
            <w:tcW w:w="2175" w:type="dxa"/>
            <w:tcBorders>
              <w:tl2br w:val="nil"/>
              <w:tr2bl w:val="nil"/>
            </w:tcBorders>
            <w:vAlign w:val="center"/>
          </w:tcPr>
          <w:p w14:paraId="25540400"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108</w:t>
            </w:r>
          </w:p>
        </w:tc>
        <w:tc>
          <w:tcPr>
            <w:tcW w:w="1311" w:type="dxa"/>
            <w:tcBorders>
              <w:tl2br w:val="nil"/>
              <w:tr2bl w:val="nil"/>
            </w:tcBorders>
            <w:vAlign w:val="center"/>
          </w:tcPr>
          <w:p w14:paraId="232A442D"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0.1916</w:t>
            </w:r>
          </w:p>
        </w:tc>
        <w:tc>
          <w:tcPr>
            <w:tcW w:w="1743" w:type="dxa"/>
            <w:tcBorders>
              <w:tl2br w:val="nil"/>
              <w:tr2bl w:val="nil"/>
            </w:tcBorders>
            <w:vAlign w:val="center"/>
          </w:tcPr>
          <w:p w14:paraId="27863376"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0.04550</w:t>
            </w:r>
          </w:p>
        </w:tc>
        <w:tc>
          <w:tcPr>
            <w:tcW w:w="1743" w:type="dxa"/>
            <w:tcBorders>
              <w:tl2br w:val="nil"/>
              <w:tr2bl w:val="nil"/>
            </w:tcBorders>
            <w:vAlign w:val="center"/>
          </w:tcPr>
          <w:p w14:paraId="627109C9"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0.0536</w:t>
            </w:r>
          </w:p>
        </w:tc>
      </w:tr>
    </w:tbl>
    <w:p w14:paraId="5282D5A0" w14:textId="77777777" w:rsidR="005D4DFB" w:rsidRDefault="005D4DFB">
      <w:pPr>
        <w:spacing w:line="360" w:lineRule="atLeast"/>
        <w:jc w:val="center"/>
        <w:rPr>
          <w:rFonts w:ascii="Times New Roman" w:eastAsia="宋体" w:hAnsi="Times New Roman" w:cs="Times New Roman"/>
          <w:color w:val="000000" w:themeColor="text1"/>
          <w:szCs w:val="21"/>
        </w:rPr>
      </w:pPr>
    </w:p>
    <w:p w14:paraId="004A321F" w14:textId="77777777" w:rsidR="005D4DFB" w:rsidRDefault="00853CF7">
      <w:pPr>
        <w:spacing w:line="36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 xml:space="preserve">6 </w:t>
      </w:r>
      <w:r>
        <w:rPr>
          <w:rFonts w:ascii="Times New Roman" w:eastAsia="宋体" w:hAnsi="Times New Roman" w:cs="Times New Roman" w:hint="eastAsia"/>
          <w:color w:val="000000" w:themeColor="text1"/>
          <w:szCs w:val="21"/>
        </w:rPr>
        <w:t>不同窗口下整流罩湿度预测评价指标</w:t>
      </w:r>
      <w:r>
        <w:rPr>
          <w:rFonts w:ascii="Times New Roman" w:eastAsia="宋体" w:hAnsi="Times New Roman" w:cs="Times New Roman" w:hint="eastAsia"/>
          <w:color w:val="000000" w:themeColor="text1"/>
          <w:szCs w:val="21"/>
        </w:rPr>
        <w:t xml:space="preserve"> </w:t>
      </w:r>
    </w:p>
    <w:p w14:paraId="39717E51" w14:textId="77777777" w:rsidR="005D4DFB" w:rsidRDefault="00853CF7">
      <w:pPr>
        <w:spacing w:line="36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Cs w:val="21"/>
        </w:rPr>
        <w:t>Tab.</w:t>
      </w:r>
      <w:r>
        <w:rPr>
          <w:rFonts w:ascii="Times New Roman" w:eastAsia="宋体" w:hAnsi="Times New Roman" w:cs="Times New Roman" w:hint="eastAsia"/>
          <w:color w:val="000000" w:themeColor="text1"/>
          <w:szCs w:val="21"/>
        </w:rPr>
        <w:t>3</w:t>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6Evaluation index of fairing humidity estimation under different windows</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75"/>
        <w:gridCol w:w="1311"/>
        <w:gridCol w:w="1743"/>
        <w:gridCol w:w="1743"/>
      </w:tblGrid>
      <w:tr w:rsidR="005D4DFB" w14:paraId="0A95856F" w14:textId="77777777">
        <w:trPr>
          <w:trHeight w:val="372"/>
          <w:jc w:val="center"/>
        </w:trPr>
        <w:tc>
          <w:tcPr>
            <w:tcW w:w="2175" w:type="dxa"/>
            <w:tcBorders>
              <w:bottom w:val="single" w:sz="4" w:space="0" w:color="000000"/>
              <w:tl2br w:val="nil"/>
              <w:tr2bl w:val="nil"/>
            </w:tcBorders>
            <w:vAlign w:val="center"/>
          </w:tcPr>
          <w:p w14:paraId="5207C5F7" w14:textId="77777777" w:rsidR="005D4DFB" w:rsidRDefault="00853CF7">
            <w:pPr>
              <w:spacing w:line="380" w:lineRule="exact"/>
              <w:jc w:val="center"/>
              <w:rPr>
                <w:color w:val="000000" w:themeColor="text1"/>
              </w:rPr>
            </w:pPr>
            <w:r>
              <w:rPr>
                <w:rFonts w:ascii="宋体" w:eastAsia="宋体" w:hAnsi="宋体" w:cs="宋体" w:hint="eastAsia"/>
                <w:color w:val="000000" w:themeColor="text1"/>
              </w:rPr>
              <w:t>窗口大小</w:t>
            </w:r>
          </w:p>
        </w:tc>
        <w:tc>
          <w:tcPr>
            <w:tcW w:w="1311" w:type="dxa"/>
            <w:tcBorders>
              <w:bottom w:val="single" w:sz="4" w:space="0" w:color="000000"/>
              <w:tl2br w:val="nil"/>
              <w:tr2bl w:val="nil"/>
            </w:tcBorders>
            <w:vAlign w:val="center"/>
          </w:tcPr>
          <w:p w14:paraId="0F42631C" w14:textId="77777777" w:rsidR="005D4DFB" w:rsidRDefault="00853CF7">
            <w:pPr>
              <w:spacing w:line="400" w:lineRule="exact"/>
              <w:jc w:val="center"/>
              <w:rPr>
                <w:color w:val="000000" w:themeColor="text1"/>
              </w:rPr>
            </w:pPr>
            <w:r>
              <w:rPr>
                <w:rFonts w:ascii="Times New Roman" w:eastAsia="宋体" w:hAnsi="Times New Roman" w:cs="Times New Roman"/>
                <w:color w:val="000000" w:themeColor="text1"/>
                <w:szCs w:val="21"/>
              </w:rPr>
              <w:t>MAPE</w:t>
            </w:r>
          </w:p>
        </w:tc>
        <w:tc>
          <w:tcPr>
            <w:tcW w:w="1743" w:type="dxa"/>
            <w:tcBorders>
              <w:bottom w:val="single" w:sz="4" w:space="0" w:color="000000"/>
              <w:tl2br w:val="nil"/>
              <w:tr2bl w:val="nil"/>
            </w:tcBorders>
            <w:vAlign w:val="center"/>
          </w:tcPr>
          <w:p w14:paraId="00E0DC80"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RMSE</w:t>
            </w:r>
          </w:p>
        </w:tc>
        <w:tc>
          <w:tcPr>
            <w:tcW w:w="1743" w:type="dxa"/>
            <w:tcBorders>
              <w:bottom w:val="single" w:sz="4" w:space="0" w:color="000000"/>
              <w:tl2br w:val="nil"/>
              <w:tr2bl w:val="nil"/>
            </w:tcBorders>
            <w:vAlign w:val="center"/>
          </w:tcPr>
          <w:p w14:paraId="4D77DE3C"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MAE</w:t>
            </w:r>
          </w:p>
        </w:tc>
      </w:tr>
      <w:tr w:rsidR="005D4DFB" w14:paraId="197ADEA3" w14:textId="77777777">
        <w:trPr>
          <w:trHeight w:val="90"/>
          <w:jc w:val="center"/>
        </w:trPr>
        <w:tc>
          <w:tcPr>
            <w:tcW w:w="2175" w:type="dxa"/>
            <w:tcBorders>
              <w:tl2br w:val="nil"/>
              <w:tr2bl w:val="nil"/>
            </w:tcBorders>
            <w:vAlign w:val="center"/>
          </w:tcPr>
          <w:p w14:paraId="252CA5E7"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12</w:t>
            </w:r>
          </w:p>
        </w:tc>
        <w:tc>
          <w:tcPr>
            <w:tcW w:w="1311" w:type="dxa"/>
            <w:tcBorders>
              <w:tl2br w:val="nil"/>
              <w:tr2bl w:val="nil"/>
            </w:tcBorders>
            <w:vAlign w:val="center"/>
          </w:tcPr>
          <w:p w14:paraId="3CE559B2"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0.9525</w:t>
            </w:r>
          </w:p>
        </w:tc>
        <w:tc>
          <w:tcPr>
            <w:tcW w:w="1743" w:type="dxa"/>
            <w:tcBorders>
              <w:tl2br w:val="nil"/>
              <w:tr2bl w:val="nil"/>
            </w:tcBorders>
            <w:vAlign w:val="center"/>
          </w:tcPr>
          <w:p w14:paraId="45AEE625"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0.4605</w:t>
            </w:r>
          </w:p>
        </w:tc>
        <w:tc>
          <w:tcPr>
            <w:tcW w:w="1743" w:type="dxa"/>
            <w:tcBorders>
              <w:tl2br w:val="nil"/>
              <w:tr2bl w:val="nil"/>
            </w:tcBorders>
            <w:vAlign w:val="center"/>
          </w:tcPr>
          <w:p w14:paraId="61BFE32B"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0.3831</w:t>
            </w:r>
          </w:p>
        </w:tc>
      </w:tr>
      <w:tr w:rsidR="005D4DFB" w14:paraId="1336E912" w14:textId="77777777">
        <w:trPr>
          <w:trHeight w:val="372"/>
          <w:jc w:val="center"/>
        </w:trPr>
        <w:tc>
          <w:tcPr>
            <w:tcW w:w="2175" w:type="dxa"/>
            <w:tcBorders>
              <w:tl2br w:val="nil"/>
              <w:tr2bl w:val="nil"/>
            </w:tcBorders>
            <w:vAlign w:val="center"/>
          </w:tcPr>
          <w:p w14:paraId="19BBC9EA"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36</w:t>
            </w:r>
          </w:p>
        </w:tc>
        <w:tc>
          <w:tcPr>
            <w:tcW w:w="1311" w:type="dxa"/>
            <w:tcBorders>
              <w:tl2br w:val="nil"/>
              <w:tr2bl w:val="nil"/>
            </w:tcBorders>
            <w:vAlign w:val="center"/>
          </w:tcPr>
          <w:p w14:paraId="543DE069"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0.7952</w:t>
            </w:r>
          </w:p>
        </w:tc>
        <w:tc>
          <w:tcPr>
            <w:tcW w:w="1743" w:type="dxa"/>
            <w:tcBorders>
              <w:tl2br w:val="nil"/>
              <w:tr2bl w:val="nil"/>
            </w:tcBorders>
            <w:vAlign w:val="center"/>
          </w:tcPr>
          <w:p w14:paraId="64D70425"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0.3686</w:t>
            </w:r>
          </w:p>
        </w:tc>
        <w:tc>
          <w:tcPr>
            <w:tcW w:w="1743" w:type="dxa"/>
            <w:tcBorders>
              <w:tl2br w:val="nil"/>
              <w:tr2bl w:val="nil"/>
            </w:tcBorders>
            <w:vAlign w:val="center"/>
          </w:tcPr>
          <w:p w14:paraId="27C6DDC7"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0.3218</w:t>
            </w:r>
          </w:p>
        </w:tc>
      </w:tr>
      <w:tr w:rsidR="005D4DFB" w14:paraId="3A0DC98C" w14:textId="77777777">
        <w:trPr>
          <w:trHeight w:val="372"/>
          <w:jc w:val="center"/>
        </w:trPr>
        <w:tc>
          <w:tcPr>
            <w:tcW w:w="2175" w:type="dxa"/>
            <w:tcBorders>
              <w:tl2br w:val="nil"/>
              <w:tr2bl w:val="nil"/>
            </w:tcBorders>
            <w:vAlign w:val="center"/>
          </w:tcPr>
          <w:p w14:paraId="3C981FD8"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60</w:t>
            </w:r>
          </w:p>
        </w:tc>
        <w:tc>
          <w:tcPr>
            <w:tcW w:w="1311" w:type="dxa"/>
            <w:tcBorders>
              <w:tl2br w:val="nil"/>
              <w:tr2bl w:val="nil"/>
            </w:tcBorders>
            <w:vAlign w:val="center"/>
          </w:tcPr>
          <w:p w14:paraId="330A862C"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0.3287</w:t>
            </w:r>
          </w:p>
        </w:tc>
        <w:tc>
          <w:tcPr>
            <w:tcW w:w="1743" w:type="dxa"/>
            <w:tcBorders>
              <w:tl2br w:val="nil"/>
              <w:tr2bl w:val="nil"/>
            </w:tcBorders>
            <w:vAlign w:val="center"/>
          </w:tcPr>
          <w:p w14:paraId="35CA249F"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0.2645</w:t>
            </w:r>
          </w:p>
        </w:tc>
        <w:tc>
          <w:tcPr>
            <w:tcW w:w="1743" w:type="dxa"/>
            <w:tcBorders>
              <w:tl2br w:val="nil"/>
              <w:tr2bl w:val="nil"/>
            </w:tcBorders>
            <w:vAlign w:val="center"/>
          </w:tcPr>
          <w:p w14:paraId="26EBAB0D"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0.2195</w:t>
            </w:r>
          </w:p>
        </w:tc>
      </w:tr>
      <w:tr w:rsidR="005D4DFB" w14:paraId="1BC221CC" w14:textId="77777777">
        <w:trPr>
          <w:trHeight w:val="372"/>
          <w:jc w:val="center"/>
        </w:trPr>
        <w:tc>
          <w:tcPr>
            <w:tcW w:w="2175" w:type="dxa"/>
            <w:tcBorders>
              <w:tl2br w:val="nil"/>
              <w:tr2bl w:val="nil"/>
            </w:tcBorders>
            <w:vAlign w:val="center"/>
          </w:tcPr>
          <w:p w14:paraId="3DF9BFB3"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84</w:t>
            </w:r>
          </w:p>
        </w:tc>
        <w:tc>
          <w:tcPr>
            <w:tcW w:w="1311" w:type="dxa"/>
            <w:tcBorders>
              <w:tl2br w:val="nil"/>
              <w:tr2bl w:val="nil"/>
            </w:tcBorders>
            <w:vAlign w:val="center"/>
          </w:tcPr>
          <w:p w14:paraId="313C0694"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0.2677</w:t>
            </w:r>
          </w:p>
        </w:tc>
        <w:tc>
          <w:tcPr>
            <w:tcW w:w="1743" w:type="dxa"/>
            <w:tcBorders>
              <w:tl2br w:val="nil"/>
              <w:tr2bl w:val="nil"/>
            </w:tcBorders>
            <w:vAlign w:val="center"/>
          </w:tcPr>
          <w:p w14:paraId="66D5195B"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0.1366</w:t>
            </w:r>
          </w:p>
        </w:tc>
        <w:tc>
          <w:tcPr>
            <w:tcW w:w="1743" w:type="dxa"/>
            <w:tcBorders>
              <w:tl2br w:val="nil"/>
              <w:tr2bl w:val="nil"/>
            </w:tcBorders>
            <w:vAlign w:val="center"/>
          </w:tcPr>
          <w:p w14:paraId="183A9DBD"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0.1094</w:t>
            </w:r>
          </w:p>
        </w:tc>
      </w:tr>
      <w:tr w:rsidR="005D4DFB" w14:paraId="2D1BFC39" w14:textId="77777777">
        <w:trPr>
          <w:trHeight w:val="372"/>
          <w:jc w:val="center"/>
        </w:trPr>
        <w:tc>
          <w:tcPr>
            <w:tcW w:w="2175" w:type="dxa"/>
            <w:tcBorders>
              <w:tl2br w:val="nil"/>
              <w:tr2bl w:val="nil"/>
            </w:tcBorders>
            <w:vAlign w:val="center"/>
          </w:tcPr>
          <w:p w14:paraId="01974330"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108</w:t>
            </w:r>
          </w:p>
        </w:tc>
        <w:tc>
          <w:tcPr>
            <w:tcW w:w="1311" w:type="dxa"/>
            <w:tcBorders>
              <w:tl2br w:val="nil"/>
              <w:tr2bl w:val="nil"/>
            </w:tcBorders>
            <w:vAlign w:val="center"/>
          </w:tcPr>
          <w:p w14:paraId="22F94522"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0.2802</w:t>
            </w:r>
          </w:p>
        </w:tc>
        <w:tc>
          <w:tcPr>
            <w:tcW w:w="1743" w:type="dxa"/>
            <w:tcBorders>
              <w:tl2br w:val="nil"/>
              <w:tr2bl w:val="nil"/>
            </w:tcBorders>
            <w:vAlign w:val="center"/>
          </w:tcPr>
          <w:p w14:paraId="4FDDE1C6"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0.1443</w:t>
            </w:r>
          </w:p>
        </w:tc>
        <w:tc>
          <w:tcPr>
            <w:tcW w:w="1743" w:type="dxa"/>
            <w:tcBorders>
              <w:tl2br w:val="nil"/>
              <w:tr2bl w:val="nil"/>
            </w:tcBorders>
            <w:vAlign w:val="center"/>
          </w:tcPr>
          <w:p w14:paraId="0E2B45A8"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0.1145</w:t>
            </w:r>
          </w:p>
        </w:tc>
      </w:tr>
    </w:tbl>
    <w:p w14:paraId="25A7E768" w14:textId="77777777" w:rsidR="005D4DFB" w:rsidRDefault="005D4DFB">
      <w:pPr>
        <w:spacing w:line="420" w:lineRule="exact"/>
        <w:rPr>
          <w:rFonts w:ascii="Times New Roman" w:eastAsia="宋体" w:hAnsi="Times New Roman" w:cs="Times New Roman"/>
          <w:color w:val="000000" w:themeColor="text1"/>
          <w:sz w:val="24"/>
          <w:szCs w:val="24"/>
        </w:rPr>
      </w:pPr>
    </w:p>
    <w:p w14:paraId="35654C4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由不同滑动窗口下整流罩内环境温湿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结果的评价指标，可以得到当</w:t>
      </w:r>
      <w:r>
        <w:rPr>
          <w:rFonts w:ascii="Times New Roman" w:eastAsia="宋体" w:hAnsi="Times New Roman" w:cs="Times New Roman" w:hint="eastAsia"/>
          <w:color w:val="000000" w:themeColor="text1"/>
          <w:sz w:val="24"/>
          <w:szCs w:val="24"/>
        </w:rPr>
        <w:t>m=60</w:t>
      </w:r>
      <w:r>
        <w:rPr>
          <w:rFonts w:ascii="Times New Roman" w:eastAsia="宋体" w:hAnsi="Times New Roman" w:cs="Times New Roman" w:hint="eastAsia"/>
          <w:color w:val="000000" w:themeColor="text1"/>
          <w:sz w:val="24"/>
          <w:szCs w:val="24"/>
        </w:rPr>
        <w:t>或</w:t>
      </w:r>
      <w:r>
        <w:rPr>
          <w:rFonts w:ascii="Times New Roman" w:eastAsia="宋体" w:hAnsi="Times New Roman" w:cs="Times New Roman" w:hint="eastAsia"/>
          <w:color w:val="000000" w:themeColor="text1"/>
          <w:sz w:val="24"/>
          <w:szCs w:val="24"/>
        </w:rPr>
        <w:t>m=84</w:t>
      </w:r>
      <w:r>
        <w:rPr>
          <w:rFonts w:ascii="Times New Roman" w:eastAsia="宋体" w:hAnsi="Times New Roman" w:cs="Times New Roman" w:hint="eastAsia"/>
          <w:color w:val="000000" w:themeColor="text1"/>
          <w:sz w:val="24"/>
          <w:szCs w:val="24"/>
        </w:rPr>
        <w:t>时，基于时序</w:t>
      </w:r>
      <w:proofErr w:type="gramStart"/>
      <w:r>
        <w:rPr>
          <w:rFonts w:ascii="Times New Roman" w:eastAsia="宋体" w:hAnsi="Times New Roman" w:cs="Times New Roman" w:hint="eastAsia"/>
          <w:color w:val="000000" w:themeColor="text1"/>
          <w:sz w:val="24"/>
          <w:szCs w:val="24"/>
        </w:rPr>
        <w:t>数据滑窗的</w:t>
      </w:r>
      <w:proofErr w:type="spellStart"/>
      <w:proofErr w:type="gramEnd"/>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温度回归模型对于罩内温度的预测取得较好的回归效果，而当</w:t>
      </w:r>
      <w:r>
        <w:rPr>
          <w:rFonts w:ascii="Times New Roman" w:eastAsia="宋体" w:hAnsi="Times New Roman" w:cs="Times New Roman" w:hint="eastAsia"/>
          <w:color w:val="000000" w:themeColor="text1"/>
          <w:sz w:val="24"/>
          <w:szCs w:val="24"/>
        </w:rPr>
        <w:t>m=84</w:t>
      </w:r>
      <w:r>
        <w:rPr>
          <w:rFonts w:ascii="Times New Roman" w:eastAsia="宋体" w:hAnsi="Times New Roman" w:cs="Times New Roman" w:hint="eastAsia"/>
          <w:color w:val="000000" w:themeColor="text1"/>
          <w:sz w:val="24"/>
          <w:szCs w:val="24"/>
        </w:rPr>
        <w:t>时，基于时序</w:t>
      </w:r>
      <w:proofErr w:type="gramStart"/>
      <w:r>
        <w:rPr>
          <w:rFonts w:ascii="Times New Roman" w:eastAsia="宋体" w:hAnsi="Times New Roman" w:cs="Times New Roman" w:hint="eastAsia"/>
          <w:color w:val="000000" w:themeColor="text1"/>
          <w:sz w:val="24"/>
          <w:szCs w:val="24"/>
        </w:rPr>
        <w:t>数据滑窗的</w:t>
      </w:r>
      <w:proofErr w:type="spellStart"/>
      <w:proofErr w:type="gramEnd"/>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湿度回归模型在模型评价指标下的回归结果取得的效果较好。因此在本文中后续的</w:t>
      </w:r>
      <w:proofErr w:type="gramStart"/>
      <w:r>
        <w:rPr>
          <w:rFonts w:ascii="Times New Roman" w:eastAsia="宋体" w:hAnsi="Times New Roman" w:cs="Times New Roman" w:hint="eastAsia"/>
          <w:color w:val="000000" w:themeColor="text1"/>
          <w:sz w:val="24"/>
          <w:szCs w:val="24"/>
        </w:rPr>
        <w:t>滑窗大小</w:t>
      </w:r>
      <w:proofErr w:type="gramEnd"/>
      <w:r>
        <w:rPr>
          <w:rFonts w:ascii="Times New Roman" w:eastAsia="宋体" w:hAnsi="Times New Roman" w:cs="Times New Roman" w:hint="eastAsia"/>
          <w:color w:val="000000" w:themeColor="text1"/>
          <w:sz w:val="24"/>
          <w:szCs w:val="24"/>
        </w:rPr>
        <w:t>以</w:t>
      </w:r>
      <w:r>
        <w:rPr>
          <w:rFonts w:ascii="Times New Roman" w:eastAsia="宋体" w:hAnsi="Times New Roman" w:cs="Times New Roman" w:hint="eastAsia"/>
          <w:color w:val="000000" w:themeColor="text1"/>
          <w:sz w:val="24"/>
          <w:szCs w:val="24"/>
        </w:rPr>
        <w:t>m=84</w:t>
      </w:r>
      <w:r>
        <w:rPr>
          <w:rFonts w:ascii="Times New Roman" w:eastAsia="宋体" w:hAnsi="Times New Roman" w:cs="Times New Roman" w:hint="eastAsia"/>
          <w:color w:val="000000" w:themeColor="text1"/>
          <w:sz w:val="24"/>
          <w:szCs w:val="24"/>
        </w:rPr>
        <w:t>为标准作为最终</w:t>
      </w:r>
      <w:proofErr w:type="gramStart"/>
      <w:r>
        <w:rPr>
          <w:rFonts w:ascii="Times New Roman" w:eastAsia="宋体" w:hAnsi="Times New Roman" w:cs="Times New Roman" w:hint="eastAsia"/>
          <w:color w:val="000000" w:themeColor="text1"/>
          <w:sz w:val="24"/>
          <w:szCs w:val="24"/>
        </w:rPr>
        <w:t>滑窗大小</w:t>
      </w:r>
      <w:proofErr w:type="gramEnd"/>
      <w:r>
        <w:rPr>
          <w:rFonts w:ascii="Times New Roman" w:eastAsia="宋体" w:hAnsi="Times New Roman" w:cs="Times New Roman" w:hint="eastAsia"/>
          <w:color w:val="000000" w:themeColor="text1"/>
          <w:sz w:val="24"/>
          <w:szCs w:val="24"/>
        </w:rPr>
        <w:t>取值。</w:t>
      </w:r>
    </w:p>
    <w:p w14:paraId="0A2D502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选定滑动窗口后，训练相关的回归模型，</w:t>
      </w:r>
      <w:r>
        <w:rPr>
          <w:rFonts w:ascii="Times New Roman" w:eastAsia="宋体" w:hAnsi="Times New Roman" w:cs="Times New Roman"/>
          <w:color w:val="000000" w:themeColor="text1"/>
          <w:sz w:val="24"/>
          <w:szCs w:val="24"/>
        </w:rPr>
        <w:t>以下为</w:t>
      </w:r>
      <w:r>
        <w:rPr>
          <w:rFonts w:ascii="Times New Roman" w:eastAsia="宋体" w:hAnsi="Times New Roman" w:cs="Times New Roman" w:hint="eastAsia"/>
          <w:color w:val="000000" w:themeColor="text1"/>
          <w:sz w:val="24"/>
          <w:szCs w:val="24"/>
        </w:rPr>
        <w:t>基于</w:t>
      </w:r>
      <w:proofErr w:type="gramStart"/>
      <w:r>
        <w:rPr>
          <w:rFonts w:ascii="Times New Roman" w:eastAsia="宋体" w:hAnsi="Times New Roman" w:cs="Times New Roman" w:hint="eastAsia"/>
          <w:color w:val="000000" w:themeColor="text1"/>
          <w:sz w:val="24"/>
          <w:szCs w:val="24"/>
        </w:rPr>
        <w:t>时序滑窗的</w:t>
      </w:r>
      <w:proofErr w:type="spellStart"/>
      <w:proofErr w:type="gramEnd"/>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color w:val="000000" w:themeColor="text1"/>
          <w:sz w:val="24"/>
          <w:szCs w:val="24"/>
        </w:rPr>
        <w:t>模型针对</w:t>
      </w:r>
      <w:r>
        <w:rPr>
          <w:rFonts w:ascii="Times New Roman" w:eastAsia="宋体" w:hAnsi="Times New Roman" w:cs="Times New Roman" w:hint="eastAsia"/>
          <w:color w:val="000000" w:themeColor="text1"/>
          <w:sz w:val="24"/>
          <w:szCs w:val="24"/>
        </w:rPr>
        <w:t>整流罩温湿</w:t>
      </w:r>
      <w:proofErr w:type="gramStart"/>
      <w:r>
        <w:rPr>
          <w:rFonts w:ascii="Times New Roman" w:eastAsia="宋体" w:hAnsi="Times New Roman" w:cs="Times New Roman" w:hint="eastAsia"/>
          <w:color w:val="000000" w:themeColor="text1"/>
          <w:sz w:val="24"/>
          <w:szCs w:val="24"/>
        </w:rPr>
        <w:t>度</w:t>
      </w:r>
      <w:r>
        <w:rPr>
          <w:rFonts w:ascii="Times New Roman" w:eastAsia="宋体" w:hAnsi="Times New Roman" w:cs="Times New Roman"/>
          <w:color w:val="000000" w:themeColor="text1"/>
          <w:sz w:val="24"/>
          <w:szCs w:val="24"/>
        </w:rPr>
        <w:t>数据集所</w:t>
      </w:r>
      <w:proofErr w:type="gramEnd"/>
      <w:r>
        <w:rPr>
          <w:rFonts w:ascii="Times New Roman" w:eastAsia="宋体" w:hAnsi="Times New Roman" w:cs="Times New Roman"/>
          <w:color w:val="000000" w:themeColor="text1"/>
          <w:sz w:val="24"/>
          <w:szCs w:val="24"/>
        </w:rPr>
        <w:t>训练出的</w:t>
      </w:r>
      <w:r>
        <w:rPr>
          <w:rFonts w:ascii="Times New Roman" w:eastAsia="宋体" w:hAnsi="Times New Roman" w:cs="Times New Roman" w:hint="eastAsia"/>
          <w:color w:val="000000" w:themeColor="text1"/>
          <w:sz w:val="24"/>
          <w:szCs w:val="24"/>
        </w:rPr>
        <w:t>输入特征重要度排序，并进行</w:t>
      </w:r>
      <w:r>
        <w:rPr>
          <w:rFonts w:ascii="Times New Roman" w:eastAsia="宋体" w:hAnsi="Times New Roman" w:cs="Times New Roman"/>
          <w:color w:val="000000" w:themeColor="text1"/>
          <w:sz w:val="24"/>
          <w:szCs w:val="24"/>
        </w:rPr>
        <w:t>结果可视化</w:t>
      </w:r>
      <w:r>
        <w:rPr>
          <w:rFonts w:ascii="Times New Roman" w:eastAsia="宋体" w:hAnsi="Times New Roman" w:cs="Times New Roman" w:hint="eastAsia"/>
          <w:color w:val="000000" w:themeColor="text1"/>
          <w:sz w:val="24"/>
          <w:szCs w:val="24"/>
        </w:rPr>
        <w:t>如图</w:t>
      </w:r>
      <w:r>
        <w:rPr>
          <w:rFonts w:ascii="Times New Roman" w:eastAsia="宋体" w:hAnsi="Times New Roman" w:cs="Times New Roman" w:hint="eastAsia"/>
          <w:color w:val="000000" w:themeColor="text1"/>
          <w:sz w:val="24"/>
          <w:szCs w:val="24"/>
        </w:rPr>
        <w:t>3.10</w:t>
      </w:r>
      <w:r>
        <w:rPr>
          <w:rFonts w:ascii="Times New Roman" w:eastAsia="宋体" w:hAnsi="Times New Roman" w:cs="Times New Roman" w:hint="eastAsia"/>
          <w:color w:val="000000" w:themeColor="text1"/>
          <w:sz w:val="24"/>
          <w:szCs w:val="24"/>
        </w:rPr>
        <w:t>所示：</w:t>
      </w:r>
    </w:p>
    <w:p w14:paraId="0768159A" w14:textId="77777777" w:rsidR="005D4DFB" w:rsidRDefault="00853CF7">
      <w:pPr>
        <w:spacing w:line="400" w:lineRule="atLeast"/>
        <w:ind w:leftChars="-472" w:rightChars="-338" w:right="-710" w:hangingChars="413" w:hanging="991"/>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4D08111A" wp14:editId="4984FF9E">
            <wp:extent cx="5039995" cy="2520315"/>
            <wp:effectExtent l="0" t="0" r="8255" b="13335"/>
            <wp:docPr id="6" name="图片 6" descr="温度特征重要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温度特征重要度"/>
                    <pic:cNvPicPr>
                      <a:picLocks noChangeAspect="1"/>
                    </pic:cNvPicPr>
                  </pic:nvPicPr>
                  <pic:blipFill>
                    <a:blip r:embed="rId226"/>
                    <a:stretch>
                      <a:fillRect/>
                    </a:stretch>
                  </pic:blipFill>
                  <pic:spPr>
                    <a:xfrm>
                      <a:off x="0" y="0"/>
                      <a:ext cx="5039995" cy="2520315"/>
                    </a:xfrm>
                    <a:prstGeom prst="rect">
                      <a:avLst/>
                    </a:prstGeom>
                  </pic:spPr>
                </pic:pic>
              </a:graphicData>
            </a:graphic>
          </wp:inline>
        </w:drawing>
      </w:r>
    </w:p>
    <w:p w14:paraId="3F1161FA" w14:textId="77777777" w:rsidR="005D4DFB" w:rsidRDefault="00853CF7">
      <w:pPr>
        <w:spacing w:line="400" w:lineRule="atLeast"/>
        <w:ind w:leftChars="-472" w:rightChars="-338" w:right="-710" w:hangingChars="413" w:hanging="991"/>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0E4F1CD4" wp14:editId="0C11AEFC">
            <wp:extent cx="5040630" cy="2520315"/>
            <wp:effectExtent l="0" t="0" r="7620" b="13335"/>
            <wp:docPr id="7" name="图片 7" descr="湿度重要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湿度重要度图"/>
                    <pic:cNvPicPr>
                      <a:picLocks noChangeAspect="1"/>
                    </pic:cNvPicPr>
                  </pic:nvPicPr>
                  <pic:blipFill>
                    <a:blip r:embed="rId227"/>
                    <a:stretch>
                      <a:fillRect/>
                    </a:stretch>
                  </pic:blipFill>
                  <pic:spPr>
                    <a:xfrm>
                      <a:off x="0" y="0"/>
                      <a:ext cx="5040630" cy="2520315"/>
                    </a:xfrm>
                    <a:prstGeom prst="rect">
                      <a:avLst/>
                    </a:prstGeom>
                  </pic:spPr>
                </pic:pic>
              </a:graphicData>
            </a:graphic>
          </wp:inline>
        </w:drawing>
      </w:r>
    </w:p>
    <w:p w14:paraId="18E89408"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11 </w:t>
      </w:r>
      <w:r>
        <w:rPr>
          <w:rFonts w:ascii="Times New Roman" w:eastAsia="宋体" w:hAnsi="Times New Roman" w:cs="Times New Roman" w:hint="eastAsia"/>
          <w:color w:val="000000" w:themeColor="text1"/>
          <w:sz w:val="21"/>
          <w:szCs w:val="21"/>
        </w:rPr>
        <w:t>整流罩温湿度重要度排序结果</w:t>
      </w:r>
    </w:p>
    <w:p w14:paraId="2D83B313"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STYLEREF 1 \s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3</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color w:val="000000" w:themeColor="text1"/>
          <w:sz w:val="21"/>
          <w:szCs w:val="21"/>
        </w:rPr>
        <w:t>.</w:t>
      </w:r>
      <w:r>
        <w:rPr>
          <w:rFonts w:ascii="Times New Roman" w:eastAsia="宋体" w:hAnsi="Times New Roman" w:cs="Times New Roman"/>
          <w:color w:val="000000" w:themeColor="text1"/>
          <w:sz w:val="21"/>
          <w:szCs w:val="21"/>
        </w:rPr>
        <w:fldChar w:fldCharType="begin"/>
      </w:r>
      <w:r>
        <w:rPr>
          <w:rFonts w:ascii="Times New Roman" w:eastAsia="宋体" w:hAnsi="Times New Roman" w:cs="Times New Roman"/>
          <w:color w:val="000000" w:themeColor="text1"/>
          <w:sz w:val="21"/>
          <w:szCs w:val="21"/>
        </w:rPr>
        <w:instrText xml:space="preserve"> SEQ Fig. \* ARABIC \s 1 </w:instrText>
      </w:r>
      <w:r>
        <w:rPr>
          <w:rFonts w:ascii="Times New Roman" w:eastAsia="宋体" w:hAnsi="Times New Roman" w:cs="Times New Roman"/>
          <w:color w:val="000000" w:themeColor="text1"/>
          <w:sz w:val="21"/>
          <w:szCs w:val="21"/>
        </w:rPr>
        <w:fldChar w:fldCharType="separate"/>
      </w:r>
      <w:r>
        <w:rPr>
          <w:rFonts w:ascii="Times New Roman" w:eastAsia="宋体" w:hAnsi="Times New Roman" w:cs="Times New Roman"/>
          <w:color w:val="000000" w:themeColor="text1"/>
          <w:sz w:val="21"/>
          <w:szCs w:val="21"/>
        </w:rPr>
        <w:t>1</w:t>
      </w:r>
      <w:r>
        <w:rPr>
          <w:rFonts w:ascii="Times New Roman" w:eastAsia="宋体" w:hAnsi="Times New Roman" w:cs="Times New Roman"/>
          <w:color w:val="000000" w:themeColor="text1"/>
          <w:sz w:val="21"/>
          <w:szCs w:val="21"/>
        </w:rPr>
        <w:fldChar w:fldCharType="end"/>
      </w:r>
      <w:r>
        <w:rPr>
          <w:rFonts w:ascii="Times New Roman" w:eastAsia="宋体" w:hAnsi="Times New Roman" w:cs="Times New Roman" w:hint="eastAsia"/>
          <w:color w:val="000000" w:themeColor="text1"/>
          <w:sz w:val="21"/>
          <w:szCs w:val="21"/>
        </w:rPr>
        <w:t>1 Sorting results of fairing temperature and humidity importance</w:t>
      </w:r>
    </w:p>
    <w:p w14:paraId="3079B446" w14:textId="77777777" w:rsidR="005D4DFB" w:rsidRDefault="005D4DFB">
      <w:pPr>
        <w:spacing w:line="400" w:lineRule="exact"/>
        <w:ind w:firstLineChars="200" w:firstLine="480"/>
        <w:jc w:val="left"/>
        <w:rPr>
          <w:rFonts w:ascii="Times New Roman" w:eastAsia="宋体" w:hAnsi="Times New Roman" w:cs="Times New Roman"/>
          <w:color w:val="000000" w:themeColor="text1"/>
          <w:sz w:val="24"/>
          <w:szCs w:val="24"/>
        </w:rPr>
      </w:pPr>
    </w:p>
    <w:p w14:paraId="4805A923" w14:textId="77777777" w:rsidR="005D4DFB" w:rsidRDefault="00853CF7">
      <w:pPr>
        <w:spacing w:line="400" w:lineRule="exact"/>
        <w:ind w:firstLineChars="200" w:firstLine="480"/>
        <w:jc w:val="lef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从上面对整流罩内温湿</w:t>
      </w:r>
      <w:proofErr w:type="gramStart"/>
      <w:r>
        <w:rPr>
          <w:rFonts w:ascii="Times New Roman" w:eastAsia="宋体" w:hAnsi="Times New Roman" w:cs="Times New Roman" w:hint="eastAsia"/>
          <w:color w:val="000000" w:themeColor="text1"/>
          <w:sz w:val="24"/>
          <w:szCs w:val="24"/>
        </w:rPr>
        <w:t>度影响</w:t>
      </w:r>
      <w:proofErr w:type="gramEnd"/>
      <w:r>
        <w:rPr>
          <w:rFonts w:ascii="Times New Roman" w:eastAsia="宋体" w:hAnsi="Times New Roman" w:cs="Times New Roman" w:hint="eastAsia"/>
          <w:color w:val="000000" w:themeColor="text1"/>
          <w:sz w:val="24"/>
          <w:szCs w:val="24"/>
        </w:rPr>
        <w:t>的重要度排序中可以看出，在</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算法的分析结果中，认为对于罩内温度影响因素最大是传感器</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温度代表的影响，影响最低是外界温度影响，而对湿度的影响情况最大的传感器</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hint="eastAsia"/>
          <w:color w:val="000000" w:themeColor="text1"/>
          <w:sz w:val="24"/>
          <w:szCs w:val="24"/>
        </w:rPr>
        <w:t>代表的因素。结合</w:t>
      </w:r>
      <w:r>
        <w:rPr>
          <w:rFonts w:ascii="Times New Roman" w:eastAsia="宋体" w:hAnsi="Times New Roman" w:cs="Times New Roman" w:hint="eastAsia"/>
          <w:color w:val="000000" w:themeColor="text1"/>
          <w:sz w:val="24"/>
          <w:szCs w:val="24"/>
        </w:rPr>
        <w:lastRenderedPageBreak/>
        <w:t>不同传感器温湿</w:t>
      </w:r>
      <w:proofErr w:type="gramStart"/>
      <w:r>
        <w:rPr>
          <w:rFonts w:ascii="Times New Roman" w:eastAsia="宋体" w:hAnsi="Times New Roman" w:cs="Times New Roman" w:hint="eastAsia"/>
          <w:color w:val="000000" w:themeColor="text1"/>
          <w:sz w:val="24"/>
          <w:szCs w:val="24"/>
        </w:rPr>
        <w:t>度反映</w:t>
      </w:r>
      <w:proofErr w:type="gramEnd"/>
      <w:r>
        <w:rPr>
          <w:rFonts w:ascii="Times New Roman" w:eastAsia="宋体" w:hAnsi="Times New Roman" w:cs="Times New Roman" w:hint="eastAsia"/>
          <w:color w:val="000000" w:themeColor="text1"/>
          <w:sz w:val="24"/>
          <w:szCs w:val="24"/>
        </w:rPr>
        <w:t>的温湿度影响因素，该重要度特征排序是基本符合实际保障过程的情况认知的。</w:t>
      </w:r>
    </w:p>
    <w:p w14:paraId="1C36770A" w14:textId="77777777" w:rsidR="005D4DFB" w:rsidRDefault="00853CF7">
      <w:pPr>
        <w:pStyle w:val="3"/>
        <w:rPr>
          <w:color w:val="000000" w:themeColor="text1"/>
        </w:rPr>
      </w:pPr>
      <w:bookmarkStart w:id="109" w:name="_Toc125207181"/>
      <w:r>
        <w:rPr>
          <w:color w:val="000000" w:themeColor="text1"/>
        </w:rPr>
        <w:t>3.</w:t>
      </w:r>
      <w:r>
        <w:rPr>
          <w:rFonts w:hint="eastAsia"/>
          <w:color w:val="000000" w:themeColor="text1"/>
        </w:rPr>
        <w:t>4</w:t>
      </w:r>
      <w:r>
        <w:rPr>
          <w:color w:val="000000" w:themeColor="text1"/>
        </w:rPr>
        <w:t>.</w:t>
      </w:r>
      <w:r>
        <w:rPr>
          <w:rFonts w:hint="eastAsia"/>
          <w:color w:val="000000" w:themeColor="text1"/>
        </w:rPr>
        <w:t>3</w:t>
      </w:r>
      <w:r>
        <w:rPr>
          <w:color w:val="000000" w:themeColor="text1"/>
        </w:rPr>
        <w:t xml:space="preserve"> </w:t>
      </w:r>
      <w:r>
        <w:rPr>
          <w:rFonts w:hint="eastAsia"/>
        </w:rPr>
        <w:t>整流罩温湿</w:t>
      </w:r>
      <w:proofErr w:type="gramStart"/>
      <w:r>
        <w:rPr>
          <w:rFonts w:hint="eastAsia"/>
        </w:rPr>
        <w:t>度回归</w:t>
      </w:r>
      <w:proofErr w:type="gramEnd"/>
      <w:r>
        <w:rPr>
          <w:rFonts w:hint="eastAsia"/>
        </w:rPr>
        <w:t>模型验证结果对比与分析</w:t>
      </w:r>
      <w:bookmarkEnd w:id="109"/>
    </w:p>
    <w:p w14:paraId="70816D8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color w:val="000000" w:themeColor="text1"/>
          <w:sz w:val="24"/>
          <w:szCs w:val="24"/>
        </w:rPr>
        <w:t>本文</w:t>
      </w:r>
      <w:r>
        <w:rPr>
          <w:rFonts w:ascii="Times New Roman" w:eastAsia="宋体" w:hAnsi="Times New Roman" w:cs="Times New Roman" w:hint="eastAsia"/>
          <w:color w:val="000000" w:themeColor="text1"/>
          <w:sz w:val="24"/>
          <w:szCs w:val="24"/>
        </w:rPr>
        <w:t>实验中，将</w:t>
      </w:r>
      <w:r>
        <w:rPr>
          <w:rFonts w:ascii="Times New Roman" w:eastAsia="宋体" w:hAnsi="Times New Roman" w:cs="Times New Roman" w:hint="eastAsia"/>
          <w:color w:val="000000" w:themeColor="text1"/>
          <w:sz w:val="24"/>
          <w:szCs w:val="24"/>
        </w:rPr>
        <w:t>LSTM</w:t>
      </w:r>
      <w:r>
        <w:rPr>
          <w:rFonts w:ascii="Times New Roman" w:eastAsia="宋体" w:hAnsi="Times New Roman" w:cs="Times New Roman" w:hint="eastAsia"/>
          <w:color w:val="000000" w:themeColor="text1"/>
          <w:sz w:val="24"/>
          <w:szCs w:val="24"/>
        </w:rPr>
        <w:t>回归预测模型、</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模型、贝叶斯优化</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模型、贝叶斯优化</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模型</w:t>
      </w:r>
      <w:proofErr w:type="gramStart"/>
      <w:r>
        <w:rPr>
          <w:rFonts w:ascii="Times New Roman" w:eastAsia="宋体" w:hAnsi="Times New Roman" w:cs="Times New Roman" w:hint="eastAsia"/>
          <w:color w:val="000000" w:themeColor="text1"/>
          <w:sz w:val="24"/>
          <w:szCs w:val="24"/>
        </w:rPr>
        <w:t>做对</w:t>
      </w:r>
      <w:proofErr w:type="gramEnd"/>
      <w:r>
        <w:rPr>
          <w:rFonts w:ascii="Times New Roman" w:eastAsia="宋体" w:hAnsi="Times New Roman" w:cs="Times New Roman" w:hint="eastAsia"/>
          <w:color w:val="000000" w:themeColor="text1"/>
          <w:sz w:val="24"/>
          <w:szCs w:val="24"/>
        </w:rPr>
        <w:t>比</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_Ref668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[37]</w:t>
      </w:r>
      <w:r>
        <w:rPr>
          <w:rFonts w:ascii="Times New Roman" w:eastAsia="宋体" w:hAnsi="Times New Roman" w:cs="Times New Roman" w:hint="eastAsia"/>
          <w:color w:val="000000" w:themeColor="text1"/>
          <w:sz w:val="24"/>
          <w:szCs w:val="24"/>
          <w:vertAlign w:val="superscript"/>
        </w:rPr>
        <w:fldChar w:fldCharType="end"/>
      </w:r>
      <w:commentRangeStart w:id="110"/>
      <w:commentRangeEnd w:id="110"/>
      <w:r>
        <w:rPr>
          <w:vertAlign w:val="superscript"/>
        </w:rPr>
        <w:commentReference w:id="110"/>
      </w:r>
      <w:r>
        <w:rPr>
          <w:rFonts w:ascii="Times New Roman" w:eastAsia="宋体" w:hAnsi="Times New Roman" w:cs="Times New Roman" w:hint="eastAsia"/>
          <w:color w:val="000000" w:themeColor="text1"/>
          <w:sz w:val="24"/>
          <w:szCs w:val="24"/>
        </w:rPr>
        <w:t>。并且将这</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hint="eastAsia"/>
          <w:color w:val="000000" w:themeColor="text1"/>
          <w:sz w:val="24"/>
          <w:szCs w:val="24"/>
        </w:rPr>
        <w:t>个实验结果根据</w:t>
      </w:r>
      <w:r>
        <w:rPr>
          <w:rFonts w:ascii="Times New Roman" w:eastAsia="宋体" w:hAnsi="Times New Roman" w:cs="Times New Roman" w:hint="eastAsia"/>
          <w:color w:val="000000" w:themeColor="text1"/>
          <w:sz w:val="24"/>
          <w:szCs w:val="24"/>
        </w:rPr>
        <w:t>3.4.1</w:t>
      </w:r>
      <w:r>
        <w:rPr>
          <w:rFonts w:ascii="Times New Roman" w:eastAsia="宋体" w:hAnsi="Times New Roman" w:cs="Times New Roman" w:hint="eastAsia"/>
          <w:color w:val="000000" w:themeColor="text1"/>
          <w:sz w:val="24"/>
          <w:szCs w:val="24"/>
        </w:rPr>
        <w:t>节所述模型评估指标进行评分。不同</w:t>
      </w:r>
      <w:r>
        <w:rPr>
          <w:rFonts w:ascii="Times New Roman" w:eastAsia="宋体" w:hAnsi="Times New Roman" w:cs="Times New Roman"/>
          <w:color w:val="000000" w:themeColor="text1"/>
          <w:sz w:val="24"/>
          <w:szCs w:val="24"/>
        </w:rPr>
        <w:t>模型</w:t>
      </w:r>
      <w:r>
        <w:rPr>
          <w:rFonts w:ascii="Times New Roman" w:eastAsia="宋体" w:hAnsi="Times New Roman" w:cs="Times New Roman" w:hint="eastAsia"/>
          <w:color w:val="000000" w:themeColor="text1"/>
          <w:sz w:val="24"/>
          <w:szCs w:val="24"/>
        </w:rPr>
        <w:t>的回归结果</w:t>
      </w:r>
      <w:r>
        <w:rPr>
          <w:rFonts w:ascii="Times New Roman" w:eastAsia="宋体" w:hAnsi="Times New Roman" w:cs="Times New Roman"/>
          <w:color w:val="000000" w:themeColor="text1"/>
          <w:sz w:val="24"/>
          <w:szCs w:val="24"/>
        </w:rPr>
        <w:t>评价指标</w:t>
      </w:r>
      <w:r>
        <w:rPr>
          <w:rFonts w:ascii="Times New Roman" w:eastAsia="宋体" w:hAnsi="Times New Roman" w:cs="Times New Roman" w:hint="eastAsia"/>
          <w:color w:val="000000" w:themeColor="text1"/>
          <w:sz w:val="24"/>
          <w:szCs w:val="24"/>
        </w:rPr>
        <w:t>结果</w:t>
      </w:r>
      <w:r>
        <w:rPr>
          <w:rFonts w:ascii="Times New Roman" w:eastAsia="宋体" w:hAnsi="Times New Roman" w:cs="Times New Roman"/>
          <w:color w:val="000000" w:themeColor="text1"/>
          <w:sz w:val="24"/>
          <w:szCs w:val="24"/>
        </w:rPr>
        <w:t>以及</w:t>
      </w:r>
      <w:r>
        <w:rPr>
          <w:rFonts w:ascii="Times New Roman" w:eastAsia="宋体" w:hAnsi="Times New Roman" w:cs="Times New Roman" w:hint="eastAsia"/>
          <w:color w:val="000000" w:themeColor="text1"/>
          <w:sz w:val="24"/>
          <w:szCs w:val="24"/>
        </w:rPr>
        <w:t>模型</w:t>
      </w:r>
      <w:r>
        <w:rPr>
          <w:rFonts w:ascii="Times New Roman" w:eastAsia="宋体" w:hAnsi="Times New Roman" w:cs="Times New Roman"/>
          <w:color w:val="000000" w:themeColor="text1"/>
          <w:sz w:val="24"/>
          <w:szCs w:val="24"/>
        </w:rPr>
        <w:t>运行时间</w:t>
      </w:r>
      <w:r>
        <w:rPr>
          <w:rFonts w:ascii="Times New Roman" w:eastAsia="宋体" w:hAnsi="Times New Roman" w:cs="Times New Roman" w:hint="eastAsia"/>
          <w:color w:val="000000" w:themeColor="text1"/>
          <w:sz w:val="24"/>
          <w:szCs w:val="24"/>
        </w:rPr>
        <w:t>（其中小数部分保留小数点后四位）</w:t>
      </w:r>
      <w:r>
        <w:rPr>
          <w:rFonts w:ascii="Times New Roman" w:eastAsia="宋体" w:hAnsi="Times New Roman" w:cs="Times New Roman"/>
          <w:color w:val="000000" w:themeColor="text1"/>
          <w:sz w:val="24"/>
          <w:szCs w:val="24"/>
        </w:rPr>
        <w:t>如表</w:t>
      </w:r>
      <w:r>
        <w:rPr>
          <w:rFonts w:ascii="Times New Roman" w:eastAsia="宋体" w:hAnsi="Times New Roman" w:cs="Times New Roman" w:hint="eastAsia"/>
          <w:color w:val="000000" w:themeColor="text1"/>
          <w:sz w:val="24"/>
          <w:szCs w:val="24"/>
        </w:rPr>
        <w:t>3.7</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3.8</w:t>
      </w:r>
      <w:r>
        <w:rPr>
          <w:rFonts w:ascii="Times New Roman" w:eastAsia="宋体" w:hAnsi="Times New Roman" w:cs="Times New Roman"/>
          <w:color w:val="000000" w:themeColor="text1"/>
          <w:sz w:val="24"/>
          <w:szCs w:val="24"/>
        </w:rPr>
        <w:t>所示：</w:t>
      </w:r>
    </w:p>
    <w:p w14:paraId="7A6F5DE1"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1D718045"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hint="eastAsia"/>
          <w:color w:val="000000" w:themeColor="text1"/>
          <w:szCs w:val="21"/>
        </w:rPr>
        <w:t xml:space="preserve">3.7 </w:t>
      </w:r>
      <w:r>
        <w:rPr>
          <w:rFonts w:ascii="Times New Roman" w:eastAsia="宋体" w:hAnsi="Times New Roman" w:cs="Times New Roman" w:hint="eastAsia"/>
          <w:color w:val="000000" w:themeColor="text1"/>
          <w:szCs w:val="21"/>
        </w:rPr>
        <w:t>整流罩温度预测四种模型评价</w:t>
      </w:r>
    </w:p>
    <w:p w14:paraId="2652908A"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Tab.</w:t>
      </w:r>
      <w:r>
        <w:rPr>
          <w:rFonts w:ascii="Times New Roman" w:eastAsia="宋体" w:hAnsi="Times New Roman" w:cs="Times New Roman" w:hint="eastAsia"/>
          <w:color w:val="000000" w:themeColor="text1"/>
          <w:szCs w:val="21"/>
        </w:rPr>
        <w:t>3.7 Evaluation of Four Models for Fairing Temperature Prediction</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75"/>
        <w:gridCol w:w="1311"/>
        <w:gridCol w:w="1743"/>
        <w:gridCol w:w="1743"/>
        <w:gridCol w:w="1746"/>
      </w:tblGrid>
      <w:tr w:rsidR="005D4DFB" w14:paraId="2F268C2D" w14:textId="77777777">
        <w:trPr>
          <w:trHeight w:val="372"/>
        </w:trPr>
        <w:tc>
          <w:tcPr>
            <w:tcW w:w="2175" w:type="dxa"/>
            <w:tcBorders>
              <w:bottom w:val="single" w:sz="4" w:space="0" w:color="000000"/>
              <w:tl2br w:val="nil"/>
              <w:tr2bl w:val="nil"/>
            </w:tcBorders>
            <w:vAlign w:val="center"/>
          </w:tcPr>
          <w:p w14:paraId="487FBDD2" w14:textId="77777777" w:rsidR="005D4DFB" w:rsidRDefault="00853CF7">
            <w:pPr>
              <w:spacing w:line="380" w:lineRule="exact"/>
              <w:jc w:val="center"/>
              <w:rPr>
                <w:color w:val="000000" w:themeColor="text1"/>
              </w:rPr>
            </w:pPr>
            <w:r>
              <w:rPr>
                <w:rFonts w:hint="eastAsia"/>
                <w:color w:val="000000" w:themeColor="text1"/>
              </w:rPr>
              <w:t>模型</w:t>
            </w:r>
          </w:p>
        </w:tc>
        <w:tc>
          <w:tcPr>
            <w:tcW w:w="1311" w:type="dxa"/>
            <w:tcBorders>
              <w:bottom w:val="single" w:sz="4" w:space="0" w:color="000000"/>
              <w:tl2br w:val="nil"/>
              <w:tr2bl w:val="nil"/>
            </w:tcBorders>
            <w:vAlign w:val="center"/>
          </w:tcPr>
          <w:p w14:paraId="67A20A43" w14:textId="77777777" w:rsidR="005D4DFB" w:rsidRDefault="00853CF7">
            <w:pPr>
              <w:spacing w:line="400" w:lineRule="exact"/>
              <w:jc w:val="center"/>
              <w:rPr>
                <w:color w:val="000000" w:themeColor="text1"/>
              </w:rPr>
            </w:pPr>
            <w:r>
              <w:rPr>
                <w:rFonts w:ascii="Times New Roman" w:eastAsia="宋体" w:hAnsi="Times New Roman" w:cs="Times New Roman"/>
                <w:color w:val="000000" w:themeColor="text1"/>
                <w:szCs w:val="21"/>
              </w:rPr>
              <w:t>MAPE</w:t>
            </w:r>
          </w:p>
        </w:tc>
        <w:tc>
          <w:tcPr>
            <w:tcW w:w="1743" w:type="dxa"/>
            <w:tcBorders>
              <w:bottom w:val="single" w:sz="4" w:space="0" w:color="000000"/>
              <w:tl2br w:val="nil"/>
              <w:tr2bl w:val="nil"/>
            </w:tcBorders>
            <w:vAlign w:val="center"/>
          </w:tcPr>
          <w:p w14:paraId="4E709889"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RMSE</w:t>
            </w:r>
          </w:p>
        </w:tc>
        <w:tc>
          <w:tcPr>
            <w:tcW w:w="1743" w:type="dxa"/>
            <w:tcBorders>
              <w:bottom w:val="single" w:sz="4" w:space="0" w:color="000000"/>
              <w:tl2br w:val="nil"/>
              <w:tr2bl w:val="nil"/>
            </w:tcBorders>
            <w:vAlign w:val="center"/>
          </w:tcPr>
          <w:p w14:paraId="5098A4B2"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MAE</w:t>
            </w:r>
          </w:p>
        </w:tc>
        <w:tc>
          <w:tcPr>
            <w:tcW w:w="1746" w:type="dxa"/>
            <w:tcBorders>
              <w:bottom w:val="single" w:sz="4" w:space="0" w:color="000000"/>
              <w:tl2br w:val="nil"/>
              <w:tr2bl w:val="nil"/>
            </w:tcBorders>
            <w:vAlign w:val="center"/>
          </w:tcPr>
          <w:p w14:paraId="0AF33435" w14:textId="77777777" w:rsidR="005D4DFB" w:rsidRDefault="00853CF7">
            <w:pPr>
              <w:spacing w:line="40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Time(s)</w:t>
            </w:r>
          </w:p>
        </w:tc>
      </w:tr>
      <w:tr w:rsidR="005D4DFB" w14:paraId="43DC29D1" w14:textId="77777777">
        <w:trPr>
          <w:trHeight w:val="90"/>
        </w:trPr>
        <w:tc>
          <w:tcPr>
            <w:tcW w:w="2175" w:type="dxa"/>
            <w:tcBorders>
              <w:tl2br w:val="nil"/>
              <w:tr2bl w:val="nil"/>
            </w:tcBorders>
            <w:vAlign w:val="center"/>
          </w:tcPr>
          <w:p w14:paraId="74DC79A7" w14:textId="77777777" w:rsidR="005D4DFB" w:rsidRDefault="00853CF7">
            <w:pPr>
              <w:spacing w:line="380" w:lineRule="exact"/>
              <w:jc w:val="center"/>
              <w:rPr>
                <w:rFonts w:eastAsia="宋体"/>
              </w:rPr>
            </w:pPr>
            <w:r>
              <w:rPr>
                <w:rFonts w:ascii="Times New Roman" w:eastAsia="宋体" w:hAnsi="Times New Roman" w:cs="Times New Roman" w:hint="eastAsia"/>
                <w:szCs w:val="21"/>
              </w:rPr>
              <w:t>LSTM</w:t>
            </w:r>
          </w:p>
        </w:tc>
        <w:tc>
          <w:tcPr>
            <w:tcW w:w="1311" w:type="dxa"/>
            <w:tcBorders>
              <w:tl2br w:val="nil"/>
              <w:tr2bl w:val="nil"/>
            </w:tcBorders>
            <w:vAlign w:val="center"/>
          </w:tcPr>
          <w:p w14:paraId="4933FDAB"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1.2285</w:t>
            </w:r>
          </w:p>
        </w:tc>
        <w:tc>
          <w:tcPr>
            <w:tcW w:w="1743" w:type="dxa"/>
            <w:tcBorders>
              <w:tl2br w:val="nil"/>
              <w:tr2bl w:val="nil"/>
            </w:tcBorders>
            <w:vAlign w:val="center"/>
          </w:tcPr>
          <w:p w14:paraId="6A9768A7"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0.2580</w:t>
            </w:r>
          </w:p>
        </w:tc>
        <w:tc>
          <w:tcPr>
            <w:tcW w:w="1743" w:type="dxa"/>
            <w:tcBorders>
              <w:tl2br w:val="nil"/>
              <w:tr2bl w:val="nil"/>
            </w:tcBorders>
            <w:vAlign w:val="center"/>
          </w:tcPr>
          <w:p w14:paraId="4D96BF36"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0.2073</w:t>
            </w:r>
          </w:p>
        </w:tc>
        <w:tc>
          <w:tcPr>
            <w:tcW w:w="1746" w:type="dxa"/>
            <w:tcBorders>
              <w:tl2br w:val="nil"/>
              <w:tr2bl w:val="nil"/>
            </w:tcBorders>
            <w:vAlign w:val="center"/>
          </w:tcPr>
          <w:p w14:paraId="2B324DB7"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196.36</w:t>
            </w:r>
          </w:p>
        </w:tc>
      </w:tr>
      <w:tr w:rsidR="005D4DFB" w14:paraId="75FD755E" w14:textId="77777777">
        <w:trPr>
          <w:trHeight w:val="372"/>
        </w:trPr>
        <w:tc>
          <w:tcPr>
            <w:tcW w:w="2175" w:type="dxa"/>
            <w:tcBorders>
              <w:tl2br w:val="nil"/>
              <w:tr2bl w:val="nil"/>
            </w:tcBorders>
            <w:vAlign w:val="center"/>
          </w:tcPr>
          <w:p w14:paraId="703D0393" w14:textId="77777777" w:rsidR="005D4DFB" w:rsidRDefault="00853CF7">
            <w:pPr>
              <w:spacing w:line="380" w:lineRule="exact"/>
              <w:jc w:val="center"/>
            </w:pPr>
            <w:r>
              <w:rPr>
                <w:rFonts w:ascii="Times New Roman" w:eastAsia="宋体" w:hAnsi="Times New Roman" w:cs="Times New Roman" w:hint="eastAsia"/>
                <w:szCs w:val="21"/>
              </w:rPr>
              <w:t>贝叶斯优</w:t>
            </w:r>
            <w:proofErr w:type="spellStart"/>
            <w:r>
              <w:rPr>
                <w:rFonts w:ascii="Times New Roman" w:eastAsia="宋体" w:hAnsi="Times New Roman" w:cs="Times New Roman"/>
                <w:szCs w:val="21"/>
              </w:rPr>
              <w:t>XGBoost</w:t>
            </w:r>
            <w:proofErr w:type="spellEnd"/>
          </w:p>
        </w:tc>
        <w:tc>
          <w:tcPr>
            <w:tcW w:w="1311" w:type="dxa"/>
            <w:tcBorders>
              <w:tl2br w:val="nil"/>
              <w:tr2bl w:val="nil"/>
            </w:tcBorders>
            <w:vAlign w:val="center"/>
          </w:tcPr>
          <w:p w14:paraId="6FBF17A2"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0.1729</w:t>
            </w:r>
          </w:p>
        </w:tc>
        <w:tc>
          <w:tcPr>
            <w:tcW w:w="1743" w:type="dxa"/>
            <w:tcBorders>
              <w:tl2br w:val="nil"/>
              <w:tr2bl w:val="nil"/>
            </w:tcBorders>
            <w:vAlign w:val="center"/>
          </w:tcPr>
          <w:p w14:paraId="10FA9E29"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0.0385</w:t>
            </w:r>
          </w:p>
        </w:tc>
        <w:tc>
          <w:tcPr>
            <w:tcW w:w="1743" w:type="dxa"/>
            <w:tcBorders>
              <w:tl2br w:val="nil"/>
              <w:tr2bl w:val="nil"/>
            </w:tcBorders>
            <w:vAlign w:val="center"/>
          </w:tcPr>
          <w:p w14:paraId="79924B8E"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0.0306</w:t>
            </w:r>
          </w:p>
        </w:tc>
        <w:tc>
          <w:tcPr>
            <w:tcW w:w="1746" w:type="dxa"/>
            <w:tcBorders>
              <w:tl2br w:val="nil"/>
              <w:tr2bl w:val="nil"/>
            </w:tcBorders>
            <w:vAlign w:val="center"/>
          </w:tcPr>
          <w:p w14:paraId="7C697D6B"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2.0905</w:t>
            </w:r>
          </w:p>
        </w:tc>
      </w:tr>
      <w:tr w:rsidR="005D4DFB" w14:paraId="7CB9BD2B" w14:textId="77777777">
        <w:trPr>
          <w:trHeight w:val="372"/>
        </w:trPr>
        <w:tc>
          <w:tcPr>
            <w:tcW w:w="2175" w:type="dxa"/>
            <w:tcBorders>
              <w:tl2br w:val="nil"/>
              <w:tr2bl w:val="nil"/>
            </w:tcBorders>
            <w:vAlign w:val="center"/>
          </w:tcPr>
          <w:p w14:paraId="178C8EF6" w14:textId="77777777" w:rsidR="005D4DFB" w:rsidRDefault="00853CF7">
            <w:pPr>
              <w:spacing w:line="380" w:lineRule="exact"/>
              <w:jc w:val="center"/>
            </w:pPr>
            <w:proofErr w:type="spellStart"/>
            <w:r>
              <w:rPr>
                <w:rFonts w:ascii="Times New Roman" w:eastAsia="宋体" w:hAnsi="Times New Roman" w:cs="Times New Roman"/>
                <w:szCs w:val="21"/>
              </w:rPr>
              <w:t>LightGBM</w:t>
            </w:r>
            <w:proofErr w:type="spellEnd"/>
          </w:p>
        </w:tc>
        <w:tc>
          <w:tcPr>
            <w:tcW w:w="1311" w:type="dxa"/>
            <w:tcBorders>
              <w:tl2br w:val="nil"/>
              <w:tr2bl w:val="nil"/>
            </w:tcBorders>
            <w:vAlign w:val="center"/>
          </w:tcPr>
          <w:p w14:paraId="065537EE"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0.2215</w:t>
            </w:r>
          </w:p>
        </w:tc>
        <w:tc>
          <w:tcPr>
            <w:tcW w:w="1743" w:type="dxa"/>
            <w:tcBorders>
              <w:tl2br w:val="nil"/>
              <w:tr2bl w:val="nil"/>
            </w:tcBorders>
            <w:vAlign w:val="center"/>
          </w:tcPr>
          <w:p w14:paraId="0E4F60A8"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0.0596</w:t>
            </w:r>
          </w:p>
        </w:tc>
        <w:tc>
          <w:tcPr>
            <w:tcW w:w="1743" w:type="dxa"/>
            <w:tcBorders>
              <w:tl2br w:val="nil"/>
              <w:tr2bl w:val="nil"/>
            </w:tcBorders>
            <w:vAlign w:val="center"/>
          </w:tcPr>
          <w:p w14:paraId="163BD38B"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0.0405</w:t>
            </w:r>
          </w:p>
        </w:tc>
        <w:tc>
          <w:tcPr>
            <w:tcW w:w="1746" w:type="dxa"/>
            <w:tcBorders>
              <w:tl2br w:val="nil"/>
              <w:tr2bl w:val="nil"/>
            </w:tcBorders>
            <w:vAlign w:val="center"/>
          </w:tcPr>
          <w:p w14:paraId="102F2C0E"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0.197</w:t>
            </w:r>
          </w:p>
        </w:tc>
      </w:tr>
      <w:tr w:rsidR="005D4DFB" w14:paraId="3BF885D9" w14:textId="77777777">
        <w:trPr>
          <w:trHeight w:val="372"/>
        </w:trPr>
        <w:tc>
          <w:tcPr>
            <w:tcW w:w="2175" w:type="dxa"/>
            <w:tcBorders>
              <w:tl2br w:val="nil"/>
              <w:tr2bl w:val="nil"/>
            </w:tcBorders>
            <w:vAlign w:val="center"/>
          </w:tcPr>
          <w:p w14:paraId="7C9B21A3" w14:textId="77777777" w:rsidR="005D4DFB" w:rsidRDefault="00853CF7">
            <w:pPr>
              <w:spacing w:line="380" w:lineRule="exact"/>
              <w:jc w:val="center"/>
            </w:pPr>
            <w:r>
              <w:rPr>
                <w:rFonts w:ascii="Times New Roman" w:eastAsia="宋体" w:hAnsi="Times New Roman" w:cs="Times New Roman" w:hint="eastAsia"/>
                <w:szCs w:val="21"/>
              </w:rPr>
              <w:t>贝叶斯优</w:t>
            </w:r>
            <w:proofErr w:type="spellStart"/>
            <w:r>
              <w:rPr>
                <w:rFonts w:ascii="Times New Roman" w:eastAsia="宋体" w:hAnsi="Times New Roman" w:cs="Times New Roman"/>
                <w:szCs w:val="21"/>
              </w:rPr>
              <w:t>LightGBM</w:t>
            </w:r>
            <w:proofErr w:type="spellEnd"/>
          </w:p>
        </w:tc>
        <w:tc>
          <w:tcPr>
            <w:tcW w:w="1311" w:type="dxa"/>
            <w:tcBorders>
              <w:tl2br w:val="nil"/>
              <w:tr2bl w:val="nil"/>
            </w:tcBorders>
            <w:vAlign w:val="center"/>
          </w:tcPr>
          <w:p w14:paraId="666676B4"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b/>
                <w:bCs/>
                <w:szCs w:val="21"/>
              </w:rPr>
              <w:t>0.</w:t>
            </w:r>
            <w:r>
              <w:rPr>
                <w:rFonts w:ascii="Times New Roman" w:eastAsia="宋体" w:hAnsi="Times New Roman" w:cs="Times New Roman" w:hint="eastAsia"/>
                <w:b/>
                <w:bCs/>
                <w:szCs w:val="21"/>
              </w:rPr>
              <w:t>170</w:t>
            </w:r>
            <w:r>
              <w:rPr>
                <w:rFonts w:ascii="Times New Roman" w:eastAsia="宋体" w:hAnsi="Times New Roman" w:cs="Times New Roman"/>
                <w:b/>
                <w:bCs/>
                <w:szCs w:val="21"/>
              </w:rPr>
              <w:t>5</w:t>
            </w:r>
          </w:p>
        </w:tc>
        <w:tc>
          <w:tcPr>
            <w:tcW w:w="1743" w:type="dxa"/>
            <w:tcBorders>
              <w:tl2br w:val="nil"/>
              <w:tr2bl w:val="nil"/>
            </w:tcBorders>
            <w:vAlign w:val="center"/>
          </w:tcPr>
          <w:p w14:paraId="03E4C76A"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0.0375</w:t>
            </w:r>
          </w:p>
        </w:tc>
        <w:tc>
          <w:tcPr>
            <w:tcW w:w="1743" w:type="dxa"/>
            <w:tcBorders>
              <w:tl2br w:val="nil"/>
              <w:tr2bl w:val="nil"/>
            </w:tcBorders>
            <w:vAlign w:val="center"/>
          </w:tcPr>
          <w:p w14:paraId="7AC2CFD2"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0.0329</w:t>
            </w:r>
          </w:p>
        </w:tc>
        <w:tc>
          <w:tcPr>
            <w:tcW w:w="1746" w:type="dxa"/>
            <w:tcBorders>
              <w:tl2br w:val="nil"/>
              <w:tr2bl w:val="nil"/>
            </w:tcBorders>
            <w:vAlign w:val="center"/>
          </w:tcPr>
          <w:p w14:paraId="1EABB2D6"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0.1955</w:t>
            </w:r>
          </w:p>
        </w:tc>
      </w:tr>
    </w:tbl>
    <w:p w14:paraId="4833A1F6" w14:textId="77777777" w:rsidR="005D4DFB" w:rsidRDefault="005D4DFB">
      <w:pPr>
        <w:spacing w:line="400" w:lineRule="exact"/>
        <w:jc w:val="center"/>
        <w:rPr>
          <w:rFonts w:ascii="Times New Roman" w:eastAsia="宋体" w:hAnsi="Times New Roman" w:cs="Times New Roman"/>
          <w:szCs w:val="21"/>
        </w:rPr>
      </w:pPr>
    </w:p>
    <w:p w14:paraId="7FD922D2" w14:textId="77777777" w:rsidR="005D4DFB" w:rsidRDefault="00853CF7">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hint="eastAsia"/>
          <w:szCs w:val="21"/>
        </w:rPr>
        <w:t xml:space="preserve">3.8 </w:t>
      </w:r>
      <w:r>
        <w:rPr>
          <w:rFonts w:ascii="Times New Roman" w:eastAsia="宋体" w:hAnsi="Times New Roman" w:cs="Times New Roman" w:hint="eastAsia"/>
          <w:szCs w:val="21"/>
        </w:rPr>
        <w:t>整流罩湿度预测四种模型评价</w:t>
      </w:r>
    </w:p>
    <w:p w14:paraId="4819C4EE" w14:textId="77777777" w:rsidR="005D4DFB" w:rsidRDefault="00853CF7">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Tab.</w:t>
      </w:r>
      <w:r>
        <w:rPr>
          <w:rFonts w:ascii="Times New Roman" w:eastAsia="宋体" w:hAnsi="Times New Roman" w:cs="Times New Roman" w:hint="eastAsia"/>
          <w:szCs w:val="21"/>
        </w:rPr>
        <w:t>3.8 Evaluation of Four Models for Fairing Humidity Prediction</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75"/>
        <w:gridCol w:w="1311"/>
        <w:gridCol w:w="1743"/>
        <w:gridCol w:w="1743"/>
        <w:gridCol w:w="1746"/>
      </w:tblGrid>
      <w:tr w:rsidR="005D4DFB" w14:paraId="7FF5A067" w14:textId="77777777">
        <w:trPr>
          <w:trHeight w:val="372"/>
        </w:trPr>
        <w:tc>
          <w:tcPr>
            <w:tcW w:w="2175" w:type="dxa"/>
            <w:tcBorders>
              <w:bottom w:val="single" w:sz="4" w:space="0" w:color="000000"/>
              <w:tl2br w:val="nil"/>
              <w:tr2bl w:val="nil"/>
            </w:tcBorders>
            <w:vAlign w:val="center"/>
          </w:tcPr>
          <w:p w14:paraId="1FA4B501" w14:textId="77777777" w:rsidR="005D4DFB" w:rsidRDefault="00853CF7">
            <w:pPr>
              <w:spacing w:line="380" w:lineRule="exact"/>
              <w:jc w:val="center"/>
            </w:pPr>
            <w:r>
              <w:rPr>
                <w:rFonts w:hint="eastAsia"/>
              </w:rPr>
              <w:t>模型</w:t>
            </w:r>
          </w:p>
        </w:tc>
        <w:tc>
          <w:tcPr>
            <w:tcW w:w="1311" w:type="dxa"/>
            <w:tcBorders>
              <w:bottom w:val="single" w:sz="4" w:space="0" w:color="000000"/>
              <w:tl2br w:val="nil"/>
              <w:tr2bl w:val="nil"/>
            </w:tcBorders>
            <w:vAlign w:val="center"/>
          </w:tcPr>
          <w:p w14:paraId="0CC0B957" w14:textId="77777777" w:rsidR="005D4DFB" w:rsidRDefault="00853CF7">
            <w:pPr>
              <w:spacing w:line="400" w:lineRule="exact"/>
              <w:jc w:val="center"/>
            </w:pPr>
            <w:r>
              <w:rPr>
                <w:rFonts w:ascii="Times New Roman" w:eastAsia="宋体" w:hAnsi="Times New Roman" w:cs="Times New Roman"/>
                <w:szCs w:val="21"/>
              </w:rPr>
              <w:t>MAPE</w:t>
            </w:r>
          </w:p>
        </w:tc>
        <w:tc>
          <w:tcPr>
            <w:tcW w:w="1743" w:type="dxa"/>
            <w:tcBorders>
              <w:bottom w:val="single" w:sz="4" w:space="0" w:color="000000"/>
              <w:tl2br w:val="nil"/>
              <w:tr2bl w:val="nil"/>
            </w:tcBorders>
            <w:vAlign w:val="center"/>
          </w:tcPr>
          <w:p w14:paraId="5892E724" w14:textId="77777777" w:rsidR="005D4DFB" w:rsidRDefault="00853CF7">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RMSE</w:t>
            </w:r>
          </w:p>
        </w:tc>
        <w:tc>
          <w:tcPr>
            <w:tcW w:w="1743" w:type="dxa"/>
            <w:tcBorders>
              <w:bottom w:val="single" w:sz="4" w:space="0" w:color="000000"/>
              <w:tl2br w:val="nil"/>
              <w:tr2bl w:val="nil"/>
            </w:tcBorders>
            <w:vAlign w:val="center"/>
          </w:tcPr>
          <w:p w14:paraId="16BA342F" w14:textId="77777777" w:rsidR="005D4DFB" w:rsidRDefault="00853CF7">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MAE</w:t>
            </w:r>
          </w:p>
        </w:tc>
        <w:tc>
          <w:tcPr>
            <w:tcW w:w="1746" w:type="dxa"/>
            <w:tcBorders>
              <w:bottom w:val="single" w:sz="4" w:space="0" w:color="000000"/>
              <w:tl2br w:val="nil"/>
              <w:tr2bl w:val="nil"/>
            </w:tcBorders>
            <w:vAlign w:val="center"/>
          </w:tcPr>
          <w:p w14:paraId="0070BC54" w14:textId="77777777" w:rsidR="005D4DFB" w:rsidRDefault="00853CF7">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Time(s)</w:t>
            </w:r>
          </w:p>
        </w:tc>
      </w:tr>
      <w:tr w:rsidR="005D4DFB" w14:paraId="6149C9B6" w14:textId="77777777">
        <w:trPr>
          <w:trHeight w:val="372"/>
        </w:trPr>
        <w:tc>
          <w:tcPr>
            <w:tcW w:w="2175" w:type="dxa"/>
            <w:tcBorders>
              <w:tl2br w:val="nil"/>
              <w:tr2bl w:val="nil"/>
            </w:tcBorders>
            <w:vAlign w:val="center"/>
          </w:tcPr>
          <w:p w14:paraId="0D1790F9" w14:textId="77777777" w:rsidR="005D4DFB" w:rsidRDefault="00853CF7">
            <w:pPr>
              <w:spacing w:line="380" w:lineRule="exact"/>
              <w:jc w:val="center"/>
              <w:rPr>
                <w:rFonts w:eastAsia="宋体"/>
              </w:rPr>
            </w:pPr>
            <w:r>
              <w:rPr>
                <w:rFonts w:ascii="Times New Roman" w:eastAsia="宋体" w:hAnsi="Times New Roman" w:cs="Times New Roman" w:hint="eastAsia"/>
                <w:szCs w:val="21"/>
              </w:rPr>
              <w:t>LSTM</w:t>
            </w:r>
          </w:p>
        </w:tc>
        <w:tc>
          <w:tcPr>
            <w:tcW w:w="1311" w:type="dxa"/>
            <w:tcBorders>
              <w:tl2br w:val="nil"/>
              <w:tr2bl w:val="nil"/>
            </w:tcBorders>
            <w:vAlign w:val="center"/>
          </w:tcPr>
          <w:p w14:paraId="5C2161B8"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0.6809</w:t>
            </w:r>
          </w:p>
        </w:tc>
        <w:tc>
          <w:tcPr>
            <w:tcW w:w="1743" w:type="dxa"/>
            <w:tcBorders>
              <w:tl2br w:val="nil"/>
              <w:tr2bl w:val="nil"/>
            </w:tcBorders>
            <w:vAlign w:val="center"/>
          </w:tcPr>
          <w:p w14:paraId="07AEB1B4"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0.3547</w:t>
            </w:r>
          </w:p>
        </w:tc>
        <w:tc>
          <w:tcPr>
            <w:tcW w:w="1743" w:type="dxa"/>
            <w:tcBorders>
              <w:tl2br w:val="nil"/>
              <w:tr2bl w:val="nil"/>
            </w:tcBorders>
            <w:vAlign w:val="center"/>
          </w:tcPr>
          <w:p w14:paraId="53E40268"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0.2992</w:t>
            </w:r>
          </w:p>
        </w:tc>
        <w:tc>
          <w:tcPr>
            <w:tcW w:w="1746" w:type="dxa"/>
            <w:tcBorders>
              <w:tl2br w:val="nil"/>
              <w:tr2bl w:val="nil"/>
            </w:tcBorders>
            <w:vAlign w:val="center"/>
          </w:tcPr>
          <w:p w14:paraId="6D3D3C93"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187.58</w:t>
            </w:r>
          </w:p>
        </w:tc>
      </w:tr>
      <w:tr w:rsidR="005D4DFB" w14:paraId="6D30D0E6" w14:textId="77777777">
        <w:trPr>
          <w:trHeight w:val="372"/>
        </w:trPr>
        <w:tc>
          <w:tcPr>
            <w:tcW w:w="2175" w:type="dxa"/>
            <w:tcBorders>
              <w:tl2br w:val="nil"/>
              <w:tr2bl w:val="nil"/>
            </w:tcBorders>
            <w:vAlign w:val="center"/>
          </w:tcPr>
          <w:p w14:paraId="66CC4420" w14:textId="77777777" w:rsidR="005D4DFB" w:rsidRDefault="00853CF7">
            <w:pPr>
              <w:spacing w:line="380" w:lineRule="exact"/>
              <w:jc w:val="center"/>
            </w:pPr>
            <w:r>
              <w:rPr>
                <w:rFonts w:ascii="Times New Roman" w:eastAsia="宋体" w:hAnsi="Times New Roman" w:cs="Times New Roman" w:hint="eastAsia"/>
                <w:szCs w:val="21"/>
              </w:rPr>
              <w:t>贝叶斯优</w:t>
            </w:r>
            <w:proofErr w:type="spellStart"/>
            <w:r>
              <w:rPr>
                <w:rFonts w:ascii="Times New Roman" w:eastAsia="宋体" w:hAnsi="Times New Roman" w:cs="Times New Roman"/>
                <w:szCs w:val="21"/>
              </w:rPr>
              <w:t>XGBoost</w:t>
            </w:r>
            <w:proofErr w:type="spellEnd"/>
          </w:p>
        </w:tc>
        <w:tc>
          <w:tcPr>
            <w:tcW w:w="1311" w:type="dxa"/>
            <w:tcBorders>
              <w:tl2br w:val="nil"/>
              <w:tr2bl w:val="nil"/>
            </w:tcBorders>
            <w:vAlign w:val="center"/>
          </w:tcPr>
          <w:p w14:paraId="455E66E0"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szCs w:val="21"/>
              </w:rPr>
              <w:t>0.</w:t>
            </w:r>
            <w:r>
              <w:rPr>
                <w:rFonts w:ascii="Times New Roman" w:eastAsia="宋体" w:hAnsi="Times New Roman" w:cs="Times New Roman" w:hint="eastAsia"/>
                <w:szCs w:val="21"/>
              </w:rPr>
              <w:t>2925</w:t>
            </w:r>
          </w:p>
        </w:tc>
        <w:tc>
          <w:tcPr>
            <w:tcW w:w="1743" w:type="dxa"/>
            <w:tcBorders>
              <w:tl2br w:val="nil"/>
              <w:tr2bl w:val="nil"/>
            </w:tcBorders>
            <w:vAlign w:val="center"/>
          </w:tcPr>
          <w:p w14:paraId="519D84C1"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b/>
                <w:bCs/>
                <w:szCs w:val="21"/>
              </w:rPr>
              <w:t>0.</w:t>
            </w:r>
            <w:r>
              <w:rPr>
                <w:rFonts w:ascii="Times New Roman" w:eastAsia="宋体" w:hAnsi="Times New Roman" w:cs="Times New Roman" w:hint="eastAsia"/>
                <w:b/>
                <w:bCs/>
                <w:szCs w:val="21"/>
              </w:rPr>
              <w:t>22</w:t>
            </w:r>
            <w:r>
              <w:rPr>
                <w:rFonts w:ascii="Times New Roman" w:eastAsia="宋体" w:hAnsi="Times New Roman" w:cs="Times New Roman"/>
                <w:b/>
                <w:bCs/>
                <w:szCs w:val="21"/>
              </w:rPr>
              <w:t>92</w:t>
            </w:r>
          </w:p>
        </w:tc>
        <w:tc>
          <w:tcPr>
            <w:tcW w:w="1743" w:type="dxa"/>
            <w:tcBorders>
              <w:tl2br w:val="nil"/>
              <w:tr2bl w:val="nil"/>
            </w:tcBorders>
            <w:vAlign w:val="center"/>
          </w:tcPr>
          <w:p w14:paraId="22FAB0BD"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b/>
                <w:bCs/>
                <w:szCs w:val="21"/>
              </w:rPr>
              <w:t>0.</w:t>
            </w:r>
            <w:r>
              <w:rPr>
                <w:rFonts w:ascii="Times New Roman" w:eastAsia="宋体" w:hAnsi="Times New Roman" w:cs="Times New Roman" w:hint="eastAsia"/>
                <w:b/>
                <w:bCs/>
                <w:szCs w:val="21"/>
              </w:rPr>
              <w:t>1036</w:t>
            </w:r>
          </w:p>
        </w:tc>
        <w:tc>
          <w:tcPr>
            <w:tcW w:w="1746" w:type="dxa"/>
            <w:tcBorders>
              <w:tl2br w:val="nil"/>
              <w:tr2bl w:val="nil"/>
            </w:tcBorders>
            <w:vAlign w:val="center"/>
          </w:tcPr>
          <w:p w14:paraId="065B0739"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2.0227</w:t>
            </w:r>
          </w:p>
        </w:tc>
      </w:tr>
      <w:tr w:rsidR="005D4DFB" w14:paraId="7E74E4FB" w14:textId="77777777">
        <w:trPr>
          <w:trHeight w:val="372"/>
        </w:trPr>
        <w:tc>
          <w:tcPr>
            <w:tcW w:w="2175" w:type="dxa"/>
            <w:tcBorders>
              <w:tl2br w:val="nil"/>
              <w:tr2bl w:val="nil"/>
            </w:tcBorders>
            <w:vAlign w:val="center"/>
          </w:tcPr>
          <w:p w14:paraId="04CAF46E" w14:textId="77777777" w:rsidR="005D4DFB" w:rsidRDefault="00853CF7">
            <w:pPr>
              <w:spacing w:line="380" w:lineRule="exact"/>
              <w:jc w:val="center"/>
            </w:pPr>
            <w:proofErr w:type="spellStart"/>
            <w:r>
              <w:rPr>
                <w:rFonts w:ascii="Times New Roman" w:eastAsia="宋体" w:hAnsi="Times New Roman" w:cs="Times New Roman"/>
                <w:szCs w:val="21"/>
              </w:rPr>
              <w:t>LightGBM</w:t>
            </w:r>
            <w:proofErr w:type="spellEnd"/>
          </w:p>
        </w:tc>
        <w:tc>
          <w:tcPr>
            <w:tcW w:w="1311" w:type="dxa"/>
            <w:tcBorders>
              <w:tl2br w:val="nil"/>
              <w:tr2bl w:val="nil"/>
            </w:tcBorders>
            <w:vAlign w:val="center"/>
          </w:tcPr>
          <w:p w14:paraId="790FD096"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szCs w:val="21"/>
              </w:rPr>
              <w:t>0.</w:t>
            </w:r>
            <w:r>
              <w:rPr>
                <w:rFonts w:ascii="Times New Roman" w:eastAsia="宋体" w:hAnsi="Times New Roman" w:cs="Times New Roman" w:hint="eastAsia"/>
                <w:szCs w:val="21"/>
              </w:rPr>
              <w:t>31</w:t>
            </w:r>
            <w:r>
              <w:rPr>
                <w:rFonts w:ascii="Times New Roman" w:eastAsia="宋体" w:hAnsi="Times New Roman" w:cs="Times New Roman"/>
                <w:szCs w:val="21"/>
              </w:rPr>
              <w:t>5</w:t>
            </w:r>
            <w:r>
              <w:rPr>
                <w:rFonts w:ascii="Times New Roman" w:eastAsia="宋体" w:hAnsi="Times New Roman" w:cs="Times New Roman" w:hint="eastAsia"/>
                <w:szCs w:val="21"/>
              </w:rPr>
              <w:t>6</w:t>
            </w:r>
          </w:p>
        </w:tc>
        <w:tc>
          <w:tcPr>
            <w:tcW w:w="1743" w:type="dxa"/>
            <w:tcBorders>
              <w:tl2br w:val="nil"/>
              <w:tr2bl w:val="nil"/>
            </w:tcBorders>
            <w:vAlign w:val="center"/>
          </w:tcPr>
          <w:p w14:paraId="6EC20645"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szCs w:val="21"/>
              </w:rPr>
              <w:t>0.</w:t>
            </w:r>
            <w:r>
              <w:rPr>
                <w:rFonts w:ascii="Times New Roman" w:eastAsia="宋体" w:hAnsi="Times New Roman" w:cs="Times New Roman" w:hint="eastAsia"/>
                <w:szCs w:val="21"/>
              </w:rPr>
              <w:t>28</w:t>
            </w:r>
            <w:r>
              <w:rPr>
                <w:rFonts w:ascii="Times New Roman" w:eastAsia="宋体" w:hAnsi="Times New Roman" w:cs="Times New Roman"/>
                <w:szCs w:val="21"/>
              </w:rPr>
              <w:t>94</w:t>
            </w:r>
          </w:p>
        </w:tc>
        <w:tc>
          <w:tcPr>
            <w:tcW w:w="1743" w:type="dxa"/>
            <w:tcBorders>
              <w:tl2br w:val="nil"/>
              <w:tr2bl w:val="nil"/>
            </w:tcBorders>
            <w:vAlign w:val="center"/>
          </w:tcPr>
          <w:p w14:paraId="247787F8"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szCs w:val="21"/>
              </w:rPr>
              <w:t>0.</w:t>
            </w:r>
            <w:r>
              <w:rPr>
                <w:rFonts w:ascii="Times New Roman" w:eastAsia="宋体" w:hAnsi="Times New Roman" w:cs="Times New Roman" w:hint="eastAsia"/>
                <w:szCs w:val="21"/>
              </w:rPr>
              <w:t>1368</w:t>
            </w:r>
          </w:p>
        </w:tc>
        <w:tc>
          <w:tcPr>
            <w:tcW w:w="1746" w:type="dxa"/>
            <w:tcBorders>
              <w:tl2br w:val="nil"/>
              <w:tr2bl w:val="nil"/>
            </w:tcBorders>
            <w:vAlign w:val="center"/>
          </w:tcPr>
          <w:p w14:paraId="18A7F529"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0.1976</w:t>
            </w:r>
          </w:p>
        </w:tc>
      </w:tr>
      <w:tr w:rsidR="005D4DFB" w14:paraId="2465A1D6" w14:textId="77777777">
        <w:trPr>
          <w:trHeight w:val="372"/>
        </w:trPr>
        <w:tc>
          <w:tcPr>
            <w:tcW w:w="2175" w:type="dxa"/>
            <w:tcBorders>
              <w:tl2br w:val="nil"/>
              <w:tr2bl w:val="nil"/>
            </w:tcBorders>
            <w:vAlign w:val="center"/>
          </w:tcPr>
          <w:p w14:paraId="65816F23" w14:textId="77777777" w:rsidR="005D4DFB" w:rsidRDefault="00853CF7">
            <w:pPr>
              <w:spacing w:line="380" w:lineRule="exact"/>
              <w:jc w:val="center"/>
            </w:pPr>
            <w:r>
              <w:rPr>
                <w:rFonts w:ascii="Times New Roman" w:eastAsia="宋体" w:hAnsi="Times New Roman" w:cs="Times New Roman" w:hint="eastAsia"/>
                <w:szCs w:val="21"/>
              </w:rPr>
              <w:t>贝叶斯优</w:t>
            </w:r>
            <w:proofErr w:type="spellStart"/>
            <w:r>
              <w:rPr>
                <w:rFonts w:ascii="Times New Roman" w:eastAsia="宋体" w:hAnsi="Times New Roman" w:cs="Times New Roman"/>
                <w:szCs w:val="21"/>
              </w:rPr>
              <w:t>LightGBM</w:t>
            </w:r>
            <w:proofErr w:type="spellEnd"/>
          </w:p>
        </w:tc>
        <w:tc>
          <w:tcPr>
            <w:tcW w:w="1311" w:type="dxa"/>
            <w:tcBorders>
              <w:tl2br w:val="nil"/>
              <w:tr2bl w:val="nil"/>
            </w:tcBorders>
            <w:vAlign w:val="center"/>
          </w:tcPr>
          <w:p w14:paraId="31917898"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b/>
                <w:bCs/>
                <w:szCs w:val="21"/>
              </w:rPr>
              <w:t>0.2592</w:t>
            </w:r>
          </w:p>
        </w:tc>
        <w:tc>
          <w:tcPr>
            <w:tcW w:w="1743" w:type="dxa"/>
            <w:tcBorders>
              <w:tl2br w:val="nil"/>
              <w:tr2bl w:val="nil"/>
            </w:tcBorders>
            <w:vAlign w:val="center"/>
          </w:tcPr>
          <w:p w14:paraId="34CC21C2"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0.2347</w:t>
            </w:r>
          </w:p>
        </w:tc>
        <w:tc>
          <w:tcPr>
            <w:tcW w:w="1743" w:type="dxa"/>
            <w:tcBorders>
              <w:tl2br w:val="nil"/>
              <w:tr2bl w:val="nil"/>
            </w:tcBorders>
            <w:vAlign w:val="center"/>
          </w:tcPr>
          <w:p w14:paraId="1637CE58"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szCs w:val="21"/>
              </w:rPr>
              <w:t>0.1060</w:t>
            </w:r>
          </w:p>
        </w:tc>
        <w:tc>
          <w:tcPr>
            <w:tcW w:w="1746" w:type="dxa"/>
            <w:tcBorders>
              <w:tl2br w:val="nil"/>
              <w:tr2bl w:val="nil"/>
            </w:tcBorders>
            <w:vAlign w:val="center"/>
          </w:tcPr>
          <w:p w14:paraId="75F3C8A7" w14:textId="77777777" w:rsidR="005D4DFB" w:rsidRDefault="00853CF7">
            <w:pPr>
              <w:spacing w:line="380" w:lineRule="exact"/>
              <w:jc w:val="center"/>
              <w:rPr>
                <w:rFonts w:ascii="Times New Roman" w:eastAsia="宋体" w:hAnsi="Times New Roman" w:cs="Times New Roman"/>
                <w:szCs w:val="21"/>
              </w:rPr>
            </w:pPr>
            <w:r>
              <w:rPr>
                <w:rFonts w:ascii="Times New Roman" w:eastAsia="宋体" w:hAnsi="Times New Roman" w:cs="Times New Roman" w:hint="eastAsia"/>
                <w:b/>
                <w:bCs/>
                <w:szCs w:val="21"/>
              </w:rPr>
              <w:t>0.1619</w:t>
            </w:r>
          </w:p>
        </w:tc>
      </w:tr>
    </w:tbl>
    <w:p w14:paraId="69FE4942" w14:textId="77777777" w:rsidR="005D4DFB" w:rsidRDefault="005D4DFB">
      <w:pPr>
        <w:spacing w:line="400" w:lineRule="exact"/>
        <w:ind w:firstLineChars="200" w:firstLine="480"/>
        <w:jc w:val="left"/>
        <w:rPr>
          <w:rFonts w:ascii="Times New Roman" w:eastAsia="宋体" w:hAnsi="Times New Roman" w:cs="Times New Roman"/>
          <w:color w:val="000000" w:themeColor="text1"/>
          <w:sz w:val="24"/>
          <w:szCs w:val="24"/>
        </w:rPr>
      </w:pPr>
    </w:p>
    <w:p w14:paraId="5B4D63DC" w14:textId="77777777" w:rsidR="005D4DFB" w:rsidRDefault="00853CF7">
      <w:pPr>
        <w:spacing w:line="400" w:lineRule="exact"/>
        <w:ind w:firstLineChars="200" w:firstLine="480"/>
        <w:jc w:val="lef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根据上述四种模型预测的结果相关评价指标的结果，</w:t>
      </w:r>
      <w:r>
        <w:rPr>
          <w:rFonts w:ascii="Times New Roman" w:eastAsia="宋体" w:hAnsi="Times New Roman" w:cs="Times New Roman" w:hint="eastAsia"/>
          <w:color w:val="000000" w:themeColor="text1"/>
          <w:sz w:val="24"/>
          <w:szCs w:val="24"/>
        </w:rPr>
        <w:t>LSTM</w:t>
      </w:r>
      <w:r>
        <w:rPr>
          <w:rFonts w:ascii="Times New Roman" w:eastAsia="宋体" w:hAnsi="Times New Roman" w:cs="Times New Roman" w:hint="eastAsia"/>
          <w:color w:val="000000" w:themeColor="text1"/>
          <w:sz w:val="24"/>
          <w:szCs w:val="24"/>
        </w:rPr>
        <w:t>模型在训练的过程中由于要经历多次</w:t>
      </w:r>
      <w:r>
        <w:rPr>
          <w:rFonts w:ascii="Times New Roman" w:eastAsia="宋体" w:hAnsi="Times New Roman" w:cs="Times New Roman" w:hint="eastAsia"/>
          <w:color w:val="000000" w:themeColor="text1"/>
          <w:sz w:val="24"/>
          <w:szCs w:val="24"/>
        </w:rPr>
        <w:t>epochs</w:t>
      </w:r>
      <w:r>
        <w:rPr>
          <w:rFonts w:ascii="Times New Roman" w:eastAsia="宋体" w:hAnsi="Times New Roman" w:cs="Times New Roman" w:hint="eastAsia"/>
          <w:color w:val="000000" w:themeColor="text1"/>
          <w:sz w:val="24"/>
          <w:szCs w:val="24"/>
        </w:rPr>
        <w:t>，因此算法的运行时间最长，而且随着迭代次数的增加以及保障过程的持续进行，保障过程产生的数据会持续增多，相应的</w:t>
      </w:r>
      <w:r>
        <w:rPr>
          <w:rFonts w:ascii="Times New Roman" w:eastAsia="宋体" w:hAnsi="Times New Roman" w:cs="Times New Roman" w:hint="eastAsia"/>
          <w:color w:val="000000" w:themeColor="text1"/>
          <w:sz w:val="24"/>
          <w:szCs w:val="24"/>
        </w:rPr>
        <w:t>LSTM</w:t>
      </w:r>
      <w:r>
        <w:rPr>
          <w:rFonts w:ascii="Times New Roman" w:eastAsia="宋体" w:hAnsi="Times New Roman" w:cs="Times New Roman" w:hint="eastAsia"/>
          <w:color w:val="000000" w:themeColor="text1"/>
          <w:sz w:val="24"/>
          <w:szCs w:val="24"/>
        </w:rPr>
        <w:t>的训练过程也会不断加长。虽然</w:t>
      </w:r>
      <w:r>
        <w:rPr>
          <w:rFonts w:ascii="Times New Roman" w:eastAsia="宋体" w:hAnsi="Times New Roman" w:cs="Times New Roman" w:hint="eastAsia"/>
          <w:color w:val="000000" w:themeColor="text1"/>
          <w:sz w:val="24"/>
          <w:szCs w:val="24"/>
        </w:rPr>
        <w:t>LSTM</w:t>
      </w:r>
      <w:r>
        <w:rPr>
          <w:rFonts w:ascii="Times New Roman" w:eastAsia="宋体" w:hAnsi="Times New Roman" w:cs="Times New Roman" w:hint="eastAsia"/>
          <w:color w:val="000000" w:themeColor="text1"/>
          <w:sz w:val="24"/>
          <w:szCs w:val="24"/>
        </w:rPr>
        <w:t>的预测模型训练时间较长，但其预测结果也在要求的范围内，因此在后续的温湿度</w:t>
      </w:r>
      <w:proofErr w:type="gramStart"/>
      <w:r>
        <w:rPr>
          <w:rFonts w:ascii="Times New Roman" w:eastAsia="宋体" w:hAnsi="Times New Roman" w:cs="Times New Roman" w:hint="eastAsia"/>
          <w:color w:val="000000" w:themeColor="text1"/>
          <w:sz w:val="24"/>
          <w:szCs w:val="24"/>
        </w:rPr>
        <w:t>度</w:t>
      </w:r>
      <w:proofErr w:type="gramEnd"/>
      <w:r>
        <w:rPr>
          <w:rFonts w:ascii="Times New Roman" w:eastAsia="宋体" w:hAnsi="Times New Roman" w:cs="Times New Roman" w:hint="eastAsia"/>
          <w:color w:val="000000" w:themeColor="text1"/>
          <w:sz w:val="24"/>
          <w:szCs w:val="24"/>
        </w:rPr>
        <w:t>预测系统中也可以集成该算法作为备选。贝叶斯优化的</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模型的温湿</w:t>
      </w:r>
      <w:proofErr w:type="gramStart"/>
      <w:r>
        <w:rPr>
          <w:rFonts w:ascii="Times New Roman" w:eastAsia="宋体" w:hAnsi="Times New Roman" w:cs="Times New Roman" w:hint="eastAsia"/>
          <w:color w:val="000000" w:themeColor="text1"/>
          <w:sz w:val="24"/>
          <w:szCs w:val="24"/>
        </w:rPr>
        <w:t>度回归</w:t>
      </w:r>
      <w:proofErr w:type="gramEnd"/>
      <w:r>
        <w:rPr>
          <w:rFonts w:ascii="Times New Roman" w:eastAsia="宋体" w:hAnsi="Times New Roman" w:cs="Times New Roman" w:hint="eastAsia"/>
          <w:color w:val="000000" w:themeColor="text1"/>
          <w:sz w:val="24"/>
          <w:szCs w:val="24"/>
        </w:rPr>
        <w:t>效果也很好，部分指标甚至优于本文中的方法。但是模型在训练过程中排除了很多自变量，这是由于</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模型会自动剔除模型认为的相关性不大的输入特征变量，这些特征变量会可能在某些阶段的作用很小，但在部分保障阶段的作用不应该被忽视。</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模型预测结果的部分指标没有</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那么优秀，但对于保障任务的要求来说影响并不大，但是</w:t>
      </w:r>
      <w:proofErr w:type="spellStart"/>
      <w:r>
        <w:rPr>
          <w:rFonts w:ascii="Times New Roman" w:eastAsia="宋体" w:hAnsi="Times New Roman" w:cs="Times New Roman" w:hint="eastAsia"/>
          <w:color w:val="000000" w:themeColor="text1"/>
          <w:sz w:val="24"/>
          <w:szCs w:val="24"/>
        </w:rPr>
        <w:lastRenderedPageBreak/>
        <w:t>LightGBM</w:t>
      </w:r>
      <w:proofErr w:type="spellEnd"/>
      <w:r>
        <w:rPr>
          <w:rFonts w:ascii="Times New Roman" w:eastAsia="宋体" w:hAnsi="Times New Roman" w:cs="Times New Roman" w:hint="eastAsia"/>
          <w:color w:val="000000" w:themeColor="text1"/>
          <w:sz w:val="24"/>
          <w:szCs w:val="24"/>
        </w:rPr>
        <w:t>模型训练速度是</w:t>
      </w:r>
      <w:proofErr w:type="spellStart"/>
      <w:r>
        <w:rPr>
          <w:rFonts w:ascii="Times New Roman" w:eastAsia="宋体" w:hAnsi="Times New Roman" w:cs="Times New Roman" w:hint="eastAsia"/>
          <w:color w:val="000000" w:themeColor="text1"/>
          <w:sz w:val="24"/>
          <w:szCs w:val="24"/>
        </w:rPr>
        <w:t>XGBoost</w:t>
      </w:r>
      <w:proofErr w:type="spellEnd"/>
      <w:r>
        <w:rPr>
          <w:rFonts w:ascii="Times New Roman" w:eastAsia="宋体" w:hAnsi="Times New Roman" w:cs="Times New Roman" w:hint="eastAsia"/>
          <w:color w:val="000000" w:themeColor="text1"/>
          <w:sz w:val="24"/>
          <w:szCs w:val="24"/>
        </w:rPr>
        <w:t>模型的近十倍，这对保障时间控制要求比较高的保障任务来说，也更有意义。</w:t>
      </w:r>
    </w:p>
    <w:p w14:paraId="42FCC491" w14:textId="77777777" w:rsidR="005D4DFB" w:rsidRDefault="00853CF7">
      <w:pPr>
        <w:spacing w:line="400" w:lineRule="exac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color w:val="000000" w:themeColor="text1"/>
          <w:sz w:val="24"/>
          <w:szCs w:val="24"/>
        </w:rPr>
        <w:t>将本文建立的模型重复运行</w:t>
      </w:r>
      <w:r>
        <w:rPr>
          <w:rFonts w:ascii="Times New Roman" w:eastAsia="宋体" w:hAnsi="Times New Roman" w:cs="Times New Roman" w:hint="eastAsia"/>
          <w:color w:val="000000" w:themeColor="text1"/>
          <w:sz w:val="24"/>
          <w:szCs w:val="24"/>
        </w:rPr>
        <w:t>30</w:t>
      </w:r>
      <w:r>
        <w:rPr>
          <w:rFonts w:ascii="Times New Roman" w:eastAsia="宋体" w:hAnsi="Times New Roman" w:cs="Times New Roman" w:hint="eastAsia"/>
          <w:color w:val="000000" w:themeColor="text1"/>
          <w:sz w:val="24"/>
          <w:szCs w:val="24"/>
        </w:rPr>
        <w:t>次，在每次运行时，针对整流罩内环境温湿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集，在划分测试集、训练集比例时，将训练集和测试集所占比例随机分配。因此不同比例训练集的模型，其训练结果会有所不同，取</w:t>
      </w:r>
      <w:r>
        <w:rPr>
          <w:rFonts w:ascii="Times New Roman" w:eastAsia="宋体" w:hAnsi="Times New Roman" w:cs="Times New Roman" w:hint="eastAsia"/>
          <w:color w:val="000000" w:themeColor="text1"/>
          <w:sz w:val="24"/>
          <w:szCs w:val="24"/>
        </w:rPr>
        <w:t>30</w:t>
      </w:r>
      <w:r>
        <w:rPr>
          <w:rFonts w:ascii="Times New Roman" w:eastAsia="宋体" w:hAnsi="Times New Roman" w:cs="Times New Roman" w:hint="eastAsia"/>
          <w:color w:val="000000" w:themeColor="text1"/>
          <w:sz w:val="24"/>
          <w:szCs w:val="24"/>
        </w:rPr>
        <w:t>次训练结果的</w:t>
      </w:r>
      <w:r>
        <w:rPr>
          <w:rFonts w:ascii="Times New Roman" w:eastAsia="宋体" w:hAnsi="Times New Roman" w:cs="Times New Roman" w:hint="eastAsia"/>
          <w:color w:val="000000" w:themeColor="text1"/>
          <w:sz w:val="24"/>
          <w:szCs w:val="24"/>
        </w:rPr>
        <w:t>MAPE</w:t>
      </w:r>
      <w:r>
        <w:rPr>
          <w:rFonts w:ascii="Times New Roman" w:eastAsia="宋体" w:hAnsi="Times New Roman" w:cs="Times New Roman" w:hint="eastAsia"/>
          <w:color w:val="000000" w:themeColor="text1"/>
          <w:sz w:val="24"/>
          <w:szCs w:val="24"/>
        </w:rPr>
        <w:t>评分平均数。基于</w:t>
      </w:r>
      <w:proofErr w:type="gramStart"/>
      <w:r>
        <w:rPr>
          <w:rFonts w:ascii="Times New Roman" w:eastAsia="宋体" w:hAnsi="Times New Roman" w:cs="Times New Roman" w:hint="eastAsia"/>
          <w:color w:val="000000" w:themeColor="text1"/>
          <w:sz w:val="24"/>
          <w:szCs w:val="24"/>
        </w:rPr>
        <w:t>时序滑窗的</w:t>
      </w:r>
      <w:proofErr w:type="gramEnd"/>
      <w:r>
        <w:rPr>
          <w:rFonts w:ascii="Times New Roman" w:eastAsia="宋体" w:hAnsi="Times New Roman" w:cs="Times New Roman" w:hint="eastAsia"/>
          <w:color w:val="000000" w:themeColor="text1"/>
          <w:sz w:val="24"/>
          <w:szCs w:val="24"/>
        </w:rPr>
        <w:t>温度预测模型保持在</w:t>
      </w:r>
      <w:r>
        <w:rPr>
          <w:rFonts w:ascii="Times New Roman" w:eastAsia="宋体" w:hAnsi="Times New Roman" w:cs="Times New Roman" w:hint="eastAsia"/>
          <w:color w:val="000000" w:themeColor="text1"/>
          <w:sz w:val="24"/>
          <w:szCs w:val="24"/>
        </w:rPr>
        <w:t>0.17-0.22</w:t>
      </w:r>
      <w:r>
        <w:rPr>
          <w:rFonts w:ascii="Times New Roman" w:eastAsia="宋体" w:hAnsi="Times New Roman" w:cs="Times New Roman" w:hint="eastAsia"/>
          <w:color w:val="000000" w:themeColor="text1"/>
          <w:sz w:val="24"/>
          <w:szCs w:val="24"/>
        </w:rPr>
        <w:t>之间浮动，而基于</w:t>
      </w:r>
      <w:proofErr w:type="gramStart"/>
      <w:r>
        <w:rPr>
          <w:rFonts w:ascii="Times New Roman" w:eastAsia="宋体" w:hAnsi="Times New Roman" w:cs="Times New Roman" w:hint="eastAsia"/>
          <w:color w:val="000000" w:themeColor="text1"/>
          <w:sz w:val="24"/>
          <w:szCs w:val="24"/>
        </w:rPr>
        <w:t>时序滑窗的</w:t>
      </w:r>
      <w:proofErr w:type="gramEnd"/>
      <w:r>
        <w:rPr>
          <w:rFonts w:ascii="Times New Roman" w:eastAsia="宋体" w:hAnsi="Times New Roman" w:cs="Times New Roman" w:hint="eastAsia"/>
          <w:color w:val="000000" w:themeColor="text1"/>
          <w:sz w:val="24"/>
          <w:szCs w:val="24"/>
        </w:rPr>
        <w:t>湿度预测模型该数值保持在</w:t>
      </w:r>
      <w:r>
        <w:rPr>
          <w:rFonts w:ascii="Times New Roman" w:eastAsia="宋体" w:hAnsi="Times New Roman" w:cs="Times New Roman" w:hint="eastAsia"/>
          <w:color w:val="000000" w:themeColor="text1"/>
          <w:sz w:val="24"/>
          <w:szCs w:val="24"/>
        </w:rPr>
        <w:t>0.25~0.30</w:t>
      </w:r>
      <w:r>
        <w:rPr>
          <w:rFonts w:ascii="Times New Roman" w:eastAsia="宋体" w:hAnsi="Times New Roman" w:cs="Times New Roman" w:hint="eastAsia"/>
          <w:color w:val="000000" w:themeColor="text1"/>
          <w:sz w:val="24"/>
          <w:szCs w:val="24"/>
        </w:rPr>
        <w:t>之间浮动。</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3.11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3.13</w:t>
      </w:r>
      <w:r>
        <w:rPr>
          <w:rFonts w:ascii="Times New Roman" w:eastAsia="宋体" w:hAnsi="Times New Roman" w:cs="Times New Roman" w:hint="eastAsia"/>
          <w:sz w:val="24"/>
          <w:szCs w:val="24"/>
        </w:rPr>
        <w:t>为滑动窗口</w:t>
      </w:r>
      <w:r>
        <w:rPr>
          <w:rFonts w:ascii="Times New Roman" w:eastAsia="宋体" w:hAnsi="Times New Roman" w:cs="Times New Roman" w:hint="eastAsia"/>
          <w:sz w:val="24"/>
          <w:szCs w:val="24"/>
        </w:rPr>
        <w:t>m=84</w:t>
      </w:r>
      <w:r>
        <w:rPr>
          <w:rFonts w:ascii="Times New Roman" w:eastAsia="宋体" w:hAnsi="Times New Roman" w:cs="Times New Roman" w:hint="eastAsia"/>
          <w:sz w:val="24"/>
          <w:szCs w:val="24"/>
        </w:rPr>
        <w:t>时，基于</w:t>
      </w:r>
      <w:proofErr w:type="gramStart"/>
      <w:r>
        <w:rPr>
          <w:rFonts w:ascii="Times New Roman" w:eastAsia="宋体" w:hAnsi="Times New Roman" w:cs="Times New Roman" w:hint="eastAsia"/>
          <w:sz w:val="24"/>
          <w:szCs w:val="24"/>
        </w:rPr>
        <w:t>时序滑窗的</w:t>
      </w:r>
      <w:proofErr w:type="gramEnd"/>
      <w:r>
        <w:rPr>
          <w:rFonts w:ascii="Times New Roman" w:eastAsia="宋体" w:hAnsi="Times New Roman" w:cs="Times New Roman" w:hint="eastAsia"/>
          <w:sz w:val="24"/>
          <w:szCs w:val="24"/>
        </w:rPr>
        <w:t>温湿度预测模型所得到的预测值与真实值对比情况。</w:t>
      </w:r>
    </w:p>
    <w:p w14:paraId="760DB9C0" w14:textId="77777777" w:rsidR="005D4DFB" w:rsidRDefault="005D4DFB">
      <w:pPr>
        <w:spacing w:line="400" w:lineRule="exact"/>
        <w:ind w:firstLineChars="200" w:firstLine="480"/>
        <w:jc w:val="left"/>
        <w:rPr>
          <w:rFonts w:ascii="Times New Roman" w:eastAsia="宋体" w:hAnsi="Times New Roman" w:cs="Times New Roman"/>
          <w:sz w:val="24"/>
          <w:szCs w:val="24"/>
        </w:rPr>
      </w:pPr>
    </w:p>
    <w:p w14:paraId="079BFB1B" w14:textId="77777777" w:rsidR="005D4DFB" w:rsidRDefault="00853CF7">
      <w:pPr>
        <w:spacing w:line="36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1D72B558" wp14:editId="54A3A27F">
            <wp:extent cx="5040630" cy="2520315"/>
            <wp:effectExtent l="0" t="0" r="7620" b="13335"/>
            <wp:docPr id="5" name="图片 5" descr="lightgbm温度预测去数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ightgbm温度预测去数值"/>
                    <pic:cNvPicPr>
                      <a:picLocks noChangeAspect="1"/>
                    </pic:cNvPicPr>
                  </pic:nvPicPr>
                  <pic:blipFill>
                    <a:blip r:embed="rId228"/>
                    <a:stretch>
                      <a:fillRect/>
                    </a:stretch>
                  </pic:blipFill>
                  <pic:spPr>
                    <a:xfrm>
                      <a:off x="0" y="0"/>
                      <a:ext cx="5040630" cy="2520315"/>
                    </a:xfrm>
                    <a:prstGeom prst="rect">
                      <a:avLst/>
                    </a:prstGeom>
                  </pic:spPr>
                </pic:pic>
              </a:graphicData>
            </a:graphic>
          </wp:inline>
        </w:drawing>
      </w:r>
    </w:p>
    <w:p w14:paraId="05FCF422" w14:textId="77777777" w:rsidR="005D4DFB" w:rsidRDefault="00853CF7">
      <w:pPr>
        <w:pStyle w:val="a3"/>
        <w:spacing w:line="40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3</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11 </w:t>
      </w:r>
      <w:r>
        <w:rPr>
          <w:rFonts w:ascii="Times New Roman" w:eastAsia="宋体" w:hAnsi="Times New Roman" w:cs="Times New Roman" w:hint="eastAsia"/>
          <w:color w:val="000000" w:themeColor="text1"/>
          <w:sz w:val="21"/>
          <w:szCs w:val="21"/>
        </w:rPr>
        <w:t>整流罩温度预测结果</w:t>
      </w:r>
    </w:p>
    <w:p w14:paraId="542E6E1A" w14:textId="77777777" w:rsidR="005D4DFB" w:rsidRDefault="00853CF7">
      <w:pPr>
        <w:pStyle w:val="a3"/>
        <w:spacing w:line="40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3.11 Fairing temperature prediction results</w:t>
      </w:r>
    </w:p>
    <w:p w14:paraId="1442CCAA" w14:textId="77777777" w:rsidR="005D4DFB" w:rsidRDefault="005D4DFB">
      <w:pPr>
        <w:spacing w:line="400" w:lineRule="exact"/>
      </w:pPr>
    </w:p>
    <w:p w14:paraId="61B25AD7" w14:textId="77777777" w:rsidR="005D4DFB" w:rsidRDefault="00853CF7">
      <w:pPr>
        <w:spacing w:line="36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249DBE73" wp14:editId="52A01339">
            <wp:extent cx="5040630" cy="2520315"/>
            <wp:effectExtent l="0" t="0" r="7620" b="13335"/>
            <wp:docPr id="40" name="图片 40" descr="lightgbm温度误差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ightgbm温度误差曲线"/>
                    <pic:cNvPicPr>
                      <a:picLocks noChangeAspect="1"/>
                    </pic:cNvPicPr>
                  </pic:nvPicPr>
                  <pic:blipFill>
                    <a:blip r:embed="rId229"/>
                    <a:stretch>
                      <a:fillRect/>
                    </a:stretch>
                  </pic:blipFill>
                  <pic:spPr>
                    <a:xfrm>
                      <a:off x="0" y="0"/>
                      <a:ext cx="5040630" cy="2520315"/>
                    </a:xfrm>
                    <a:prstGeom prst="rect">
                      <a:avLst/>
                    </a:prstGeom>
                  </pic:spPr>
                </pic:pic>
              </a:graphicData>
            </a:graphic>
          </wp:inline>
        </w:drawing>
      </w:r>
    </w:p>
    <w:p w14:paraId="1253D615"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3</w:t>
      </w:r>
      <w:r>
        <w:rPr>
          <w:rFonts w:ascii="Times New Roman" w:eastAsia="宋体" w:hAnsi="Times New Roman" w:cs="Times New Roman"/>
          <w:color w:val="000000" w:themeColor="text1"/>
          <w:sz w:val="21"/>
          <w:szCs w:val="21"/>
        </w:rPr>
        <w:t>.</w:t>
      </w:r>
      <w:r>
        <w:rPr>
          <w:rFonts w:ascii="Times New Roman" w:eastAsia="宋体" w:hAnsi="Times New Roman" w:cs="Times New Roman" w:hint="eastAsia"/>
          <w:color w:val="000000" w:themeColor="text1"/>
          <w:sz w:val="21"/>
          <w:szCs w:val="21"/>
        </w:rPr>
        <w:t xml:space="preserve">12 </w:t>
      </w:r>
      <w:r>
        <w:rPr>
          <w:rFonts w:ascii="Times New Roman" w:eastAsia="宋体" w:hAnsi="Times New Roman" w:cs="Times New Roman" w:hint="eastAsia"/>
          <w:color w:val="000000" w:themeColor="text1"/>
          <w:sz w:val="21"/>
          <w:szCs w:val="21"/>
        </w:rPr>
        <w:t>整流罩温度预测结果误差曲线</w:t>
      </w:r>
    </w:p>
    <w:p w14:paraId="35488D4A"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3.12 Error curve of fairing temperature prediction results</w:t>
      </w:r>
    </w:p>
    <w:p w14:paraId="3B61296C" w14:textId="77777777" w:rsidR="005D4DFB" w:rsidRDefault="00853CF7">
      <w:pP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lastRenderedPageBreak/>
        <w:drawing>
          <wp:inline distT="0" distB="0" distL="114300" distR="114300" wp14:anchorId="620E5C8E" wp14:editId="5C018E2C">
            <wp:extent cx="5040630" cy="2520315"/>
            <wp:effectExtent l="0" t="0" r="7620" b="13335"/>
            <wp:docPr id="133" name="图片 133" descr="lightgbm湿度预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lightgbm湿度预测"/>
                    <pic:cNvPicPr>
                      <a:picLocks noChangeAspect="1"/>
                    </pic:cNvPicPr>
                  </pic:nvPicPr>
                  <pic:blipFill>
                    <a:blip r:embed="rId230"/>
                    <a:stretch>
                      <a:fillRect/>
                    </a:stretch>
                  </pic:blipFill>
                  <pic:spPr>
                    <a:xfrm>
                      <a:off x="0" y="0"/>
                      <a:ext cx="5040630" cy="2520315"/>
                    </a:xfrm>
                    <a:prstGeom prst="rect">
                      <a:avLst/>
                    </a:prstGeom>
                  </pic:spPr>
                </pic:pic>
              </a:graphicData>
            </a:graphic>
          </wp:inline>
        </w:drawing>
      </w:r>
    </w:p>
    <w:p w14:paraId="197EF066"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 xml:space="preserve">3.13 </w:t>
      </w:r>
      <w:r>
        <w:rPr>
          <w:rFonts w:ascii="Times New Roman" w:eastAsia="宋体" w:hAnsi="Times New Roman" w:cs="Times New Roman" w:hint="eastAsia"/>
          <w:color w:val="000000" w:themeColor="text1"/>
          <w:sz w:val="21"/>
          <w:szCs w:val="21"/>
        </w:rPr>
        <w:t>整流罩湿度预测结果</w:t>
      </w:r>
    </w:p>
    <w:p w14:paraId="35D93C91"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3.13 Fairing Humidity Prediction Results</w:t>
      </w:r>
    </w:p>
    <w:p w14:paraId="69F55366" w14:textId="77777777" w:rsidR="005D4DFB" w:rsidRDefault="005D4DFB"/>
    <w:p w14:paraId="038D7043" w14:textId="77777777" w:rsidR="005D4DFB" w:rsidRDefault="00853CF7">
      <w:pP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114300" distR="114300" wp14:anchorId="42B81EFA" wp14:editId="2C89335D">
            <wp:extent cx="5040630" cy="2520315"/>
            <wp:effectExtent l="0" t="0" r="7620" b="13335"/>
            <wp:docPr id="42" name="图片 42" descr="lightgbm湿度误差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ightgbm湿度误差曲线"/>
                    <pic:cNvPicPr>
                      <a:picLocks noChangeAspect="1"/>
                    </pic:cNvPicPr>
                  </pic:nvPicPr>
                  <pic:blipFill>
                    <a:blip r:embed="rId231"/>
                    <a:stretch>
                      <a:fillRect/>
                    </a:stretch>
                  </pic:blipFill>
                  <pic:spPr>
                    <a:xfrm>
                      <a:off x="0" y="0"/>
                      <a:ext cx="5040630" cy="2520315"/>
                    </a:xfrm>
                    <a:prstGeom prst="rect">
                      <a:avLst/>
                    </a:prstGeom>
                  </pic:spPr>
                </pic:pic>
              </a:graphicData>
            </a:graphic>
          </wp:inline>
        </w:drawing>
      </w:r>
    </w:p>
    <w:p w14:paraId="641865A6"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 xml:space="preserve">3.14 </w:t>
      </w:r>
      <w:r>
        <w:rPr>
          <w:rFonts w:ascii="Times New Roman" w:eastAsia="宋体" w:hAnsi="Times New Roman" w:cs="Times New Roman" w:hint="eastAsia"/>
          <w:color w:val="000000" w:themeColor="text1"/>
          <w:sz w:val="21"/>
          <w:szCs w:val="21"/>
        </w:rPr>
        <w:t>整流罩湿度预测结果误差曲线</w:t>
      </w:r>
    </w:p>
    <w:p w14:paraId="17006AB2" w14:textId="77777777" w:rsidR="005D4DFB" w:rsidRDefault="00853CF7">
      <w:pPr>
        <w:pStyle w:val="a3"/>
        <w:spacing w:line="400" w:lineRule="atLeas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3.14 Error curve of fairing humidity prediction result</w:t>
      </w:r>
    </w:p>
    <w:p w14:paraId="0609FCE5" w14:textId="77777777" w:rsidR="005D4DFB" w:rsidRDefault="005D4DFB"/>
    <w:p w14:paraId="4837829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图</w:t>
      </w:r>
      <w:r>
        <w:rPr>
          <w:rFonts w:ascii="Times New Roman" w:eastAsia="宋体" w:hAnsi="Times New Roman" w:cs="Times New Roman" w:hint="eastAsia"/>
          <w:color w:val="000000" w:themeColor="text1"/>
          <w:sz w:val="24"/>
          <w:szCs w:val="24"/>
        </w:rPr>
        <w:t>3.12</w:t>
      </w:r>
      <w:r>
        <w:rPr>
          <w:rFonts w:ascii="Times New Roman" w:eastAsia="宋体" w:hAnsi="Times New Roman" w:cs="Times New Roman" w:hint="eastAsia"/>
          <w:color w:val="000000" w:themeColor="text1"/>
          <w:sz w:val="24"/>
          <w:szCs w:val="24"/>
        </w:rPr>
        <w:t>为贝叶斯超参数优化后的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温度预测模型，输入测试数据集后所得到的预测值与实际值之间的误差曲线，由整流罩温度预测值与实际值的误差曲线可以得到，最大误差值在</w:t>
      </w:r>
      <w:r>
        <w:rPr>
          <w:rFonts w:ascii="Times New Roman" w:eastAsia="宋体" w:hAnsi="Times New Roman" w:cs="Times New Roman" w:hint="eastAsia"/>
          <w:color w:val="000000" w:themeColor="text1"/>
          <w:sz w:val="24"/>
          <w:szCs w:val="24"/>
        </w:rPr>
        <w:t>0.2</w:t>
      </w:r>
      <w:r>
        <w:rPr>
          <w:rFonts w:ascii="Times New Roman" w:eastAsia="宋体" w:hAnsi="Times New Roman" w:cs="Times New Roman" w:hint="eastAsia"/>
          <w:color w:val="000000" w:themeColor="text1"/>
          <w:sz w:val="24"/>
          <w:szCs w:val="24"/>
        </w:rPr>
        <w:t>℃以内，平均误差在±</w:t>
      </w:r>
      <w:r>
        <w:rPr>
          <w:rFonts w:ascii="Times New Roman" w:eastAsia="宋体" w:hAnsi="Times New Roman" w:cs="Times New Roman" w:hint="eastAsia"/>
          <w:color w:val="000000" w:themeColor="text1"/>
          <w:sz w:val="24"/>
          <w:szCs w:val="24"/>
        </w:rPr>
        <w:t>0.1</w:t>
      </w:r>
      <w:r>
        <w:rPr>
          <w:rFonts w:ascii="Times New Roman" w:eastAsia="宋体" w:hAnsi="Times New Roman" w:cs="Times New Roman" w:hint="eastAsia"/>
          <w:color w:val="000000" w:themeColor="text1"/>
          <w:sz w:val="24"/>
          <w:szCs w:val="24"/>
        </w:rPr>
        <w:t>℃以内，根据整流罩内温度控制的相关要求温度控制精度±</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℃，回归结果证明基于滑动窗口数据重组的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模型具有良好的罩内温度预测效果，能够针对特殊工况下整流罩的温度估计起重要反馈指导作用。</w:t>
      </w:r>
    </w:p>
    <w:p w14:paraId="14995A1C"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图</w:t>
      </w:r>
      <w:r>
        <w:rPr>
          <w:rFonts w:ascii="Times New Roman" w:eastAsia="宋体" w:hAnsi="Times New Roman" w:cs="Times New Roman" w:hint="eastAsia"/>
          <w:color w:val="000000" w:themeColor="text1"/>
          <w:sz w:val="24"/>
          <w:szCs w:val="24"/>
        </w:rPr>
        <w:t>3.14</w:t>
      </w:r>
      <w:r>
        <w:rPr>
          <w:rFonts w:ascii="Times New Roman" w:eastAsia="宋体" w:hAnsi="Times New Roman" w:cs="Times New Roman" w:hint="eastAsia"/>
          <w:color w:val="000000" w:themeColor="text1"/>
          <w:sz w:val="24"/>
          <w:szCs w:val="24"/>
        </w:rPr>
        <w:t>为</w:t>
      </w:r>
      <w:proofErr w:type="gramStart"/>
      <w:r>
        <w:rPr>
          <w:rFonts w:ascii="Times New Roman" w:eastAsia="宋体" w:hAnsi="Times New Roman" w:cs="Times New Roman" w:hint="eastAsia"/>
          <w:color w:val="000000" w:themeColor="text1"/>
          <w:sz w:val="24"/>
          <w:szCs w:val="24"/>
        </w:rPr>
        <w:t>为</w:t>
      </w:r>
      <w:proofErr w:type="gramEnd"/>
      <w:r>
        <w:rPr>
          <w:rFonts w:ascii="Times New Roman" w:eastAsia="宋体" w:hAnsi="Times New Roman" w:cs="Times New Roman" w:hint="eastAsia"/>
          <w:color w:val="000000" w:themeColor="text1"/>
          <w:sz w:val="24"/>
          <w:szCs w:val="24"/>
        </w:rPr>
        <w:t>贝叶斯超参数优化后的</w:t>
      </w:r>
      <w:proofErr w:type="spellStart"/>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湿度预测模型。输入测试数据集后湿度预测模型所得到的预测值与真实值之间的误差曲线，由湿度回归误差曲</w:t>
      </w:r>
      <w:r>
        <w:rPr>
          <w:rFonts w:ascii="Times New Roman" w:eastAsia="宋体" w:hAnsi="Times New Roman" w:cs="Times New Roman" w:hint="eastAsia"/>
          <w:color w:val="000000" w:themeColor="text1"/>
          <w:sz w:val="24"/>
          <w:szCs w:val="24"/>
        </w:rPr>
        <w:lastRenderedPageBreak/>
        <w:t>线可以得到，真实值和预测值间最大误差值在</w:t>
      </w:r>
      <w:r>
        <w:rPr>
          <w:rFonts w:ascii="Times New Roman" w:eastAsia="宋体" w:hAnsi="Times New Roman" w:cs="Times New Roman" w:hint="eastAsia"/>
          <w:color w:val="000000" w:themeColor="text1"/>
          <w:sz w:val="24"/>
          <w:szCs w:val="24"/>
        </w:rPr>
        <w:t>0.5%</w:t>
      </w:r>
      <w:r>
        <w:rPr>
          <w:rFonts w:ascii="Times New Roman" w:eastAsia="宋体" w:hAnsi="Times New Roman" w:cs="Times New Roman" w:hint="eastAsia"/>
          <w:color w:val="000000" w:themeColor="text1"/>
          <w:sz w:val="24"/>
          <w:szCs w:val="24"/>
        </w:rPr>
        <w:t>以内，平均误差在±</w:t>
      </w:r>
      <w:r>
        <w:rPr>
          <w:rFonts w:ascii="Times New Roman" w:eastAsia="宋体" w:hAnsi="Times New Roman" w:cs="Times New Roman" w:hint="eastAsia"/>
          <w:color w:val="000000" w:themeColor="text1"/>
          <w:sz w:val="24"/>
          <w:szCs w:val="24"/>
        </w:rPr>
        <w:t>0.4%</w:t>
      </w:r>
      <w:r>
        <w:rPr>
          <w:rFonts w:ascii="Times New Roman" w:eastAsia="宋体" w:hAnsi="Times New Roman" w:cs="Times New Roman" w:hint="eastAsia"/>
          <w:color w:val="000000" w:themeColor="text1"/>
          <w:sz w:val="24"/>
          <w:szCs w:val="24"/>
        </w:rPr>
        <w:t>以内，根据整流罩内温度控制的相关要求温度控制精度±</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证明贝叶斯优化后的整流罩湿度回归模型在湿度预测方面同样具有良好的罩内湿度预测效果，综上所述，本文中建立的温湿度预测模型能够帮助整流罩内环境保障维护人员在下发决策方面，以及监测罩内温湿度状态，辅助整流罩内温湿度控制起到一定作用。</w:t>
      </w:r>
    </w:p>
    <w:p w14:paraId="5A229EB1"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7D2EC0D1" w14:textId="77777777" w:rsidR="005D4DFB" w:rsidRDefault="00853CF7">
      <w:pPr>
        <w:pStyle w:val="2"/>
      </w:pPr>
      <w:bookmarkStart w:id="111" w:name="_Toc68539026"/>
      <w:bookmarkStart w:id="112" w:name="_Toc125207182"/>
      <w:r>
        <w:rPr>
          <w:rFonts w:hint="eastAsia"/>
        </w:rPr>
        <w:t>3.5</w:t>
      </w:r>
      <w:r>
        <w:t xml:space="preserve"> </w:t>
      </w:r>
      <w:r>
        <w:rPr>
          <w:rFonts w:hint="eastAsia"/>
        </w:rPr>
        <w:t>本章小结</w:t>
      </w:r>
      <w:bookmarkEnd w:id="111"/>
      <w:bookmarkEnd w:id="112"/>
    </w:p>
    <w:p w14:paraId="05A80DF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本章利用基于时间滑动窗口的</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方法，并通过使用贝叶斯进行超参数寻优的方式，确定本文中的超参数组合</w:t>
      </w:r>
      <w:r>
        <w:rPr>
          <w:rFonts w:ascii="Times New Roman" w:eastAsia="宋体" w:hAnsi="Times New Roman" w:cs="Times New Roman"/>
          <w:color w:val="000000" w:themeColor="text1"/>
          <w:sz w:val="24"/>
          <w:szCs w:val="24"/>
        </w:rPr>
        <w:t>，使</w:t>
      </w:r>
      <w:r>
        <w:rPr>
          <w:rFonts w:ascii="Times New Roman" w:eastAsia="宋体" w:hAnsi="Times New Roman" w:cs="Times New Roman" w:hint="eastAsia"/>
          <w:color w:val="000000" w:themeColor="text1"/>
          <w:sz w:val="24"/>
          <w:szCs w:val="24"/>
        </w:rPr>
        <w:t>本文中的预测模型</w:t>
      </w:r>
      <w:r>
        <w:rPr>
          <w:rFonts w:ascii="Times New Roman" w:eastAsia="宋体" w:hAnsi="Times New Roman" w:cs="Times New Roman"/>
          <w:color w:val="000000" w:themeColor="text1"/>
          <w:sz w:val="24"/>
          <w:szCs w:val="24"/>
        </w:rPr>
        <w:t>具备更好的预测</w:t>
      </w:r>
      <w:r>
        <w:rPr>
          <w:rFonts w:ascii="Times New Roman" w:eastAsia="宋体" w:hAnsi="Times New Roman" w:cs="Times New Roman" w:hint="eastAsia"/>
          <w:color w:val="000000" w:themeColor="text1"/>
          <w:sz w:val="24"/>
          <w:szCs w:val="24"/>
        </w:rPr>
        <w:t>效果</w:t>
      </w:r>
      <w:r>
        <w:rPr>
          <w:rFonts w:ascii="Times New Roman" w:eastAsia="宋体" w:hAnsi="Times New Roman" w:cs="Times New Roman"/>
          <w:color w:val="000000" w:themeColor="text1"/>
          <w:sz w:val="24"/>
          <w:szCs w:val="24"/>
        </w:rPr>
        <w:t>。同时给出</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color w:val="000000" w:themeColor="text1"/>
          <w:sz w:val="24"/>
          <w:szCs w:val="24"/>
        </w:rPr>
        <w:t>种</w:t>
      </w:r>
      <w:r>
        <w:rPr>
          <w:rFonts w:ascii="Times New Roman" w:eastAsia="宋体" w:hAnsi="Times New Roman" w:cs="Times New Roman" w:hint="eastAsia"/>
          <w:color w:val="000000" w:themeColor="text1"/>
          <w:sz w:val="24"/>
          <w:szCs w:val="24"/>
        </w:rPr>
        <w:t>常规时间序列预测</w:t>
      </w:r>
      <w:r>
        <w:rPr>
          <w:rFonts w:ascii="Times New Roman" w:eastAsia="宋体" w:hAnsi="Times New Roman" w:cs="Times New Roman"/>
          <w:color w:val="000000" w:themeColor="text1"/>
          <w:sz w:val="24"/>
          <w:szCs w:val="24"/>
        </w:rPr>
        <w:t>算法</w:t>
      </w:r>
      <w:r>
        <w:rPr>
          <w:rFonts w:ascii="Times New Roman" w:eastAsia="宋体" w:hAnsi="Times New Roman" w:cs="Times New Roman" w:hint="eastAsia"/>
          <w:color w:val="000000" w:themeColor="text1"/>
          <w:sz w:val="24"/>
          <w:szCs w:val="24"/>
        </w:rPr>
        <w:t>的预测结果并进行了对比分析</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通过对比不同方法的</w:t>
      </w:r>
      <w:r>
        <w:rPr>
          <w:rFonts w:ascii="Times New Roman" w:eastAsia="宋体" w:hAnsi="Times New Roman" w:cs="Times New Roman"/>
          <w:color w:val="000000" w:themeColor="text1"/>
          <w:sz w:val="24"/>
          <w:szCs w:val="24"/>
        </w:rPr>
        <w:t>预测误差值范围，证明</w:t>
      </w:r>
      <w:r>
        <w:rPr>
          <w:rFonts w:ascii="Times New Roman" w:eastAsia="宋体" w:hAnsi="Times New Roman" w:cs="Times New Roman" w:hint="eastAsia"/>
          <w:color w:val="000000" w:themeColor="text1"/>
          <w:sz w:val="24"/>
          <w:szCs w:val="24"/>
        </w:rPr>
        <w:t>本文中基于</w:t>
      </w:r>
      <w:proofErr w:type="gramStart"/>
      <w:r>
        <w:rPr>
          <w:rFonts w:ascii="Times New Roman" w:eastAsia="宋体" w:hAnsi="Times New Roman" w:cs="Times New Roman" w:hint="eastAsia"/>
          <w:color w:val="000000" w:themeColor="text1"/>
          <w:sz w:val="24"/>
          <w:szCs w:val="24"/>
        </w:rPr>
        <w:t>时间滑窗的</w:t>
      </w:r>
      <w:proofErr w:type="spellStart"/>
      <w:proofErr w:type="gramEnd"/>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模型在单步预测方面具有良好</w:t>
      </w:r>
      <w:r>
        <w:rPr>
          <w:rFonts w:ascii="Times New Roman" w:eastAsia="宋体" w:hAnsi="Times New Roman" w:cs="Times New Roman"/>
          <w:color w:val="000000" w:themeColor="text1"/>
          <w:sz w:val="24"/>
          <w:szCs w:val="24"/>
        </w:rPr>
        <w:t>预测性能。</w:t>
      </w:r>
    </w:p>
    <w:p w14:paraId="1B2B54FB" w14:textId="77777777" w:rsidR="005D4DFB" w:rsidRDefault="005D4DFB">
      <w:pPr>
        <w:spacing w:line="400" w:lineRule="atLeast"/>
        <w:rPr>
          <w:rFonts w:ascii="Times New Roman" w:eastAsia="宋体" w:hAnsi="Times New Roman" w:cs="Times New Roman"/>
          <w:color w:val="000000" w:themeColor="text1"/>
          <w:sz w:val="24"/>
          <w:szCs w:val="24"/>
        </w:rPr>
      </w:pPr>
    </w:p>
    <w:p w14:paraId="6867DBC6" w14:textId="77777777" w:rsidR="005D4DFB" w:rsidRDefault="005D4DFB">
      <w:pPr>
        <w:spacing w:line="400" w:lineRule="atLeast"/>
        <w:rPr>
          <w:rFonts w:ascii="Times New Roman" w:eastAsia="宋体" w:hAnsi="Times New Roman" w:cs="Times New Roman"/>
          <w:color w:val="000000" w:themeColor="text1"/>
          <w:sz w:val="24"/>
          <w:szCs w:val="24"/>
        </w:rPr>
      </w:pPr>
    </w:p>
    <w:p w14:paraId="73673CC7" w14:textId="77777777" w:rsidR="005D4DFB" w:rsidRDefault="005D4DFB">
      <w:pPr>
        <w:spacing w:line="400" w:lineRule="atLeast"/>
        <w:rPr>
          <w:rFonts w:ascii="Times New Roman" w:eastAsia="宋体" w:hAnsi="Times New Roman" w:cs="Times New Roman"/>
          <w:color w:val="000000" w:themeColor="text1"/>
          <w:sz w:val="24"/>
          <w:szCs w:val="24"/>
        </w:rPr>
      </w:pPr>
    </w:p>
    <w:p w14:paraId="5A93962D" w14:textId="77777777" w:rsidR="005D4DFB" w:rsidRDefault="005D4DFB">
      <w:pPr>
        <w:spacing w:line="400" w:lineRule="atLeast"/>
        <w:rPr>
          <w:rFonts w:ascii="Times New Roman" w:eastAsia="宋体" w:hAnsi="Times New Roman" w:cs="Times New Roman"/>
          <w:color w:val="000000" w:themeColor="text1"/>
          <w:sz w:val="24"/>
          <w:szCs w:val="24"/>
        </w:rPr>
      </w:pPr>
    </w:p>
    <w:p w14:paraId="6AF52E29" w14:textId="77777777" w:rsidR="005D4DFB" w:rsidRDefault="005D4DFB">
      <w:pPr>
        <w:spacing w:line="400" w:lineRule="atLeast"/>
        <w:rPr>
          <w:rFonts w:ascii="Times New Roman" w:eastAsia="宋体" w:hAnsi="Times New Roman" w:cs="Times New Roman"/>
          <w:color w:val="000000" w:themeColor="text1"/>
          <w:sz w:val="24"/>
          <w:szCs w:val="24"/>
        </w:rPr>
      </w:pPr>
    </w:p>
    <w:p w14:paraId="5AF8D7B9" w14:textId="77777777" w:rsidR="005D4DFB" w:rsidRDefault="005D4DFB">
      <w:pPr>
        <w:spacing w:line="400" w:lineRule="atLeast"/>
        <w:rPr>
          <w:rFonts w:ascii="Times New Roman" w:eastAsia="宋体" w:hAnsi="Times New Roman" w:cs="Times New Roman"/>
          <w:color w:val="000000" w:themeColor="text1"/>
          <w:sz w:val="24"/>
          <w:szCs w:val="24"/>
        </w:rPr>
      </w:pPr>
    </w:p>
    <w:p w14:paraId="1778C5BA" w14:textId="77777777" w:rsidR="005D4DFB" w:rsidRDefault="005D4DFB">
      <w:pPr>
        <w:spacing w:line="400" w:lineRule="atLeast"/>
        <w:rPr>
          <w:rFonts w:ascii="Times New Roman" w:eastAsia="宋体" w:hAnsi="Times New Roman" w:cs="Times New Roman"/>
          <w:color w:val="000000" w:themeColor="text1"/>
          <w:sz w:val="24"/>
          <w:szCs w:val="24"/>
        </w:rPr>
      </w:pPr>
    </w:p>
    <w:p w14:paraId="0F462B2B" w14:textId="77777777" w:rsidR="005D4DFB" w:rsidRDefault="005D4DFB">
      <w:pPr>
        <w:spacing w:line="400" w:lineRule="atLeast"/>
        <w:rPr>
          <w:rFonts w:ascii="Times New Roman" w:eastAsia="宋体" w:hAnsi="Times New Roman" w:cs="Times New Roman"/>
          <w:color w:val="000000" w:themeColor="text1"/>
          <w:sz w:val="24"/>
          <w:szCs w:val="24"/>
        </w:rPr>
      </w:pPr>
    </w:p>
    <w:p w14:paraId="11F2C5C0" w14:textId="77777777" w:rsidR="005D4DFB" w:rsidRDefault="005D4DFB">
      <w:pPr>
        <w:spacing w:line="400" w:lineRule="atLeast"/>
        <w:rPr>
          <w:rFonts w:ascii="Times New Roman" w:eastAsia="宋体" w:hAnsi="Times New Roman" w:cs="Times New Roman"/>
          <w:color w:val="000000" w:themeColor="text1"/>
          <w:sz w:val="24"/>
          <w:szCs w:val="24"/>
        </w:rPr>
      </w:pPr>
    </w:p>
    <w:p w14:paraId="299901E9" w14:textId="77777777" w:rsidR="005D4DFB" w:rsidRDefault="005D4DFB">
      <w:pPr>
        <w:spacing w:line="400" w:lineRule="atLeast"/>
        <w:rPr>
          <w:rFonts w:ascii="Times New Roman" w:eastAsia="宋体" w:hAnsi="Times New Roman" w:cs="Times New Roman"/>
          <w:color w:val="000000" w:themeColor="text1"/>
          <w:sz w:val="24"/>
          <w:szCs w:val="24"/>
        </w:rPr>
      </w:pPr>
    </w:p>
    <w:p w14:paraId="6DEB1318" w14:textId="77777777" w:rsidR="005D4DFB" w:rsidRDefault="005D4DFB">
      <w:pPr>
        <w:spacing w:line="400" w:lineRule="atLeast"/>
        <w:rPr>
          <w:rFonts w:ascii="Times New Roman" w:eastAsia="宋体" w:hAnsi="Times New Roman" w:cs="Times New Roman"/>
          <w:color w:val="000000" w:themeColor="text1"/>
          <w:sz w:val="24"/>
          <w:szCs w:val="24"/>
        </w:rPr>
      </w:pPr>
    </w:p>
    <w:p w14:paraId="6E487C8C" w14:textId="77777777" w:rsidR="005D4DFB" w:rsidRDefault="005D4DFB">
      <w:pPr>
        <w:spacing w:line="400" w:lineRule="atLeast"/>
        <w:rPr>
          <w:rFonts w:ascii="Times New Roman" w:eastAsia="宋体" w:hAnsi="Times New Roman" w:cs="Times New Roman"/>
          <w:color w:val="000000" w:themeColor="text1"/>
          <w:sz w:val="24"/>
          <w:szCs w:val="24"/>
        </w:rPr>
      </w:pPr>
    </w:p>
    <w:p w14:paraId="6DDEF860" w14:textId="77777777" w:rsidR="005D4DFB" w:rsidRDefault="005D4DFB">
      <w:pPr>
        <w:spacing w:line="400" w:lineRule="atLeast"/>
        <w:rPr>
          <w:rFonts w:ascii="Times New Roman" w:eastAsia="宋体" w:hAnsi="Times New Roman" w:cs="Times New Roman"/>
          <w:color w:val="000000" w:themeColor="text1"/>
          <w:sz w:val="24"/>
          <w:szCs w:val="24"/>
        </w:rPr>
      </w:pPr>
    </w:p>
    <w:p w14:paraId="1DEB5BE9" w14:textId="77777777" w:rsidR="005D4DFB" w:rsidRDefault="005D4DFB">
      <w:pPr>
        <w:spacing w:line="400" w:lineRule="atLeast"/>
        <w:rPr>
          <w:rFonts w:ascii="Times New Roman" w:eastAsia="宋体" w:hAnsi="Times New Roman" w:cs="Times New Roman"/>
          <w:color w:val="000000" w:themeColor="text1"/>
          <w:sz w:val="24"/>
          <w:szCs w:val="24"/>
        </w:rPr>
      </w:pPr>
    </w:p>
    <w:p w14:paraId="6931B5CF" w14:textId="77777777" w:rsidR="005D4DFB" w:rsidRDefault="005D4DFB">
      <w:pPr>
        <w:spacing w:line="400" w:lineRule="atLeast"/>
        <w:rPr>
          <w:rFonts w:ascii="Times New Roman" w:eastAsia="宋体" w:hAnsi="Times New Roman" w:cs="Times New Roman"/>
          <w:color w:val="000000" w:themeColor="text1"/>
          <w:sz w:val="24"/>
          <w:szCs w:val="24"/>
        </w:rPr>
      </w:pPr>
    </w:p>
    <w:p w14:paraId="3318C0EF" w14:textId="77777777" w:rsidR="005D4DFB" w:rsidRDefault="005D4DFB">
      <w:pPr>
        <w:spacing w:line="400" w:lineRule="atLeast"/>
        <w:rPr>
          <w:rFonts w:ascii="Times New Roman" w:eastAsia="宋体" w:hAnsi="Times New Roman" w:cs="Times New Roman"/>
          <w:color w:val="000000" w:themeColor="text1"/>
          <w:sz w:val="24"/>
          <w:szCs w:val="24"/>
        </w:rPr>
      </w:pPr>
    </w:p>
    <w:p w14:paraId="57AE5888" w14:textId="77777777" w:rsidR="005D4DFB" w:rsidRDefault="005D4DFB">
      <w:pPr>
        <w:spacing w:line="400" w:lineRule="atLeast"/>
        <w:rPr>
          <w:rFonts w:ascii="Times New Roman" w:eastAsia="宋体" w:hAnsi="Times New Roman" w:cs="Times New Roman"/>
          <w:color w:val="000000" w:themeColor="text1"/>
          <w:sz w:val="24"/>
          <w:szCs w:val="24"/>
        </w:rPr>
      </w:pPr>
    </w:p>
    <w:p w14:paraId="56872CBA" w14:textId="77777777" w:rsidR="005D4DFB" w:rsidRDefault="005D4DFB">
      <w:pPr>
        <w:spacing w:line="400" w:lineRule="atLeast"/>
        <w:rPr>
          <w:rFonts w:ascii="Times New Roman" w:eastAsia="宋体" w:hAnsi="Times New Roman" w:cs="Times New Roman"/>
          <w:color w:val="000000" w:themeColor="text1"/>
          <w:sz w:val="24"/>
          <w:szCs w:val="24"/>
        </w:rPr>
      </w:pPr>
    </w:p>
    <w:p w14:paraId="1ACBB4D0" w14:textId="77777777" w:rsidR="005D4DFB" w:rsidRDefault="005D4DFB">
      <w:pPr>
        <w:spacing w:line="400" w:lineRule="atLeast"/>
        <w:rPr>
          <w:rFonts w:ascii="Times New Roman" w:eastAsia="宋体" w:hAnsi="Times New Roman" w:cs="Times New Roman"/>
          <w:color w:val="000000" w:themeColor="text1"/>
          <w:sz w:val="24"/>
          <w:szCs w:val="24"/>
        </w:rPr>
      </w:pPr>
    </w:p>
    <w:p w14:paraId="13E44FDB" w14:textId="77777777" w:rsidR="005D4DFB" w:rsidRDefault="005D4DFB">
      <w:pPr>
        <w:spacing w:line="400" w:lineRule="atLeast"/>
        <w:rPr>
          <w:rFonts w:ascii="Times New Roman" w:eastAsia="宋体" w:hAnsi="Times New Roman" w:cs="Times New Roman"/>
          <w:color w:val="000000" w:themeColor="text1"/>
          <w:sz w:val="24"/>
          <w:szCs w:val="24"/>
        </w:rPr>
      </w:pPr>
    </w:p>
    <w:p w14:paraId="38D83231" w14:textId="77777777" w:rsidR="005D4DFB" w:rsidRDefault="005D4DFB">
      <w:pPr>
        <w:spacing w:line="400" w:lineRule="atLeast"/>
        <w:rPr>
          <w:rFonts w:ascii="Times New Roman" w:eastAsia="宋体" w:hAnsi="Times New Roman" w:cs="Times New Roman"/>
          <w:color w:val="000000" w:themeColor="text1"/>
          <w:sz w:val="24"/>
          <w:szCs w:val="24"/>
        </w:rPr>
      </w:pPr>
    </w:p>
    <w:p w14:paraId="7857EBF5" w14:textId="77777777" w:rsidR="005D4DFB" w:rsidRDefault="005D4DFB">
      <w:pPr>
        <w:spacing w:line="400" w:lineRule="atLeast"/>
        <w:rPr>
          <w:rFonts w:ascii="Times New Roman" w:eastAsia="宋体" w:hAnsi="Times New Roman" w:cs="Times New Roman"/>
          <w:color w:val="000000" w:themeColor="text1"/>
          <w:sz w:val="24"/>
          <w:szCs w:val="24"/>
        </w:rPr>
        <w:sectPr w:rsidR="005D4DFB">
          <w:headerReference w:type="default" r:id="rId232"/>
          <w:pgSz w:w="11906" w:h="16838"/>
          <w:pgMar w:top="1701" w:right="1418" w:bottom="1418" w:left="1418" w:header="907" w:footer="851" w:gutter="567"/>
          <w:cols w:space="425"/>
          <w:docGrid w:linePitch="312"/>
        </w:sectPr>
      </w:pPr>
    </w:p>
    <w:p w14:paraId="60040E69" w14:textId="77777777" w:rsidR="005D4DFB" w:rsidRDefault="005D4DFB">
      <w:pPr>
        <w:spacing w:line="400" w:lineRule="atLeast"/>
        <w:rPr>
          <w:rFonts w:ascii="Times New Roman" w:eastAsia="宋体" w:hAnsi="Times New Roman" w:cs="Times New Roman"/>
          <w:color w:val="000000" w:themeColor="text1"/>
          <w:sz w:val="24"/>
          <w:szCs w:val="24"/>
        </w:rPr>
      </w:pPr>
    </w:p>
    <w:p w14:paraId="16A9CE74" w14:textId="77777777" w:rsidR="005D4DFB" w:rsidRDefault="00853CF7">
      <w:pPr>
        <w:pStyle w:val="1"/>
        <w:rPr>
          <w:color w:val="000000" w:themeColor="text1"/>
        </w:rPr>
      </w:pPr>
      <w:bookmarkStart w:id="113" w:name="_Toc68539027"/>
      <w:bookmarkStart w:id="114" w:name="_Toc125207183"/>
      <w:r>
        <w:rPr>
          <w:rFonts w:hint="eastAsia"/>
          <w:color w:val="000000" w:themeColor="text1"/>
        </w:rPr>
        <w:t>基于</w:t>
      </w:r>
      <w:bookmarkEnd w:id="113"/>
      <w:r>
        <w:rPr>
          <w:rFonts w:hint="eastAsia"/>
          <w:color w:val="000000" w:themeColor="text1"/>
        </w:rPr>
        <w:t>ANT-LION</w:t>
      </w:r>
      <w:r>
        <w:rPr>
          <w:rFonts w:hint="eastAsia"/>
          <w:color w:val="000000" w:themeColor="text1"/>
        </w:rPr>
        <w:t>优化的整流罩温湿度神经网络</w:t>
      </w:r>
      <w:r>
        <w:rPr>
          <w:rFonts w:hint="eastAsia"/>
          <w:color w:val="000000" w:themeColor="text1"/>
        </w:rPr>
        <w:t>PID</w:t>
      </w:r>
      <w:r>
        <w:rPr>
          <w:rFonts w:hint="eastAsia"/>
          <w:color w:val="000000" w:themeColor="text1"/>
        </w:rPr>
        <w:t>控制</w:t>
      </w:r>
      <w:bookmarkEnd w:id="114"/>
    </w:p>
    <w:p w14:paraId="0B61F8BB" w14:textId="77777777" w:rsidR="005D4DFB" w:rsidRDefault="005D4DFB">
      <w:pPr>
        <w:spacing w:line="400" w:lineRule="exact"/>
      </w:pPr>
    </w:p>
    <w:p w14:paraId="488FE77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利用在第三章中建立</w:t>
      </w:r>
      <w:r>
        <w:rPr>
          <w:rFonts w:ascii="Times New Roman" w:eastAsia="宋体" w:hAnsi="Times New Roman" w:cs="Times New Roman" w:hint="eastAsia"/>
          <w:color w:val="000000" w:themeColor="text1"/>
          <w:sz w:val="24"/>
          <w:szCs w:val="24"/>
        </w:rPr>
        <w:t>的</w:t>
      </w:r>
      <w:r>
        <w:rPr>
          <w:rFonts w:ascii="Times New Roman" w:eastAsia="宋体" w:hAnsi="Times New Roman" w:cs="Times New Roman"/>
          <w:color w:val="000000" w:themeColor="text1"/>
          <w:sz w:val="24"/>
          <w:szCs w:val="24"/>
        </w:rPr>
        <w:t>整流罩内环境温湿</w:t>
      </w:r>
      <w:proofErr w:type="gramStart"/>
      <w:r>
        <w:rPr>
          <w:rFonts w:ascii="Times New Roman" w:eastAsia="宋体" w:hAnsi="Times New Roman" w:cs="Times New Roman"/>
          <w:color w:val="000000" w:themeColor="text1"/>
          <w:sz w:val="24"/>
          <w:szCs w:val="24"/>
        </w:rPr>
        <w:t>度回归</w:t>
      </w:r>
      <w:proofErr w:type="gramEnd"/>
      <w:r>
        <w:rPr>
          <w:rFonts w:ascii="Times New Roman" w:eastAsia="宋体" w:hAnsi="Times New Roman" w:cs="Times New Roman"/>
          <w:color w:val="000000" w:themeColor="text1"/>
          <w:sz w:val="24"/>
          <w:szCs w:val="24"/>
        </w:rPr>
        <w:t>模型</w:t>
      </w:r>
      <w:r>
        <w:rPr>
          <w:rFonts w:ascii="Times New Roman" w:eastAsia="宋体" w:hAnsi="Times New Roman" w:cs="Times New Roman" w:hint="eastAsia"/>
          <w:color w:val="000000" w:themeColor="text1"/>
          <w:sz w:val="24"/>
          <w:szCs w:val="24"/>
        </w:rPr>
        <w:t>辅助</w:t>
      </w:r>
      <w:r>
        <w:rPr>
          <w:rFonts w:ascii="Times New Roman" w:eastAsia="宋体" w:hAnsi="Times New Roman" w:cs="Times New Roman"/>
          <w:color w:val="000000" w:themeColor="text1"/>
          <w:sz w:val="24"/>
          <w:szCs w:val="24"/>
        </w:rPr>
        <w:t>得到整流罩内的温湿度替代反馈后，下一步最重要的是利用得到的温湿度反馈实现对罩内温湿度控制。本章中首先建立基于能量守恒的整流罩温度机理模型，并从湿空气</w:t>
      </w:r>
      <w:proofErr w:type="gramStart"/>
      <w:r>
        <w:rPr>
          <w:rFonts w:ascii="Times New Roman" w:eastAsia="宋体" w:hAnsi="Times New Roman" w:cs="Times New Roman"/>
          <w:color w:val="000000" w:themeColor="text1"/>
          <w:sz w:val="24"/>
          <w:szCs w:val="24"/>
        </w:rPr>
        <w:t>焓</w:t>
      </w:r>
      <w:proofErr w:type="gramEnd"/>
      <w:r>
        <w:rPr>
          <w:rFonts w:ascii="Times New Roman" w:eastAsia="宋体" w:hAnsi="Times New Roman" w:cs="Times New Roman"/>
          <w:color w:val="000000" w:themeColor="text1"/>
          <w:sz w:val="24"/>
          <w:szCs w:val="24"/>
        </w:rPr>
        <w:t>值变化的角度分析温度和相对湿度的关系，从而建立基于湿空气能量</w:t>
      </w:r>
      <w:proofErr w:type="gramStart"/>
      <w:r>
        <w:rPr>
          <w:rFonts w:ascii="Times New Roman" w:eastAsia="宋体" w:hAnsi="Times New Roman" w:cs="Times New Roman"/>
          <w:color w:val="000000" w:themeColor="text1"/>
          <w:sz w:val="24"/>
          <w:szCs w:val="24"/>
        </w:rPr>
        <w:t>焓</w:t>
      </w:r>
      <w:proofErr w:type="gramEnd"/>
      <w:r>
        <w:rPr>
          <w:rFonts w:ascii="Times New Roman" w:eastAsia="宋体" w:hAnsi="Times New Roman" w:cs="Times New Roman"/>
          <w:color w:val="000000" w:themeColor="text1"/>
          <w:sz w:val="24"/>
          <w:szCs w:val="24"/>
        </w:rPr>
        <w:t>值变化的整流罩湿度机理模型；在建立模型的过程中发现机理模型中温湿度是一组耦合的变量，针对罩内温湿度的控制，从解耦控制的角度出发，建立了基于</w:t>
      </w:r>
      <w:r>
        <w:rPr>
          <w:rFonts w:ascii="Times New Roman" w:eastAsia="宋体" w:hAnsi="Times New Roman" w:cs="Times New Roman"/>
          <w:color w:val="000000" w:themeColor="text1"/>
          <w:sz w:val="24"/>
          <w:szCs w:val="24"/>
        </w:rPr>
        <w:t>PID</w:t>
      </w:r>
      <w:r>
        <w:rPr>
          <w:rFonts w:ascii="Times New Roman" w:eastAsia="宋体" w:hAnsi="Times New Roman" w:cs="Times New Roman" w:hint="eastAsia"/>
          <w:color w:val="000000" w:themeColor="text1"/>
          <w:sz w:val="24"/>
          <w:szCs w:val="24"/>
        </w:rPr>
        <w:t>神经网络的整流罩温湿度控制方法；由于</w:t>
      </w:r>
      <w:proofErr w:type="gramStart"/>
      <w:r>
        <w:rPr>
          <w:rFonts w:ascii="Times New Roman" w:eastAsia="宋体" w:hAnsi="Times New Roman" w:cs="Times New Roman" w:hint="eastAsia"/>
          <w:color w:val="000000" w:themeColor="text1"/>
          <w:sz w:val="24"/>
          <w:szCs w:val="24"/>
        </w:rPr>
        <w:t>初始权值对于</w:t>
      </w:r>
      <w:proofErr w:type="gramEnd"/>
      <w:r>
        <w:rPr>
          <w:rFonts w:ascii="Times New Roman" w:eastAsia="宋体" w:hAnsi="Times New Roman" w:cs="Times New Roman" w:hint="eastAsia"/>
          <w:color w:val="000000" w:themeColor="text1"/>
          <w:sz w:val="24"/>
          <w:szCs w:val="24"/>
        </w:rPr>
        <w:t>神经网络的权</w:t>
      </w:r>
      <w:proofErr w:type="gramStart"/>
      <w:r>
        <w:rPr>
          <w:rFonts w:ascii="Times New Roman" w:eastAsia="宋体" w:hAnsi="Times New Roman" w:cs="Times New Roman" w:hint="eastAsia"/>
          <w:color w:val="000000" w:themeColor="text1"/>
          <w:sz w:val="24"/>
          <w:szCs w:val="24"/>
        </w:rPr>
        <w:t>值修改</w:t>
      </w:r>
      <w:proofErr w:type="gramEnd"/>
      <w:r>
        <w:rPr>
          <w:rFonts w:ascii="Times New Roman" w:eastAsia="宋体" w:hAnsi="Times New Roman" w:cs="Times New Roman" w:hint="eastAsia"/>
          <w:color w:val="000000" w:themeColor="text1"/>
          <w:sz w:val="24"/>
          <w:szCs w:val="24"/>
        </w:rPr>
        <w:t>影响极大，好的</w:t>
      </w:r>
      <w:proofErr w:type="gramStart"/>
      <w:r>
        <w:rPr>
          <w:rFonts w:ascii="Times New Roman" w:eastAsia="宋体" w:hAnsi="Times New Roman" w:cs="Times New Roman" w:hint="eastAsia"/>
          <w:color w:val="000000" w:themeColor="text1"/>
          <w:sz w:val="24"/>
          <w:szCs w:val="24"/>
        </w:rPr>
        <w:t>初始权</w:t>
      </w:r>
      <w:proofErr w:type="gramEnd"/>
      <w:r>
        <w:rPr>
          <w:rFonts w:ascii="Times New Roman" w:eastAsia="宋体" w:hAnsi="Times New Roman" w:cs="Times New Roman" w:hint="eastAsia"/>
          <w:color w:val="000000" w:themeColor="text1"/>
          <w:sz w:val="24"/>
          <w:szCs w:val="24"/>
        </w:rPr>
        <w:t>值有助于神经网络的快速收敛，在本文中</w:t>
      </w:r>
      <w:proofErr w:type="gramStart"/>
      <w:r>
        <w:rPr>
          <w:rFonts w:ascii="Times New Roman" w:eastAsia="宋体" w:hAnsi="Times New Roman" w:cs="Times New Roman" w:hint="eastAsia"/>
          <w:color w:val="000000" w:themeColor="text1"/>
          <w:sz w:val="24"/>
          <w:szCs w:val="24"/>
        </w:rPr>
        <w:t>利用蚁狮算法</w:t>
      </w:r>
      <w:proofErr w:type="gramEnd"/>
      <w:r>
        <w:rPr>
          <w:rFonts w:ascii="Times New Roman" w:eastAsia="宋体" w:hAnsi="Times New Roman" w:cs="Times New Roman" w:hint="eastAsia"/>
          <w:color w:val="000000" w:themeColor="text1"/>
          <w:sz w:val="24"/>
          <w:szCs w:val="24"/>
        </w:rPr>
        <w:t>对神经网络的</w:t>
      </w:r>
      <w:proofErr w:type="gramStart"/>
      <w:r>
        <w:rPr>
          <w:rFonts w:ascii="Times New Roman" w:eastAsia="宋体" w:hAnsi="Times New Roman" w:cs="Times New Roman" w:hint="eastAsia"/>
          <w:color w:val="000000" w:themeColor="text1"/>
          <w:sz w:val="24"/>
          <w:szCs w:val="24"/>
        </w:rPr>
        <w:t>初始权</w:t>
      </w:r>
      <w:proofErr w:type="gramEnd"/>
      <w:r>
        <w:rPr>
          <w:rFonts w:ascii="Times New Roman" w:eastAsia="宋体" w:hAnsi="Times New Roman" w:cs="Times New Roman" w:hint="eastAsia"/>
          <w:color w:val="000000" w:themeColor="text1"/>
          <w:sz w:val="24"/>
          <w:szCs w:val="24"/>
        </w:rPr>
        <w:t>值进行了进一步优化；最后通过将优化后</w:t>
      </w:r>
      <w:r>
        <w:rPr>
          <w:rFonts w:ascii="Times New Roman" w:eastAsia="宋体" w:hAnsi="Times New Roman" w:cs="Times New Roman"/>
          <w:color w:val="000000" w:themeColor="text1"/>
          <w:sz w:val="24"/>
          <w:szCs w:val="24"/>
        </w:rPr>
        <w:t>PID</w:t>
      </w:r>
      <w:r>
        <w:rPr>
          <w:rFonts w:ascii="Times New Roman" w:eastAsia="宋体" w:hAnsi="Times New Roman" w:cs="Times New Roman" w:hint="eastAsia"/>
          <w:color w:val="000000" w:themeColor="text1"/>
          <w:sz w:val="24"/>
          <w:szCs w:val="24"/>
        </w:rPr>
        <w:t>NN</w:t>
      </w:r>
      <w:r>
        <w:rPr>
          <w:rFonts w:ascii="Times New Roman" w:eastAsia="宋体" w:hAnsi="Times New Roman" w:cs="Times New Roman" w:hint="eastAsia"/>
          <w:color w:val="000000" w:themeColor="text1"/>
          <w:sz w:val="24"/>
          <w:szCs w:val="24"/>
        </w:rPr>
        <w:t>的控制仿真效果同</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和简单</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进行对比分析，证明本文控制算法的良好控制效果。</w:t>
      </w:r>
    </w:p>
    <w:p w14:paraId="53AE94CB"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6B8F192B" w14:textId="77777777" w:rsidR="005D4DFB" w:rsidRDefault="00853CF7">
      <w:pPr>
        <w:pStyle w:val="2"/>
        <w:rPr>
          <w:color w:val="000000" w:themeColor="text1"/>
        </w:rPr>
      </w:pPr>
      <w:bookmarkStart w:id="115" w:name="_Toc125207184"/>
      <w:r>
        <w:rPr>
          <w:rFonts w:hint="eastAsia"/>
          <w:color w:val="000000" w:themeColor="text1"/>
        </w:rPr>
        <w:t>4</w:t>
      </w:r>
      <w:r>
        <w:rPr>
          <w:color w:val="000000" w:themeColor="text1"/>
        </w:rPr>
        <w:t>.</w:t>
      </w:r>
      <w:r>
        <w:rPr>
          <w:rFonts w:hint="eastAsia"/>
          <w:color w:val="000000" w:themeColor="text1"/>
        </w:rPr>
        <w:t>1</w:t>
      </w:r>
      <w:r>
        <w:rPr>
          <w:color w:val="000000" w:themeColor="text1"/>
        </w:rPr>
        <w:t xml:space="preserve"> </w:t>
      </w:r>
      <w:r>
        <w:rPr>
          <w:rFonts w:hint="eastAsia"/>
          <w:color w:val="000000" w:themeColor="text1"/>
        </w:rPr>
        <w:t>基于机理建模的整流罩温湿度模型</w:t>
      </w:r>
      <w:bookmarkEnd w:id="115"/>
    </w:p>
    <w:p w14:paraId="6BC57643"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整流罩内温湿度控制是一个复杂的多输入多输出控制系统。系统内的温湿度变量是相互耦合的，常规的机理建模方法难以实现。因此本文从能量守恒的角度出发，根据能量守恒定律，空间内存储能量的变化率等于单位时间内进入空间的能量减去这段时间流失的能量</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_Ref30135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[3]</w:t>
      </w:r>
      <w:r>
        <w:rPr>
          <w:rFonts w:ascii="Times New Roman" w:eastAsia="宋体" w:hAnsi="Times New Roman" w:cs="Times New Roman" w:hint="eastAsia"/>
          <w:sz w:val="24"/>
          <w:szCs w:val="24"/>
          <w:vertAlign w:val="superscript"/>
        </w:rPr>
        <w:fldChar w:fldCharType="end"/>
      </w:r>
      <w:commentRangeStart w:id="116"/>
      <w:commentRangeEnd w:id="116"/>
      <w:r>
        <w:rPr>
          <w:vertAlign w:val="superscript"/>
        </w:rPr>
        <w:commentReference w:id="116"/>
      </w:r>
      <w:r>
        <w:rPr>
          <w:rFonts w:ascii="Times New Roman" w:eastAsia="宋体" w:hAnsi="Times New Roman" w:cs="Times New Roman" w:hint="eastAsia"/>
          <w:sz w:val="24"/>
          <w:szCs w:val="24"/>
        </w:rPr>
        <w:t>。由于整流</w:t>
      </w:r>
      <w:proofErr w:type="gramStart"/>
      <w:r>
        <w:rPr>
          <w:rFonts w:ascii="Times New Roman" w:eastAsia="宋体" w:hAnsi="Times New Roman" w:cs="Times New Roman" w:hint="eastAsia"/>
          <w:sz w:val="24"/>
          <w:szCs w:val="24"/>
        </w:rPr>
        <w:t>罩本身</w:t>
      </w:r>
      <w:proofErr w:type="gramEnd"/>
      <w:r>
        <w:rPr>
          <w:rFonts w:ascii="Times New Roman" w:eastAsia="宋体" w:hAnsi="Times New Roman" w:cs="Times New Roman" w:hint="eastAsia"/>
          <w:sz w:val="24"/>
          <w:szCs w:val="24"/>
        </w:rPr>
        <w:t>是一种薄壁结构，因此在建模的过程中需要考虑到整流</w:t>
      </w:r>
      <w:proofErr w:type="gramStart"/>
      <w:r>
        <w:rPr>
          <w:rFonts w:ascii="Times New Roman" w:eastAsia="宋体" w:hAnsi="Times New Roman" w:cs="Times New Roman" w:hint="eastAsia"/>
          <w:sz w:val="24"/>
          <w:szCs w:val="24"/>
        </w:rPr>
        <w:t>罩内部</w:t>
      </w:r>
      <w:proofErr w:type="gramEnd"/>
      <w:r>
        <w:rPr>
          <w:rFonts w:ascii="Times New Roman" w:eastAsia="宋体" w:hAnsi="Times New Roman" w:cs="Times New Roman" w:hint="eastAsia"/>
          <w:sz w:val="24"/>
          <w:szCs w:val="24"/>
        </w:rPr>
        <w:t>的热量自然散失带来的影响。即：空间内能量变化率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输入的热量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内部人员及设备散热量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输出的热量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自然热量交换损失</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，具体的整流罩内温度建模数学方程式为</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_Ref20157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[38]</w:t>
      </w:r>
      <w:r>
        <w:rPr>
          <w:rFonts w:ascii="Times New Roman" w:eastAsia="宋体" w:hAnsi="Times New Roman" w:cs="Times New Roman" w:hint="eastAsia"/>
          <w:sz w:val="24"/>
          <w:szCs w:val="24"/>
          <w:vertAlign w:val="superscript"/>
        </w:rPr>
        <w:fldChar w:fldCharType="end"/>
      </w:r>
      <w:commentRangeStart w:id="117"/>
      <w:commentRangeEnd w:id="117"/>
      <w:r>
        <w:rPr>
          <w:vertAlign w:val="superscript"/>
        </w:rPr>
        <w:commentReference w:id="117"/>
      </w:r>
      <w:r>
        <w:rPr>
          <w:rFonts w:ascii="Times New Roman" w:eastAsia="宋体" w:hAnsi="Times New Roman" w:cs="Times New Roman" w:hint="eastAsia"/>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01EEAB97" w14:textId="77777777">
        <w:trPr>
          <w:jc w:val="center"/>
        </w:trPr>
        <w:tc>
          <w:tcPr>
            <w:tcW w:w="6818" w:type="dxa"/>
            <w:tcBorders>
              <w:tl2br w:val="nil"/>
              <w:tr2bl w:val="nil"/>
            </w:tcBorders>
            <w:vAlign w:val="center"/>
          </w:tcPr>
          <w:p w14:paraId="49F52C90" w14:textId="77777777" w:rsidR="005D4DFB" w:rsidRDefault="00853CF7">
            <w:pPr>
              <w:jc w:val="center"/>
              <w:textAlignment w:val="center"/>
              <w:rPr>
                <w:rFonts w:ascii="Times New Roman" w:hAnsi="Times New Roman"/>
                <w:color w:val="000000" w:themeColor="text1"/>
              </w:rPr>
            </w:pPr>
            <w:r>
              <w:rPr>
                <w:position w:val="-24"/>
                <w:sz w:val="28"/>
                <w:szCs w:val="28"/>
              </w:rPr>
              <w:object w:dxaOrig="4241" w:dyaOrig="666" w14:anchorId="54662FAC">
                <v:shape id="_x0000_i1123" type="#_x0000_t75" style="width:211.8pt;height:33.6pt" o:ole="">
                  <v:imagedata r:id="rId233" o:title=""/>
                </v:shape>
                <o:OLEObject Type="Embed" ProgID="Equation.DSMT4" ShapeID="_x0000_i1123" DrawAspect="Content" ObjectID="_1735859471" r:id="rId234"/>
              </w:object>
            </w:r>
          </w:p>
        </w:tc>
        <w:tc>
          <w:tcPr>
            <w:tcW w:w="1704" w:type="dxa"/>
            <w:tcBorders>
              <w:tl2br w:val="nil"/>
              <w:tr2bl w:val="nil"/>
            </w:tcBorders>
            <w:vAlign w:val="center"/>
          </w:tcPr>
          <w:p w14:paraId="7DF6D8F8"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w:t>
            </w:r>
          </w:p>
        </w:tc>
      </w:tr>
    </w:tbl>
    <w:p w14:paraId="3C397F52"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p>
    <w:p w14:paraId="04D640DD"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6"/>
          <w:sz w:val="28"/>
          <w:szCs w:val="28"/>
        </w:rPr>
        <w:object w:dxaOrig="240" w:dyaOrig="279" w14:anchorId="4227BA8B">
          <v:shape id="_x0000_i1124" type="#_x0000_t75" style="width:12pt;height:13.8pt" o:ole="">
            <v:imagedata r:id="rId235" o:title=""/>
          </v:shape>
          <o:OLEObject Type="Embed" ProgID="Equation.DSMT4" ShapeID="_x0000_i1124" DrawAspect="Content" ObjectID="_1735859472" r:id="rId236"/>
        </w:object>
      </w:r>
      <w:r>
        <w:rPr>
          <w:rFonts w:ascii="Times New Roman" w:eastAsia="宋体" w:hAnsi="Times New Roman" w:cs="Times New Roman" w:hint="eastAsia"/>
          <w:color w:val="000000" w:themeColor="text1"/>
          <w:sz w:val="24"/>
          <w:szCs w:val="24"/>
        </w:rPr>
        <w:t>为整流罩的容量系数（</w:t>
      </w:r>
      <w:r>
        <w:rPr>
          <w:position w:val="-10"/>
          <w:sz w:val="28"/>
          <w:szCs w:val="28"/>
        </w:rPr>
        <w:object w:dxaOrig="660" w:dyaOrig="368" w14:anchorId="796E6877">
          <v:shape id="_x0000_i1125" type="#_x0000_t75" style="width:33pt;height:18.6pt" o:ole="">
            <v:imagedata r:id="rId237" o:title=""/>
          </v:shape>
          <o:OLEObject Type="Embed" ProgID="Equation.DSMT4" ShapeID="_x0000_i1125" DrawAspect="Content" ObjectID="_1735859473" r:id="rId238"/>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w:t>
      </w:r>
    </w:p>
    <w:p w14:paraId="7A978661"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4"/>
          <w:sz w:val="28"/>
          <w:szCs w:val="28"/>
        </w:rPr>
        <w:object w:dxaOrig="299" w:dyaOrig="299" w14:anchorId="6F3A7046">
          <v:shape id="_x0000_i1126" type="#_x0000_t75" style="width:15pt;height:15pt" o:ole="">
            <v:imagedata r:id="rId239" o:title=""/>
          </v:shape>
          <o:OLEObject Type="Embed" ProgID="Equation.DSMT4" ShapeID="_x0000_i1126" DrawAspect="Content" ObjectID="_1735859474" r:id="rId240"/>
        </w:object>
      </w:r>
      <w:r>
        <w:rPr>
          <w:rFonts w:ascii="Times New Roman" w:eastAsia="宋体" w:hAnsi="Times New Roman" w:cs="Times New Roman" w:hint="eastAsia"/>
          <w:color w:val="000000" w:themeColor="text1"/>
          <w:sz w:val="24"/>
          <w:szCs w:val="24"/>
        </w:rPr>
        <w:t>为罩内的空气温度（℃）</w:t>
      </w:r>
      <w:r>
        <w:rPr>
          <w:rFonts w:ascii="Times New Roman" w:eastAsia="宋体" w:hAnsi="Times New Roman" w:cs="Times New Roman" w:hint="eastAsia"/>
          <w:color w:val="000000" w:themeColor="text1"/>
          <w:sz w:val="24"/>
          <w:szCs w:val="24"/>
        </w:rPr>
        <w:t>,</w:t>
      </w:r>
    </w:p>
    <w:p w14:paraId="77800099"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12"/>
          <w:sz w:val="28"/>
          <w:szCs w:val="28"/>
        </w:rPr>
        <w:object w:dxaOrig="240" w:dyaOrig="359" w14:anchorId="764EEE88">
          <v:shape id="_x0000_i1127" type="#_x0000_t75" style="width:12pt;height:18pt" o:ole="">
            <v:imagedata r:id="rId241" o:title=""/>
          </v:shape>
          <o:OLEObject Type="Embed" ProgID="Equation.DSMT4" ShapeID="_x0000_i1127" DrawAspect="Content" ObjectID="_1735859475" r:id="rId242"/>
        </w:object>
      </w:r>
      <w:r>
        <w:rPr>
          <w:rFonts w:ascii="Times New Roman" w:eastAsia="宋体" w:hAnsi="Times New Roman" w:cs="Times New Roman" w:hint="eastAsia"/>
          <w:color w:val="000000" w:themeColor="text1"/>
          <w:sz w:val="24"/>
          <w:szCs w:val="24"/>
        </w:rPr>
        <w:t>为空调的送风温度（℃）</w:t>
      </w:r>
      <w:r>
        <w:rPr>
          <w:rFonts w:ascii="Times New Roman" w:eastAsia="宋体" w:hAnsi="Times New Roman" w:cs="Times New Roman" w:hint="eastAsia"/>
          <w:color w:val="000000" w:themeColor="text1"/>
          <w:sz w:val="24"/>
          <w:szCs w:val="24"/>
        </w:rPr>
        <w:t>,</w:t>
      </w:r>
    </w:p>
    <w:p w14:paraId="2736A363"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12"/>
          <w:sz w:val="28"/>
          <w:szCs w:val="28"/>
        </w:rPr>
        <w:object w:dxaOrig="316" w:dyaOrig="380" w14:anchorId="7AE00C43">
          <v:shape id="_x0000_i1128" type="#_x0000_t75" style="width:15.6pt;height:19.2pt" o:ole="">
            <v:imagedata r:id="rId243" o:title=""/>
          </v:shape>
          <o:OLEObject Type="Embed" ProgID="Equation.DSMT4" ShapeID="_x0000_i1128" DrawAspect="Content" ObjectID="_1735859476" r:id="rId244"/>
        </w:object>
      </w:r>
      <w:r>
        <w:rPr>
          <w:rFonts w:ascii="Times New Roman" w:eastAsia="宋体" w:hAnsi="Times New Roman" w:cs="Times New Roman" w:hint="eastAsia"/>
          <w:color w:val="000000" w:themeColor="text1"/>
          <w:sz w:val="24"/>
          <w:szCs w:val="24"/>
        </w:rPr>
        <w:t>为罩内空气密度（</w:t>
      </w:r>
      <w:r>
        <w:rPr>
          <w:position w:val="-10"/>
          <w:sz w:val="28"/>
          <w:szCs w:val="28"/>
        </w:rPr>
        <w:object w:dxaOrig="720" w:dyaOrig="367" w14:anchorId="325614FC">
          <v:shape id="_x0000_i1129" type="#_x0000_t75" style="width:36pt;height:18.6pt" o:ole="">
            <v:imagedata r:id="rId245" o:title=""/>
          </v:shape>
          <o:OLEObject Type="Embed" ProgID="Equation.DSMT4" ShapeID="_x0000_i1129" DrawAspect="Content" ObjectID="_1735859477" r:id="rId246"/>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w:t>
      </w:r>
    </w:p>
    <w:p w14:paraId="79A5B87E"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12"/>
          <w:sz w:val="28"/>
          <w:szCs w:val="28"/>
        </w:rPr>
        <w:object w:dxaOrig="316" w:dyaOrig="380" w14:anchorId="01CE7CFB">
          <v:shape id="_x0000_i1130" type="#_x0000_t75" style="width:15.6pt;height:19.2pt" o:ole="">
            <v:imagedata r:id="rId247" o:title=""/>
          </v:shape>
          <o:OLEObject Type="Embed" ProgID="Equation.DSMT4" ShapeID="_x0000_i1130" DrawAspect="Content" ObjectID="_1735859478" r:id="rId248"/>
        </w:object>
      </w:r>
      <w:r>
        <w:rPr>
          <w:rFonts w:ascii="Times New Roman" w:eastAsia="宋体" w:hAnsi="Times New Roman" w:cs="Times New Roman" w:hint="eastAsia"/>
          <w:color w:val="000000" w:themeColor="text1"/>
          <w:sz w:val="24"/>
          <w:szCs w:val="24"/>
        </w:rPr>
        <w:t>为整流罩空调送风空气密度（</w:t>
      </w:r>
      <w:r>
        <w:rPr>
          <w:position w:val="-10"/>
          <w:sz w:val="28"/>
          <w:szCs w:val="28"/>
        </w:rPr>
        <w:object w:dxaOrig="720" w:dyaOrig="367" w14:anchorId="1AE867B3">
          <v:shape id="_x0000_i1131" type="#_x0000_t75" style="width:36pt;height:18.6pt" o:ole="">
            <v:imagedata r:id="rId245" o:title=""/>
          </v:shape>
          <o:OLEObject Type="Embed" ProgID="Equation.DSMT4" ShapeID="_x0000_i1131" DrawAspect="Content" ObjectID="_1735859479" r:id="rId249"/>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w:t>
      </w:r>
    </w:p>
    <w:p w14:paraId="682DC221"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14"/>
          <w:sz w:val="28"/>
          <w:szCs w:val="28"/>
        </w:rPr>
        <w:object w:dxaOrig="363" w:dyaOrig="394" w14:anchorId="32D008B8">
          <v:shape id="_x0000_i1132" type="#_x0000_t75" style="width:18pt;height:19.8pt" o:ole="">
            <v:imagedata r:id="rId250" o:title=""/>
          </v:shape>
          <o:OLEObject Type="Embed" ProgID="Equation.DSMT4" ShapeID="_x0000_i1132" DrawAspect="Content" ObjectID="_1735859480" r:id="rId251"/>
        </w:object>
      </w:r>
      <w:r>
        <w:rPr>
          <w:rFonts w:ascii="Times New Roman" w:eastAsia="宋体" w:hAnsi="Times New Roman" w:cs="Times New Roman" w:hint="eastAsia"/>
          <w:color w:val="000000" w:themeColor="text1"/>
          <w:sz w:val="24"/>
          <w:szCs w:val="24"/>
        </w:rPr>
        <w:t>为罩内空气比热（</w:t>
      </w:r>
      <w:r>
        <w:rPr>
          <w:position w:val="-10"/>
          <w:sz w:val="28"/>
          <w:szCs w:val="28"/>
        </w:rPr>
        <w:object w:dxaOrig="1100" w:dyaOrig="326" w14:anchorId="74B7231D">
          <v:shape id="_x0000_i1133" type="#_x0000_t75" style="width:55.2pt;height:16.2pt" o:ole="">
            <v:imagedata r:id="rId252" o:title=""/>
          </v:shape>
          <o:OLEObject Type="Embed" ProgID="Equation.DSMT4" ShapeID="_x0000_i1133" DrawAspect="Content" ObjectID="_1735859481" r:id="rId253"/>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w:t>
      </w:r>
    </w:p>
    <w:p w14:paraId="768CB568"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14"/>
          <w:sz w:val="28"/>
          <w:szCs w:val="28"/>
        </w:rPr>
        <w:object w:dxaOrig="363" w:dyaOrig="394" w14:anchorId="79D2E12D">
          <v:shape id="_x0000_i1134" type="#_x0000_t75" style="width:18pt;height:19.8pt" o:ole="">
            <v:imagedata r:id="rId254" o:title=""/>
          </v:shape>
          <o:OLEObject Type="Embed" ProgID="Equation.DSMT4" ShapeID="_x0000_i1134" DrawAspect="Content" ObjectID="_1735859482" r:id="rId255"/>
        </w:object>
      </w:r>
      <w:r>
        <w:rPr>
          <w:rFonts w:ascii="Times New Roman" w:eastAsia="宋体" w:hAnsi="Times New Roman" w:cs="Times New Roman" w:hint="eastAsia"/>
          <w:color w:val="000000" w:themeColor="text1"/>
          <w:sz w:val="24"/>
          <w:szCs w:val="24"/>
        </w:rPr>
        <w:t>为整流罩送风空气比热（</w:t>
      </w:r>
      <w:r>
        <w:rPr>
          <w:position w:val="-10"/>
          <w:sz w:val="28"/>
          <w:szCs w:val="28"/>
        </w:rPr>
        <w:object w:dxaOrig="1100" w:dyaOrig="326" w14:anchorId="7295F3CD">
          <v:shape id="_x0000_i1135" type="#_x0000_t75" style="width:55.2pt;height:16.2pt" o:ole="">
            <v:imagedata r:id="rId252" o:title=""/>
          </v:shape>
          <o:OLEObject Type="Embed" ProgID="Equation.DSMT4" ShapeID="_x0000_i1135" DrawAspect="Content" ObjectID="_1735859483" r:id="rId256"/>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w:t>
      </w:r>
    </w:p>
    <w:p w14:paraId="700586F8"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14"/>
          <w:sz w:val="28"/>
          <w:szCs w:val="28"/>
        </w:rPr>
        <w:object w:dxaOrig="340" w:dyaOrig="380" w14:anchorId="37BC36EF">
          <v:shape id="_x0000_i1136" type="#_x0000_t75" style="width:16.8pt;height:19.2pt" o:ole="">
            <v:imagedata r:id="rId257" o:title=""/>
          </v:shape>
          <o:OLEObject Type="Embed" ProgID="Equation.DSMT4" ShapeID="_x0000_i1136" DrawAspect="Content" ObjectID="_1735859484" r:id="rId258"/>
        </w:object>
      </w:r>
      <w:r>
        <w:rPr>
          <w:rFonts w:ascii="Times New Roman" w:eastAsia="宋体" w:hAnsi="Times New Roman" w:cs="Times New Roman" w:hint="eastAsia"/>
          <w:color w:val="000000" w:themeColor="text1"/>
          <w:sz w:val="24"/>
          <w:szCs w:val="24"/>
        </w:rPr>
        <w:t>为整流罩内设备单位时间散热量，</w:t>
      </w:r>
    </w:p>
    <w:p w14:paraId="3552B7D4"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12"/>
          <w:sz w:val="28"/>
          <w:szCs w:val="28"/>
        </w:rPr>
        <w:object w:dxaOrig="367" w:dyaOrig="367" w14:anchorId="4EE8BB98">
          <v:shape id="_x0000_i1137" type="#_x0000_t75" style="width:18.6pt;height:18.6pt" o:ole="">
            <v:imagedata r:id="rId259" o:title=""/>
          </v:shape>
          <o:OLEObject Type="Embed" ProgID="Equation.DSMT4" ShapeID="_x0000_i1137" DrawAspect="Content" ObjectID="_1735859485" r:id="rId260"/>
        </w:object>
      </w:r>
      <w:r>
        <w:rPr>
          <w:rFonts w:ascii="Times New Roman" w:eastAsia="宋体" w:hAnsi="Times New Roman" w:cs="Times New Roman" w:hint="eastAsia"/>
          <w:color w:val="000000" w:themeColor="text1"/>
          <w:sz w:val="24"/>
          <w:szCs w:val="24"/>
        </w:rPr>
        <w:t>为空调的送风量（</w:t>
      </w:r>
      <w:r>
        <w:rPr>
          <w:position w:val="-10"/>
          <w:sz w:val="28"/>
          <w:szCs w:val="28"/>
        </w:rPr>
        <w:object w:dxaOrig="600" w:dyaOrig="327" w14:anchorId="79F3CD87">
          <v:shape id="_x0000_i1138" type="#_x0000_t75" style="width:30pt;height:16.2pt" o:ole="">
            <v:imagedata r:id="rId261" o:title=""/>
          </v:shape>
          <o:OLEObject Type="Embed" ProgID="Equation.DSMT4" ShapeID="_x0000_i1138" DrawAspect="Content" ObjectID="_1735859486" r:id="rId262"/>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w:t>
      </w:r>
    </w:p>
    <w:p w14:paraId="15DAF035" w14:textId="77777777" w:rsidR="005D4DFB" w:rsidRDefault="00853CF7">
      <w:pPr>
        <w:spacing w:line="420" w:lineRule="exact"/>
        <w:ind w:firstLineChars="200" w:firstLine="560"/>
        <w:rPr>
          <w:rFonts w:ascii="Times New Roman" w:eastAsia="宋体" w:hAnsi="Times New Roman" w:cs="Times New Roman"/>
          <w:color w:val="000000" w:themeColor="text1"/>
          <w:sz w:val="24"/>
          <w:szCs w:val="24"/>
        </w:rPr>
      </w:pPr>
      <w:r>
        <w:rPr>
          <w:position w:val="-12"/>
          <w:sz w:val="28"/>
          <w:szCs w:val="28"/>
        </w:rPr>
        <w:object w:dxaOrig="279" w:dyaOrig="360" w14:anchorId="3F9989F3">
          <v:shape id="_x0000_i1139" type="#_x0000_t75" style="width:13.8pt;height:18pt" o:ole="">
            <v:imagedata r:id="rId263" o:title=""/>
          </v:shape>
          <o:OLEObject Type="Embed" ProgID="Equation.DSMT4" ShapeID="_x0000_i1139" DrawAspect="Content" ObjectID="_1735859487" r:id="rId264"/>
        </w:object>
      </w:r>
      <w:r>
        <w:rPr>
          <w:rFonts w:ascii="Times New Roman" w:eastAsia="宋体" w:hAnsi="Times New Roman" w:cs="Times New Roman" w:hint="eastAsia"/>
          <w:color w:val="000000" w:themeColor="text1"/>
          <w:sz w:val="24"/>
          <w:szCs w:val="24"/>
        </w:rPr>
        <w:t>为整流</w:t>
      </w:r>
      <w:proofErr w:type="gramStart"/>
      <w:r>
        <w:rPr>
          <w:rFonts w:ascii="Times New Roman" w:eastAsia="宋体" w:hAnsi="Times New Roman" w:cs="Times New Roman" w:hint="eastAsia"/>
          <w:color w:val="000000" w:themeColor="text1"/>
          <w:sz w:val="24"/>
          <w:szCs w:val="24"/>
        </w:rPr>
        <w:t>罩自然</w:t>
      </w:r>
      <w:proofErr w:type="gramEnd"/>
      <w:r>
        <w:rPr>
          <w:rFonts w:ascii="Times New Roman" w:eastAsia="宋体" w:hAnsi="Times New Roman" w:cs="Times New Roman" w:hint="eastAsia"/>
          <w:color w:val="000000" w:themeColor="text1"/>
          <w:sz w:val="24"/>
          <w:szCs w:val="24"/>
        </w:rPr>
        <w:t>状态内外温差散热量，</w:t>
      </w:r>
    </w:p>
    <w:p w14:paraId="4D13F1D2"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在本文中考虑送风量为固定的</w:t>
      </w:r>
      <w:r>
        <w:rPr>
          <w:position w:val="-12"/>
          <w:sz w:val="28"/>
          <w:szCs w:val="28"/>
        </w:rPr>
        <w:object w:dxaOrig="367" w:dyaOrig="367" w14:anchorId="2A063796">
          <v:shape id="_x0000_i1140" type="#_x0000_t75" style="width:18.6pt;height:18.6pt" o:ole="">
            <v:imagedata r:id="rId259" o:title=""/>
          </v:shape>
          <o:OLEObject Type="Embed" ProgID="Equation.DSMT4" ShapeID="_x0000_i1140" DrawAspect="Content" ObjectID="_1735859488" r:id="rId265"/>
        </w:object>
      </w:r>
      <w:r>
        <w:rPr>
          <w:rFonts w:ascii="Times New Roman" w:eastAsia="宋体" w:hAnsi="Times New Roman" w:cs="Times New Roman" w:hint="eastAsia"/>
          <w:color w:val="000000" w:themeColor="text1"/>
          <w:sz w:val="24"/>
          <w:szCs w:val="24"/>
        </w:rPr>
        <w:t>，则整流罩容量系数具体求解公式为：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DC5B501" w14:textId="77777777">
        <w:trPr>
          <w:jc w:val="center"/>
        </w:trPr>
        <w:tc>
          <w:tcPr>
            <w:tcW w:w="6818" w:type="dxa"/>
            <w:tcBorders>
              <w:tl2br w:val="nil"/>
              <w:tr2bl w:val="nil"/>
            </w:tcBorders>
            <w:vAlign w:val="center"/>
          </w:tcPr>
          <w:p w14:paraId="53760677"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14"/>
              </w:rPr>
              <w:object w:dxaOrig="1100" w:dyaOrig="400" w14:anchorId="07E82576">
                <v:shape id="_x0000_i1141" type="#_x0000_t75" style="width:55.2pt;height:20.4pt" o:ole="">
                  <v:imagedata r:id="rId266" o:title=""/>
                </v:shape>
                <o:OLEObject Type="Embed" ProgID="Equation.3" ShapeID="_x0000_i1141" DrawAspect="Content" ObjectID="_1735859489" r:id="rId267"/>
              </w:object>
            </w:r>
          </w:p>
        </w:tc>
        <w:tc>
          <w:tcPr>
            <w:tcW w:w="1704" w:type="dxa"/>
            <w:tcBorders>
              <w:tl2br w:val="nil"/>
              <w:tr2bl w:val="nil"/>
            </w:tcBorders>
            <w:vAlign w:val="center"/>
          </w:tcPr>
          <w:p w14:paraId="2D1FF34E"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w:t>
            </w:r>
          </w:p>
        </w:tc>
      </w:tr>
    </w:tbl>
    <w:p w14:paraId="64BDADA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position w:val="-6"/>
          <w:sz w:val="28"/>
          <w:szCs w:val="28"/>
        </w:rPr>
        <w:object w:dxaOrig="240" w:dyaOrig="279" w14:anchorId="2FFFCB91">
          <v:shape id="_x0000_i1142" type="#_x0000_t75" style="width:12pt;height:13.8pt" o:ole="">
            <v:imagedata r:id="rId268" o:title=""/>
          </v:shape>
          <o:OLEObject Type="Embed" ProgID="Equation.DSMT4" ShapeID="_x0000_i1142" DrawAspect="Content" ObjectID="_1735859490" r:id="rId269"/>
        </w:object>
      </w:r>
      <w:r>
        <w:rPr>
          <w:rFonts w:ascii="Times New Roman" w:eastAsia="宋体" w:hAnsi="Times New Roman" w:cs="Times New Roman" w:hint="eastAsia"/>
          <w:color w:val="000000" w:themeColor="text1"/>
          <w:sz w:val="24"/>
          <w:szCs w:val="24"/>
        </w:rPr>
        <w:t>为整流罩罩内体积，对于送风空气和罩内原有空气的密度其值的计算可以通过式（</w:t>
      </w:r>
      <w:r>
        <w:rPr>
          <w:rFonts w:ascii="Times New Roman" w:eastAsia="宋体" w:hAnsi="Times New Roman" w:cs="Times New Roman" w:hint="eastAsia"/>
          <w:color w:val="000000" w:themeColor="text1"/>
          <w:sz w:val="24"/>
          <w:szCs w:val="24"/>
        </w:rPr>
        <w:t>4.3</w:t>
      </w:r>
      <w:r>
        <w:rPr>
          <w:rFonts w:ascii="Times New Roman" w:eastAsia="宋体" w:hAnsi="Times New Roman" w:cs="Times New Roman" w:hint="eastAsia"/>
          <w:color w:val="000000" w:themeColor="text1"/>
          <w:sz w:val="24"/>
          <w:szCs w:val="24"/>
        </w:rPr>
        <w:t>）含湿量计算公式结合式（</w:t>
      </w:r>
      <w:r>
        <w:rPr>
          <w:rFonts w:ascii="Times New Roman" w:eastAsia="宋体" w:hAnsi="Times New Roman" w:cs="Times New Roman" w:hint="eastAsia"/>
          <w:color w:val="000000" w:themeColor="text1"/>
          <w:sz w:val="24"/>
          <w:szCs w:val="24"/>
        </w:rPr>
        <w:t>4.4</w:t>
      </w:r>
      <w:r>
        <w:rPr>
          <w:rFonts w:ascii="Times New Roman" w:eastAsia="宋体" w:hAnsi="Times New Roman" w:cs="Times New Roman" w:hint="eastAsia"/>
          <w:color w:val="000000" w:themeColor="text1"/>
          <w:sz w:val="24"/>
          <w:szCs w:val="24"/>
        </w:rPr>
        <w:t>）的比容计算公式联合求解得到。</w:t>
      </w:r>
      <w:r>
        <w:rPr>
          <w:rFonts w:ascii="Times New Roman" w:eastAsia="宋体" w:hAnsi="Times New Roman" w:cs="Times New Roman" w:hint="eastAsia"/>
          <w:color w:val="000000" w:themeColor="text1"/>
          <w:sz w:val="24"/>
          <w:szCs w:val="24"/>
        </w:rPr>
        <w:br/>
        <w:t xml:space="preserve">    </w:t>
      </w:r>
      <w:r>
        <w:rPr>
          <w:rFonts w:ascii="Times New Roman" w:eastAsia="宋体" w:hAnsi="Times New Roman" w:cs="Times New Roman" w:hint="eastAsia"/>
          <w:color w:val="000000" w:themeColor="text1"/>
          <w:sz w:val="24"/>
          <w:szCs w:val="24"/>
        </w:rPr>
        <w:t>含湿量计算公式具体如下</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_Ref857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[38]</w:t>
      </w:r>
      <w:r>
        <w:rPr>
          <w:rFonts w:ascii="Times New Roman" w:eastAsia="宋体" w:hAnsi="Times New Roman" w:cs="Times New Roman" w:hint="eastAsia"/>
          <w:color w:val="000000" w:themeColor="text1"/>
          <w:sz w:val="24"/>
          <w:szCs w:val="24"/>
          <w:vertAlign w:val="superscript"/>
        </w:rPr>
        <w:fldChar w:fldCharType="end"/>
      </w:r>
      <w:commentRangeStart w:id="118"/>
      <w:commentRangeEnd w:id="118"/>
      <w:r>
        <w:commentReference w:id="118"/>
      </w:r>
      <w:r>
        <w:rPr>
          <w:rFonts w:ascii="Times New Roman" w:eastAsia="宋体" w:hAnsi="Times New Roman" w:cs="Times New Roman" w:hint="eastAsia"/>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01C06E9D" w14:textId="77777777">
        <w:trPr>
          <w:jc w:val="center"/>
        </w:trPr>
        <w:tc>
          <w:tcPr>
            <w:tcW w:w="6818" w:type="dxa"/>
            <w:tcBorders>
              <w:tl2br w:val="nil"/>
              <w:tr2bl w:val="nil"/>
            </w:tcBorders>
            <w:vAlign w:val="center"/>
          </w:tcPr>
          <w:p w14:paraId="04C2DCE7"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28"/>
              </w:rPr>
              <w:object w:dxaOrig="1760" w:dyaOrig="639" w14:anchorId="08112C97">
                <v:shape id="_x0000_i1143" type="#_x0000_t75" style="width:88.2pt;height:32.4pt" o:ole="">
                  <v:imagedata r:id="rId270" o:title=""/>
                </v:shape>
                <o:OLEObject Type="Embed" ProgID="Equation.3" ShapeID="_x0000_i1143" DrawAspect="Content" ObjectID="_1735859491" r:id="rId271"/>
              </w:object>
            </w:r>
          </w:p>
        </w:tc>
        <w:tc>
          <w:tcPr>
            <w:tcW w:w="1704" w:type="dxa"/>
            <w:tcBorders>
              <w:tl2br w:val="nil"/>
              <w:tr2bl w:val="nil"/>
            </w:tcBorders>
            <w:vAlign w:val="center"/>
          </w:tcPr>
          <w:p w14:paraId="0AEEAF1C"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(4.3)</w:t>
            </w:r>
          </w:p>
        </w:tc>
      </w:tr>
    </w:tbl>
    <w:p w14:paraId="4E601B4E"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position w:val="-6"/>
          <w:sz w:val="28"/>
          <w:szCs w:val="28"/>
        </w:rPr>
        <w:object w:dxaOrig="217" w:dyaOrig="285" w14:anchorId="378B4A03">
          <v:shape id="_x0000_i1144" type="#_x0000_t75" style="width:10.8pt;height:14.4pt" o:ole="">
            <v:imagedata r:id="rId272" o:title=""/>
          </v:shape>
          <o:OLEObject Type="Embed" ProgID="Equation.DSMT4" ShapeID="_x0000_i1144" DrawAspect="Content" ObjectID="_1735859492" r:id="rId273"/>
        </w:object>
      </w:r>
      <w:r>
        <w:rPr>
          <w:rFonts w:ascii="Times New Roman" w:eastAsia="宋体" w:hAnsi="Times New Roman" w:cs="Times New Roman" w:hint="eastAsia"/>
          <w:color w:val="000000" w:themeColor="text1"/>
          <w:sz w:val="24"/>
          <w:szCs w:val="24"/>
        </w:rPr>
        <w:t>为含湿量，</w:t>
      </w:r>
      <w:r>
        <w:rPr>
          <w:noProof/>
          <w:position w:val="-10"/>
          <w:sz w:val="28"/>
          <w:szCs w:val="28"/>
        </w:rPr>
        <w:drawing>
          <wp:inline distT="0" distB="0" distL="114300" distR="114300" wp14:anchorId="268448C2" wp14:editId="3BE80960">
            <wp:extent cx="393700" cy="203200"/>
            <wp:effectExtent l="0" t="0" r="6350" b="5080"/>
            <wp:docPr id="1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9"/>
                    <pic:cNvPicPr>
                      <a:picLocks noChangeAspect="1"/>
                    </pic:cNvPicPr>
                  </pic:nvPicPr>
                  <pic:blipFill>
                    <a:blip r:embed="rId274"/>
                    <a:stretch>
                      <a:fillRect/>
                    </a:stretch>
                  </pic:blipFill>
                  <pic:spPr>
                    <a:xfrm>
                      <a:off x="0" y="0"/>
                      <a:ext cx="393700" cy="203200"/>
                    </a:xfrm>
                    <a:prstGeom prst="rect">
                      <a:avLst/>
                    </a:prstGeom>
                    <a:noFill/>
                    <a:ln>
                      <a:noFill/>
                    </a:ln>
                  </pic:spPr>
                </pic:pic>
              </a:graphicData>
            </a:graphic>
          </wp:inline>
        </w:drawing>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4"/>
          <w:sz w:val="24"/>
          <w:szCs w:val="24"/>
        </w:rPr>
        <w:object w:dxaOrig="220" w:dyaOrig="240" w14:anchorId="0E9E7CEF">
          <v:shape id="_x0000_i1145" type="#_x0000_t75" style="width:10.8pt;height:12pt" o:ole="">
            <v:imagedata r:id="rId275" o:title=""/>
          </v:shape>
          <o:OLEObject Type="Embed" ProgID="Equation.3" ShapeID="_x0000_i1145" DrawAspect="Content" ObjectID="_1735859493" r:id="rId276"/>
        </w:object>
      </w:r>
      <w:r>
        <w:rPr>
          <w:rFonts w:ascii="Times New Roman" w:eastAsia="宋体" w:hAnsi="Times New Roman" w:cs="Times New Roman" w:hint="eastAsia"/>
          <w:color w:val="000000" w:themeColor="text1"/>
          <w:sz w:val="24"/>
          <w:szCs w:val="24"/>
        </w:rPr>
        <w:t>为空气总压力，</w:t>
      </w:r>
      <w:r>
        <w:rPr>
          <w:rFonts w:ascii="Times New Roman" w:eastAsia="宋体" w:hAnsi="Times New Roman" w:cs="Times New Roman" w:hint="eastAsia"/>
          <w:color w:val="000000" w:themeColor="text1"/>
          <w:position w:val="-6"/>
          <w:sz w:val="24"/>
          <w:szCs w:val="24"/>
        </w:rPr>
        <w:object w:dxaOrig="340" w:dyaOrig="260" w14:anchorId="457BD07D">
          <v:shape id="_x0000_i1146" type="#_x0000_t75" style="width:16.8pt;height:13.2pt" o:ole="">
            <v:imagedata r:id="rId277" o:title=""/>
          </v:shape>
          <o:OLEObject Type="Embed" ProgID="Equation.3" ShapeID="_x0000_i1146" DrawAspect="Content" ObjectID="_1735859494" r:id="rId278"/>
        </w:object>
      </w:r>
      <w:r>
        <w:rPr>
          <w:rFonts w:ascii="Times New Roman" w:eastAsia="宋体" w:hAnsi="Times New Roman" w:cs="Times New Roman" w:hint="eastAsia"/>
          <w:color w:val="000000" w:themeColor="text1"/>
          <w:sz w:val="24"/>
          <w:szCs w:val="24"/>
        </w:rPr>
        <w:t>，其值为固定值；</w:t>
      </w:r>
      <w:r>
        <w:rPr>
          <w:rFonts w:ascii="Times New Roman" w:eastAsia="宋体" w:hAnsi="Times New Roman" w:cs="Times New Roman" w:hint="eastAsia"/>
          <w:color w:val="000000" w:themeColor="text1"/>
          <w:position w:val="-10"/>
          <w:sz w:val="24"/>
          <w:szCs w:val="24"/>
        </w:rPr>
        <w:object w:dxaOrig="560" w:dyaOrig="320" w14:anchorId="7ACCD443">
          <v:shape id="_x0000_i1147" type="#_x0000_t75" style="width:28.2pt;height:16.2pt" o:ole="">
            <v:imagedata r:id="rId279" o:title=""/>
          </v:shape>
          <o:OLEObject Type="Embed" ProgID="Equation.3" ShapeID="_x0000_i1147" DrawAspect="Content" ObjectID="_1735859495" r:id="rId280"/>
        </w:object>
      </w:r>
      <w:r>
        <w:rPr>
          <w:rFonts w:ascii="Times New Roman" w:eastAsia="宋体" w:hAnsi="Times New Roman" w:cs="Times New Roman" w:hint="eastAsia"/>
          <w:color w:val="000000" w:themeColor="text1"/>
          <w:sz w:val="24"/>
          <w:szCs w:val="24"/>
        </w:rPr>
        <w:t>为温度</w:t>
      </w:r>
      <w:r>
        <w:rPr>
          <w:rFonts w:ascii="Times New Roman" w:eastAsia="宋体" w:hAnsi="Times New Roman" w:cs="Times New Roman" w:hint="eastAsia"/>
          <w:color w:val="000000" w:themeColor="text1"/>
          <w:position w:val="-6"/>
          <w:sz w:val="24"/>
          <w:szCs w:val="24"/>
        </w:rPr>
        <w:object w:dxaOrig="400" w:dyaOrig="320" w14:anchorId="0FFF0896">
          <v:shape id="_x0000_i1148" type="#_x0000_t75" style="width:20.4pt;height:16.2pt" o:ole="">
            <v:imagedata r:id="rId281" o:title=""/>
          </v:shape>
          <o:OLEObject Type="Embed" ProgID="Equation.3" ShapeID="_x0000_i1148" DrawAspect="Content" ObjectID="_1735859496" r:id="rId282"/>
        </w:object>
      </w:r>
      <w:r>
        <w:rPr>
          <w:rFonts w:ascii="Times New Roman" w:eastAsia="宋体" w:hAnsi="Times New Roman" w:cs="Times New Roman" w:hint="eastAsia"/>
          <w:color w:val="000000" w:themeColor="text1"/>
          <w:sz w:val="24"/>
          <w:szCs w:val="24"/>
        </w:rPr>
        <w:t>下水蒸气分压力，</w:t>
      </w:r>
      <w:r>
        <w:rPr>
          <w:rFonts w:ascii="Times New Roman" w:eastAsia="宋体" w:hAnsi="Times New Roman" w:cs="Times New Roman" w:hint="eastAsia"/>
          <w:color w:val="000000" w:themeColor="text1"/>
          <w:position w:val="-6"/>
          <w:sz w:val="24"/>
          <w:szCs w:val="24"/>
        </w:rPr>
        <w:object w:dxaOrig="340" w:dyaOrig="260" w14:anchorId="07590791">
          <v:shape id="_x0000_i1149" type="#_x0000_t75" style="width:16.8pt;height:13.2pt" o:ole="">
            <v:imagedata r:id="rId277" o:title=""/>
          </v:shape>
          <o:OLEObject Type="Embed" ProgID="Equation.3" ShapeID="_x0000_i1149" DrawAspect="Content" ObjectID="_1735859497" r:id="rId283"/>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00" w:dyaOrig="260" w14:anchorId="1CBB90BF">
          <v:shape id="_x0000_i1150" type="#_x0000_t75" style="width:10.2pt;height:13.2pt" o:ole="">
            <v:imagedata r:id="rId284" o:title=""/>
          </v:shape>
          <o:OLEObject Type="Embed" ProgID="Equation.3" ShapeID="_x0000_i1150" DrawAspect="Content" ObjectID="_1735859498" r:id="rId285"/>
        </w:object>
      </w:r>
      <w:r>
        <w:rPr>
          <w:rFonts w:ascii="Times New Roman" w:eastAsia="宋体" w:hAnsi="Times New Roman" w:cs="Times New Roman" w:hint="eastAsia"/>
          <w:color w:val="000000" w:themeColor="text1"/>
          <w:sz w:val="24"/>
          <w:szCs w:val="24"/>
        </w:rPr>
        <w:t>为空气相对湿度，</w:t>
      </w:r>
      <w:r>
        <w:rPr>
          <w:rFonts w:ascii="宋体" w:eastAsia="宋体" w:hAnsi="宋体" w:cs="宋体" w:hint="eastAsia"/>
          <w:color w:val="000000" w:themeColor="text1"/>
          <w:sz w:val="24"/>
          <w:szCs w:val="24"/>
        </w:rPr>
        <w:t>％</w:t>
      </w:r>
      <w:r>
        <w:rPr>
          <w:rFonts w:ascii="Times New Roman" w:eastAsia="宋体" w:hAnsi="Times New Roman" w:cs="Times New Roman" w:hint="eastAsia"/>
          <w:color w:val="000000" w:themeColor="text1"/>
          <w:sz w:val="24"/>
          <w:szCs w:val="24"/>
        </w:rPr>
        <w:t>；</w:t>
      </w:r>
    </w:p>
    <w:p w14:paraId="16498EEE" w14:textId="77777777" w:rsidR="005D4DFB" w:rsidRDefault="00853CF7">
      <w:pPr>
        <w:spacing w:line="42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比容也称为比体积，指单位质量物质所含有的容积，对于湿空气的比容计算公式如下：</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632D88D6" w14:textId="77777777">
        <w:trPr>
          <w:jc w:val="center"/>
        </w:trPr>
        <w:tc>
          <w:tcPr>
            <w:tcW w:w="6818" w:type="dxa"/>
            <w:tcBorders>
              <w:tl2br w:val="nil"/>
              <w:tr2bl w:val="nil"/>
            </w:tcBorders>
            <w:vAlign w:val="center"/>
          </w:tcPr>
          <w:p w14:paraId="1EFD088B" w14:textId="77777777" w:rsidR="005D4DFB" w:rsidRDefault="00853CF7">
            <w:pPr>
              <w:jc w:val="center"/>
              <w:textAlignment w:val="center"/>
              <w:rPr>
                <w:rFonts w:ascii="Times New Roman" w:hAnsi="Times New Roman"/>
              </w:rPr>
            </w:pPr>
            <w:r>
              <w:rPr>
                <w:rFonts w:ascii="Times New Roman" w:hAnsi="Times New Roman" w:hint="eastAsia"/>
                <w:position w:val="-28"/>
              </w:rPr>
              <w:object w:dxaOrig="2960" w:dyaOrig="639" w14:anchorId="53A7E976">
                <v:shape id="_x0000_i1151" type="#_x0000_t75" style="width:148.2pt;height:32.4pt" o:ole="">
                  <v:imagedata r:id="rId286" o:title=""/>
                </v:shape>
                <o:OLEObject Type="Embed" ProgID="Equation.3" ShapeID="_x0000_i1151" DrawAspect="Content" ObjectID="_1735859499" r:id="rId287"/>
              </w:object>
            </w:r>
          </w:p>
        </w:tc>
        <w:tc>
          <w:tcPr>
            <w:tcW w:w="1704" w:type="dxa"/>
            <w:tcBorders>
              <w:tl2br w:val="nil"/>
              <w:tr2bl w:val="nil"/>
            </w:tcBorders>
            <w:vAlign w:val="center"/>
          </w:tcPr>
          <w:p w14:paraId="7DCE01F1" w14:textId="77777777" w:rsidR="005D4DFB" w:rsidRDefault="00853CF7">
            <w:pPr>
              <w:jc w:val="right"/>
              <w:textAlignment w:val="center"/>
              <w:rPr>
                <w:rFonts w:ascii="Times New Roman" w:hAnsi="Times New Roman"/>
                <w:sz w:val="24"/>
              </w:rPr>
            </w:pPr>
            <w:r>
              <w:rPr>
                <w:rFonts w:ascii="Times New Roman" w:hAnsi="Times New Roman" w:hint="eastAsia"/>
                <w:sz w:val="24"/>
              </w:rPr>
              <w:t>(4.4)</w:t>
            </w:r>
          </w:p>
        </w:tc>
      </w:tr>
    </w:tbl>
    <w:p w14:paraId="64E7778B"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Pr>
          <w:noProof/>
          <w:position w:val="-6"/>
          <w:sz w:val="28"/>
          <w:szCs w:val="28"/>
        </w:rPr>
        <w:drawing>
          <wp:inline distT="0" distB="0" distL="114300" distR="114300" wp14:anchorId="4FBC8BFB" wp14:editId="0F52E970">
            <wp:extent cx="114300" cy="139700"/>
            <wp:effectExtent l="0" t="0" r="0" b="14605"/>
            <wp:docPr id="10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8"/>
                    <pic:cNvPicPr>
                      <a:picLocks noChangeAspect="1"/>
                    </pic:cNvPicPr>
                  </pic:nvPicPr>
                  <pic:blipFill>
                    <a:blip r:embed="rId288"/>
                    <a:stretch>
                      <a:fillRect/>
                    </a:stretch>
                  </pic:blipFill>
                  <pic:spPr>
                    <a:xfrm>
                      <a:off x="0" y="0"/>
                      <a:ext cx="114300" cy="139700"/>
                    </a:xfrm>
                    <a:prstGeom prst="rect">
                      <a:avLst/>
                    </a:prstGeom>
                    <a:noFill/>
                    <a:ln>
                      <a:noFill/>
                    </a:ln>
                  </pic:spPr>
                </pic:pic>
              </a:graphicData>
            </a:graphic>
          </wp:inline>
        </w:drawing>
      </w:r>
      <w:r>
        <w:rPr>
          <w:rFonts w:ascii="Times New Roman" w:eastAsia="宋体" w:hAnsi="Times New Roman" w:cs="Times New Roman" w:hint="eastAsia"/>
          <w:sz w:val="24"/>
          <w:szCs w:val="24"/>
        </w:rPr>
        <w:t>为湿空气的比容，</w:t>
      </w:r>
      <w:r>
        <w:rPr>
          <w:noProof/>
          <w:position w:val="-10"/>
          <w:sz w:val="28"/>
          <w:szCs w:val="28"/>
        </w:rPr>
        <w:drawing>
          <wp:inline distT="0" distB="0" distL="114300" distR="114300" wp14:anchorId="7AD22B93" wp14:editId="6BDEA7F3">
            <wp:extent cx="469900" cy="228600"/>
            <wp:effectExtent l="0" t="0" r="6350" b="0"/>
            <wp:docPr id="10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9"/>
                    <pic:cNvPicPr>
                      <a:picLocks noChangeAspect="1"/>
                    </pic:cNvPicPr>
                  </pic:nvPicPr>
                  <pic:blipFill>
                    <a:blip r:embed="rId289"/>
                    <a:stretch>
                      <a:fillRect/>
                    </a:stretch>
                  </pic:blipFill>
                  <pic:spPr>
                    <a:xfrm>
                      <a:off x="0" y="0"/>
                      <a:ext cx="469900" cy="228600"/>
                    </a:xfrm>
                    <a:prstGeom prst="rect">
                      <a:avLst/>
                    </a:prstGeom>
                    <a:noFill/>
                    <a:ln>
                      <a:noFill/>
                    </a:ln>
                  </pic:spPr>
                </pic:pic>
              </a:graphicData>
            </a:graphic>
          </wp:inline>
        </w:drawing>
      </w:r>
      <w:r>
        <w:rPr>
          <w:rFonts w:ascii="Times New Roman" w:eastAsia="宋体" w:hAnsi="Times New Roman" w:cs="Times New Roman" w:hint="eastAsia"/>
          <w:sz w:val="24"/>
          <w:szCs w:val="24"/>
        </w:rPr>
        <w:t>；</w:t>
      </w:r>
      <w:r>
        <w:rPr>
          <w:noProof/>
          <w:position w:val="-12"/>
          <w:sz w:val="28"/>
          <w:szCs w:val="28"/>
        </w:rPr>
        <w:drawing>
          <wp:inline distT="0" distB="0" distL="114300" distR="114300" wp14:anchorId="57DE17BA" wp14:editId="7E411D8C">
            <wp:extent cx="228600" cy="228600"/>
            <wp:effectExtent l="0" t="0" r="0" b="0"/>
            <wp:docPr id="11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0"/>
                    <pic:cNvPicPr>
                      <a:picLocks noChangeAspect="1"/>
                    </pic:cNvPicPr>
                  </pic:nvPicPr>
                  <pic:blipFill>
                    <a:blip r:embed="rId290"/>
                    <a:stretch>
                      <a:fillRect/>
                    </a:stretch>
                  </pic:blipFill>
                  <pic:spPr>
                    <a:xfrm>
                      <a:off x="0" y="0"/>
                      <a:ext cx="228600" cy="228600"/>
                    </a:xfrm>
                    <a:prstGeom prst="rect">
                      <a:avLst/>
                    </a:prstGeom>
                    <a:noFill/>
                    <a:ln>
                      <a:noFill/>
                    </a:ln>
                  </pic:spPr>
                </pic:pic>
              </a:graphicData>
            </a:graphic>
          </wp:inline>
        </w:drawing>
      </w:r>
      <w:r>
        <w:rPr>
          <w:rFonts w:ascii="Times New Roman" w:eastAsia="宋体" w:hAnsi="Times New Roman" w:cs="Times New Roman" w:hint="eastAsia"/>
          <w:sz w:val="24"/>
          <w:szCs w:val="24"/>
        </w:rPr>
        <w:t>为气体常数，其值通常取</w:t>
      </w:r>
      <w:r>
        <w:rPr>
          <w:noProof/>
          <w:position w:val="-10"/>
          <w:sz w:val="28"/>
          <w:szCs w:val="28"/>
        </w:rPr>
        <w:drawing>
          <wp:inline distT="0" distB="0" distL="114300" distR="114300" wp14:anchorId="2317820A" wp14:editId="57E48EFA">
            <wp:extent cx="927100" cy="203200"/>
            <wp:effectExtent l="0" t="0" r="6350" b="5080"/>
            <wp:docPr id="11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1"/>
                    <pic:cNvPicPr>
                      <a:picLocks noChangeAspect="1"/>
                    </pic:cNvPicPr>
                  </pic:nvPicPr>
                  <pic:blipFill>
                    <a:blip r:embed="rId291"/>
                    <a:stretch>
                      <a:fillRect/>
                    </a:stretch>
                  </pic:blipFill>
                  <pic:spPr>
                    <a:xfrm>
                      <a:off x="0" y="0"/>
                      <a:ext cx="927100" cy="203200"/>
                    </a:xfrm>
                    <a:prstGeom prst="rect">
                      <a:avLst/>
                    </a:prstGeom>
                    <a:noFill/>
                    <a:ln>
                      <a:noFill/>
                    </a:ln>
                  </pic:spPr>
                </pic:pic>
              </a:graphicData>
            </a:graphic>
          </wp:inline>
        </w:drawing>
      </w:r>
      <w:r>
        <w:rPr>
          <w:rFonts w:ascii="Times New Roman" w:eastAsia="宋体" w:hAnsi="Times New Roman" w:cs="Times New Roman" w:hint="eastAsia"/>
          <w:sz w:val="24"/>
          <w:szCs w:val="24"/>
        </w:rPr>
        <w:t>；</w:t>
      </w:r>
      <w:r>
        <w:rPr>
          <w:noProof/>
          <w:position w:val="-4"/>
          <w:sz w:val="28"/>
          <w:szCs w:val="28"/>
        </w:rPr>
        <w:drawing>
          <wp:inline distT="0" distB="0" distL="114300" distR="114300" wp14:anchorId="764DE263" wp14:editId="24F2DA71">
            <wp:extent cx="139700" cy="165100"/>
            <wp:effectExtent l="0" t="0" r="12700" b="4445"/>
            <wp:docPr id="12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2"/>
                    <pic:cNvPicPr>
                      <a:picLocks noChangeAspect="1"/>
                    </pic:cNvPicPr>
                  </pic:nvPicPr>
                  <pic:blipFill>
                    <a:blip r:embed="rId292"/>
                    <a:stretch>
                      <a:fillRect/>
                    </a:stretch>
                  </pic:blipFill>
                  <pic:spPr>
                    <a:xfrm>
                      <a:off x="0" y="0"/>
                      <a:ext cx="139700" cy="165100"/>
                    </a:xfrm>
                    <a:prstGeom prst="rect">
                      <a:avLst/>
                    </a:prstGeom>
                    <a:noFill/>
                    <a:ln>
                      <a:noFill/>
                    </a:ln>
                  </pic:spPr>
                </pic:pic>
              </a:graphicData>
            </a:graphic>
          </wp:inline>
        </w:drawing>
      </w:r>
      <w:r>
        <w:rPr>
          <w:rFonts w:ascii="Times New Roman" w:eastAsia="宋体" w:hAnsi="Times New Roman" w:cs="Times New Roman" w:hint="eastAsia"/>
          <w:sz w:val="24"/>
          <w:szCs w:val="24"/>
        </w:rPr>
        <w:t>为空气温度，</w:t>
      </w:r>
      <w:r>
        <w:rPr>
          <w:rFonts w:ascii="宋体" w:eastAsia="宋体" w:hAnsi="宋体" w:cs="宋体" w:hint="eastAsia"/>
          <w:sz w:val="24"/>
          <w:szCs w:val="24"/>
        </w:rPr>
        <w:t>℃；</w:t>
      </w:r>
      <w:r>
        <w:rPr>
          <w:rFonts w:ascii="宋体" w:eastAsia="宋体" w:hAnsi="宋体" w:cs="宋体" w:hint="eastAsia"/>
          <w:position w:val="-10"/>
          <w:sz w:val="24"/>
          <w:szCs w:val="24"/>
        </w:rPr>
        <w:object w:dxaOrig="360" w:dyaOrig="320" w14:anchorId="0CE9350B">
          <v:shape id="_x0000_i1152" type="#_x0000_t75" style="width:18pt;height:16.2pt" o:ole="">
            <v:imagedata r:id="rId293" o:title=""/>
          </v:shape>
          <o:OLEObject Type="Embed" ProgID="Equation.3" ShapeID="_x0000_i1152" DrawAspect="Content" ObjectID="_1735859500" r:id="rId294"/>
        </w:object>
      </w:r>
      <w:r>
        <w:rPr>
          <w:rFonts w:ascii="宋体" w:eastAsia="宋体" w:hAnsi="宋体" w:cs="宋体" w:hint="eastAsia"/>
          <w:sz w:val="24"/>
          <w:szCs w:val="24"/>
        </w:rPr>
        <w:t>为空气总压力，为固定值</w:t>
      </w:r>
      <w:r>
        <w:rPr>
          <w:rFonts w:ascii="Times New Roman" w:eastAsia="宋体" w:hAnsi="Times New Roman" w:cs="Times New Roman" w:hint="eastAsia"/>
          <w:sz w:val="24"/>
          <w:szCs w:val="24"/>
        </w:rPr>
        <w:t>。</w:t>
      </w:r>
    </w:p>
    <w:p w14:paraId="68993EB7"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由式（</w:t>
      </w:r>
      <w:r>
        <w:rPr>
          <w:rFonts w:ascii="Times New Roman" w:eastAsia="宋体" w:hAnsi="Times New Roman" w:cs="Times New Roman" w:hint="eastAsia"/>
          <w:sz w:val="24"/>
          <w:szCs w:val="24"/>
        </w:rPr>
        <w:t>4.4</w:t>
      </w:r>
      <w:r>
        <w:rPr>
          <w:rFonts w:ascii="Times New Roman" w:eastAsia="宋体" w:hAnsi="Times New Roman" w:cs="Times New Roman" w:hint="eastAsia"/>
          <w:sz w:val="24"/>
          <w:szCs w:val="24"/>
        </w:rPr>
        <w:t>）结合湿空气的密度计算公式可得：</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40C0086C" w14:textId="77777777">
        <w:trPr>
          <w:jc w:val="center"/>
        </w:trPr>
        <w:tc>
          <w:tcPr>
            <w:tcW w:w="6818" w:type="dxa"/>
            <w:tcBorders>
              <w:tl2br w:val="nil"/>
              <w:tr2bl w:val="nil"/>
            </w:tcBorders>
            <w:vAlign w:val="center"/>
          </w:tcPr>
          <w:p w14:paraId="5A07EC16" w14:textId="77777777" w:rsidR="005D4DFB" w:rsidRDefault="00853CF7">
            <w:pPr>
              <w:jc w:val="center"/>
              <w:textAlignment w:val="center"/>
              <w:rPr>
                <w:rFonts w:ascii="Times New Roman" w:hAnsi="Times New Roman"/>
              </w:rPr>
            </w:pPr>
            <w:r>
              <w:rPr>
                <w:rFonts w:ascii="Times New Roman" w:eastAsia="宋体" w:hAnsi="Times New Roman" w:cs="Times New Roman" w:hint="eastAsia"/>
                <w:position w:val="-28"/>
                <w:sz w:val="24"/>
                <w:szCs w:val="24"/>
              </w:rPr>
              <w:object w:dxaOrig="4680" w:dyaOrig="639" w14:anchorId="7A046F02">
                <v:shape id="_x0000_i1153" type="#_x0000_t75" style="width:234pt;height:32.4pt" o:ole="">
                  <v:imagedata r:id="rId295" o:title=""/>
                </v:shape>
                <o:OLEObject Type="Embed" ProgID="Equation.3" ShapeID="_x0000_i1153" DrawAspect="Content" ObjectID="_1735859501" r:id="rId296"/>
              </w:object>
            </w:r>
          </w:p>
        </w:tc>
        <w:tc>
          <w:tcPr>
            <w:tcW w:w="1704" w:type="dxa"/>
            <w:tcBorders>
              <w:tl2br w:val="nil"/>
              <w:tr2bl w:val="nil"/>
            </w:tcBorders>
            <w:vAlign w:val="center"/>
          </w:tcPr>
          <w:p w14:paraId="4B84CD2D" w14:textId="77777777" w:rsidR="005D4DFB" w:rsidRDefault="00853CF7">
            <w:pPr>
              <w:jc w:val="right"/>
              <w:textAlignment w:val="center"/>
              <w:rPr>
                <w:rFonts w:ascii="Times New Roman" w:hAnsi="Times New Roman"/>
                <w:sz w:val="24"/>
              </w:rPr>
            </w:pPr>
            <w:r>
              <w:rPr>
                <w:rFonts w:ascii="Times New Roman" w:hAnsi="Times New Roman" w:hint="eastAsia"/>
                <w:sz w:val="24"/>
              </w:rPr>
              <w:t>(4.5)</w:t>
            </w:r>
          </w:p>
        </w:tc>
      </w:tr>
    </w:tbl>
    <w:p w14:paraId="220FDF3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对于送风空气和罩内原有空气的定压比热计算，可以通过干湿空气组分方式计算，具体如下</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_Ref68100146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[40]</w:t>
      </w:r>
      <w:r>
        <w:rPr>
          <w:rFonts w:ascii="Times New Roman" w:eastAsia="宋体" w:hAnsi="Times New Roman" w:cs="Times New Roman" w:hint="eastAsia"/>
          <w:color w:val="000000" w:themeColor="text1"/>
          <w:sz w:val="24"/>
          <w:szCs w:val="24"/>
          <w:vertAlign w:val="superscript"/>
        </w:rPr>
        <w:fldChar w:fldCharType="end"/>
      </w:r>
      <w:commentRangeStart w:id="119"/>
      <w:commentRangeEnd w:id="119"/>
      <w:r>
        <w:rPr>
          <w:vertAlign w:val="superscript"/>
        </w:rPr>
        <w:commentReference w:id="119"/>
      </w:r>
      <w:r>
        <w:rPr>
          <w:rFonts w:ascii="Times New Roman" w:eastAsia="宋体" w:hAnsi="Times New Roman" w:cs="Times New Roman" w:hint="eastAsia"/>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05F3B814" w14:textId="77777777">
        <w:trPr>
          <w:jc w:val="center"/>
        </w:trPr>
        <w:tc>
          <w:tcPr>
            <w:tcW w:w="6818" w:type="dxa"/>
            <w:tcBorders>
              <w:tl2br w:val="nil"/>
              <w:tr2bl w:val="nil"/>
            </w:tcBorders>
            <w:vAlign w:val="center"/>
          </w:tcPr>
          <w:p w14:paraId="100A69D1" w14:textId="77777777" w:rsidR="005D4DFB" w:rsidRDefault="00853CF7">
            <w:pPr>
              <w:jc w:val="center"/>
              <w:textAlignment w:val="center"/>
              <w:rPr>
                <w:rFonts w:ascii="Times New Roman" w:hAnsi="Times New Roman"/>
              </w:rPr>
            </w:pPr>
            <w:r>
              <w:rPr>
                <w:rFonts w:ascii="Times New Roman" w:hAnsi="Times New Roman" w:hint="eastAsia"/>
                <w:position w:val="-28"/>
              </w:rPr>
              <w:object w:dxaOrig="4860" w:dyaOrig="660" w14:anchorId="4AD77728">
                <v:shape id="_x0000_i1154" type="#_x0000_t75" style="width:243pt;height:33pt" o:ole="">
                  <v:imagedata r:id="rId297" o:title=""/>
                </v:shape>
                <o:OLEObject Type="Embed" ProgID="Equation.3" ShapeID="_x0000_i1154" DrawAspect="Content" ObjectID="_1735859502" r:id="rId298"/>
              </w:object>
            </w:r>
          </w:p>
        </w:tc>
        <w:tc>
          <w:tcPr>
            <w:tcW w:w="1704" w:type="dxa"/>
            <w:tcBorders>
              <w:tl2br w:val="nil"/>
              <w:tr2bl w:val="nil"/>
            </w:tcBorders>
            <w:vAlign w:val="center"/>
          </w:tcPr>
          <w:p w14:paraId="5C64112C" w14:textId="77777777" w:rsidR="005D4DFB" w:rsidRDefault="00853CF7">
            <w:pPr>
              <w:jc w:val="right"/>
              <w:textAlignment w:val="center"/>
              <w:rPr>
                <w:rFonts w:ascii="Times New Roman" w:hAnsi="Times New Roman"/>
                <w:sz w:val="24"/>
              </w:rPr>
            </w:pPr>
            <w:r>
              <w:rPr>
                <w:rFonts w:ascii="Times New Roman" w:hAnsi="Times New Roman" w:hint="eastAsia"/>
                <w:sz w:val="24"/>
              </w:rPr>
              <w:t>(4.6)</w:t>
            </w:r>
          </w:p>
        </w:tc>
      </w:tr>
    </w:tbl>
    <w:p w14:paraId="71E98ABD" w14:textId="77777777" w:rsidR="005D4DFB" w:rsidRDefault="00853CF7">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12"/>
          <w:sz w:val="24"/>
          <w:szCs w:val="24"/>
        </w:rPr>
        <w:object w:dxaOrig="360" w:dyaOrig="340" w14:anchorId="66374F0C">
          <v:shape id="_x0000_i1155" type="#_x0000_t75" style="width:18pt;height:16.8pt" o:ole="">
            <v:imagedata r:id="rId299" o:title=""/>
          </v:shape>
          <o:OLEObject Type="Embed" ProgID="Equation.3" ShapeID="_x0000_i1155" DrawAspect="Content" ObjectID="_1735859503" r:id="rId300"/>
        </w:object>
      </w:r>
      <w:r>
        <w:rPr>
          <w:rFonts w:ascii="Times New Roman" w:eastAsia="宋体" w:hAnsi="Times New Roman" w:cs="Times New Roman" w:hint="eastAsia"/>
          <w:color w:val="000000" w:themeColor="text1"/>
          <w:sz w:val="24"/>
          <w:szCs w:val="24"/>
        </w:rPr>
        <w:t>为湿空气的定压比热，</w:t>
      </w:r>
      <w:r>
        <w:rPr>
          <w:rFonts w:ascii="Times New Roman" w:eastAsia="宋体" w:hAnsi="Times New Roman" w:cs="Times New Roman" w:hint="eastAsia"/>
          <w:color w:val="000000" w:themeColor="text1"/>
          <w:position w:val="-10"/>
          <w:sz w:val="24"/>
          <w:szCs w:val="24"/>
        </w:rPr>
        <w:object w:dxaOrig="980" w:dyaOrig="300" w14:anchorId="543433E7">
          <v:shape id="_x0000_i1156" type="#_x0000_t75" style="width:49.2pt;height:15pt" o:ole="">
            <v:imagedata r:id="rId301" o:title=""/>
          </v:shape>
          <o:OLEObject Type="Embed" ProgID="Equation.3" ShapeID="_x0000_i1156" DrawAspect="Content" ObjectID="_1735859504" r:id="rId302"/>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79" w:dyaOrig="320" w14:anchorId="662B4E34">
          <v:shape id="_x0000_i1157" type="#_x0000_t75" style="width:13.8pt;height:16.2pt" o:ole="">
            <v:imagedata r:id="rId303" o:title=""/>
          </v:shape>
          <o:OLEObject Type="Embed" ProgID="Equation.3" ShapeID="_x0000_i1157" DrawAspect="Content" ObjectID="_1735859505" r:id="rId304"/>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60" w:dyaOrig="320" w14:anchorId="1D2109F5">
          <v:shape id="_x0000_i1158" type="#_x0000_t75" style="width:13.2pt;height:16.2pt" o:ole="">
            <v:imagedata r:id="rId305" o:title=""/>
          </v:shape>
          <o:OLEObject Type="Embed" ProgID="Equation.3" ShapeID="_x0000_i1158" DrawAspect="Content" ObjectID="_1735859506" r:id="rId306"/>
        </w:object>
      </w:r>
      <w:r>
        <w:rPr>
          <w:rFonts w:ascii="Times New Roman" w:eastAsia="宋体" w:hAnsi="Times New Roman" w:cs="Times New Roman" w:hint="eastAsia"/>
          <w:color w:val="000000" w:themeColor="text1"/>
          <w:sz w:val="24"/>
          <w:szCs w:val="24"/>
        </w:rPr>
        <w:t>分别是干空气和水蒸气的质量分数；</w:t>
      </w:r>
      <w:r>
        <w:rPr>
          <w:rFonts w:ascii="Times New Roman" w:eastAsia="宋体" w:hAnsi="Times New Roman" w:cs="Times New Roman" w:hint="eastAsia"/>
          <w:color w:val="000000" w:themeColor="text1"/>
          <w:position w:val="-12"/>
          <w:sz w:val="24"/>
          <w:szCs w:val="24"/>
        </w:rPr>
        <w:object w:dxaOrig="340" w:dyaOrig="340" w14:anchorId="21D060B7">
          <v:shape id="_x0000_i1159" type="#_x0000_t75" style="width:16.8pt;height:16.8pt" o:ole="">
            <v:imagedata r:id="rId307" o:title=""/>
          </v:shape>
          <o:OLEObject Type="Embed" ProgID="Equation.3" ShapeID="_x0000_i1159" DrawAspect="Content" ObjectID="_1735859507" r:id="rId308"/>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2"/>
          <w:sz w:val="24"/>
          <w:szCs w:val="24"/>
        </w:rPr>
        <w:object w:dxaOrig="320" w:dyaOrig="340" w14:anchorId="4E3B0AEB">
          <v:shape id="_x0000_i1160" type="#_x0000_t75" style="width:16.2pt;height:16.8pt" o:ole="">
            <v:imagedata r:id="rId309" o:title=""/>
          </v:shape>
          <o:OLEObject Type="Embed" ProgID="Equation.3" ShapeID="_x0000_i1160" DrawAspect="Content" ObjectID="_1735859508" r:id="rId310"/>
        </w:object>
      </w:r>
      <w:r>
        <w:rPr>
          <w:rFonts w:ascii="Times New Roman" w:eastAsia="宋体" w:hAnsi="Times New Roman" w:cs="Times New Roman" w:hint="eastAsia"/>
          <w:color w:val="000000" w:themeColor="text1"/>
          <w:sz w:val="24"/>
          <w:szCs w:val="24"/>
        </w:rPr>
        <w:t>分别是干空气和水蒸气的定压比热，</w:t>
      </w:r>
      <w:r>
        <w:rPr>
          <w:rFonts w:ascii="Times New Roman" w:eastAsia="宋体" w:hAnsi="Times New Roman" w:cs="Times New Roman" w:hint="eastAsia"/>
          <w:color w:val="000000" w:themeColor="text1"/>
          <w:position w:val="-10"/>
          <w:sz w:val="24"/>
          <w:szCs w:val="24"/>
        </w:rPr>
        <w:object w:dxaOrig="980" w:dyaOrig="300" w14:anchorId="0FEF50DE">
          <v:shape id="_x0000_i1161" type="#_x0000_t75" style="width:49.2pt;height:15pt" o:ole="">
            <v:imagedata r:id="rId301" o:title=""/>
          </v:shape>
          <o:OLEObject Type="Embed" ProgID="Equation.3" ShapeID="_x0000_i1161" DrawAspect="Content" ObjectID="_1735859509" r:id="rId311"/>
        </w:object>
      </w:r>
      <w:r>
        <w:rPr>
          <w:rFonts w:ascii="Times New Roman" w:eastAsia="宋体" w:hAnsi="Times New Roman" w:cs="Times New Roman" w:hint="eastAsia"/>
          <w:color w:val="000000" w:themeColor="text1"/>
          <w:sz w:val="24"/>
          <w:szCs w:val="24"/>
        </w:rPr>
        <w:t>；其值可以通过查表得到。由</w:t>
      </w:r>
      <w:r>
        <w:rPr>
          <w:rFonts w:ascii="Times New Roman" w:eastAsia="宋体" w:hAnsi="Times New Roman" w:cs="Times New Roman" w:hint="eastAsia"/>
          <w:color w:val="000000" w:themeColor="text1"/>
          <w:position w:val="-10"/>
          <w:sz w:val="24"/>
          <w:szCs w:val="24"/>
        </w:rPr>
        <w:object w:dxaOrig="980" w:dyaOrig="320" w14:anchorId="6B279A91">
          <v:shape id="_x0000_i1162" type="#_x0000_t75" style="width:49.2pt;height:16.2pt" o:ole="">
            <v:imagedata r:id="rId312" o:title=""/>
          </v:shape>
          <o:OLEObject Type="Embed" ProgID="Equation.3" ShapeID="_x0000_i1162" DrawAspect="Content" ObjectID="_1735859510" r:id="rId313"/>
        </w:object>
      </w:r>
      <w:r>
        <w:rPr>
          <w:rFonts w:ascii="Times New Roman" w:eastAsia="宋体" w:hAnsi="Times New Roman" w:cs="Times New Roman" w:hint="eastAsia"/>
          <w:color w:val="000000" w:themeColor="text1"/>
          <w:sz w:val="24"/>
          <w:szCs w:val="24"/>
        </w:rPr>
        <w:t>可得：</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15AE33BB" w14:textId="77777777">
        <w:trPr>
          <w:jc w:val="center"/>
        </w:trPr>
        <w:tc>
          <w:tcPr>
            <w:tcW w:w="6818" w:type="dxa"/>
            <w:tcBorders>
              <w:tl2br w:val="nil"/>
              <w:tr2bl w:val="nil"/>
            </w:tcBorders>
            <w:vAlign w:val="center"/>
          </w:tcPr>
          <w:p w14:paraId="60DC2062" w14:textId="77777777" w:rsidR="005D4DFB" w:rsidRDefault="00853CF7">
            <w:pPr>
              <w:jc w:val="center"/>
              <w:textAlignment w:val="center"/>
              <w:rPr>
                <w:rFonts w:ascii="Times New Roman" w:hAnsi="Times New Roman"/>
              </w:rPr>
            </w:pPr>
            <w:r>
              <w:rPr>
                <w:rFonts w:ascii="Times New Roman" w:hAnsi="Times New Roman" w:hint="eastAsia"/>
                <w:position w:val="-56"/>
              </w:rPr>
              <w:object w:dxaOrig="2640" w:dyaOrig="920" w14:anchorId="258C26C3">
                <v:shape id="_x0000_i1163" type="#_x0000_t75" style="width:132pt;height:46.2pt" o:ole="">
                  <v:imagedata r:id="rId314" o:title=""/>
                </v:shape>
                <o:OLEObject Type="Embed" ProgID="Equation.3" ShapeID="_x0000_i1163" DrawAspect="Content" ObjectID="_1735859511" r:id="rId315"/>
              </w:object>
            </w:r>
          </w:p>
        </w:tc>
        <w:tc>
          <w:tcPr>
            <w:tcW w:w="1704" w:type="dxa"/>
            <w:tcBorders>
              <w:tl2br w:val="nil"/>
              <w:tr2bl w:val="nil"/>
            </w:tcBorders>
            <w:vAlign w:val="center"/>
          </w:tcPr>
          <w:p w14:paraId="0111747B" w14:textId="77777777" w:rsidR="005D4DFB" w:rsidRDefault="00853CF7">
            <w:pPr>
              <w:jc w:val="right"/>
              <w:textAlignment w:val="center"/>
              <w:rPr>
                <w:rFonts w:ascii="Times New Roman" w:hAnsi="Times New Roman"/>
                <w:sz w:val="24"/>
              </w:rPr>
            </w:pPr>
            <w:r>
              <w:rPr>
                <w:rFonts w:ascii="Times New Roman" w:hAnsi="Times New Roman" w:hint="eastAsia"/>
                <w:sz w:val="24"/>
              </w:rPr>
              <w:t>(4.7)</w:t>
            </w:r>
          </w:p>
        </w:tc>
      </w:tr>
    </w:tbl>
    <w:p w14:paraId="57034461" w14:textId="77777777" w:rsidR="005D4DFB" w:rsidRDefault="00853CF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则有：</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19FC25F" w14:textId="77777777">
        <w:trPr>
          <w:jc w:val="center"/>
        </w:trPr>
        <w:tc>
          <w:tcPr>
            <w:tcW w:w="6818" w:type="dxa"/>
            <w:tcBorders>
              <w:tl2br w:val="nil"/>
              <w:tr2bl w:val="nil"/>
            </w:tcBorders>
            <w:vAlign w:val="center"/>
          </w:tcPr>
          <w:p w14:paraId="33633277" w14:textId="77777777" w:rsidR="005D4DFB" w:rsidRDefault="00853CF7">
            <w:pPr>
              <w:jc w:val="center"/>
              <w:textAlignment w:val="center"/>
              <w:rPr>
                <w:rFonts w:ascii="Times New Roman" w:hAnsi="Times New Roman"/>
              </w:rPr>
            </w:pPr>
            <w:r>
              <w:rPr>
                <w:rFonts w:ascii="Times New Roman" w:hAnsi="Times New Roman" w:hint="eastAsia"/>
                <w:position w:val="-22"/>
              </w:rPr>
              <w:object w:dxaOrig="2120" w:dyaOrig="580" w14:anchorId="483A5E66">
                <v:shape id="_x0000_i1164" type="#_x0000_t75" style="width:106.2pt;height:28.8pt" o:ole="">
                  <v:imagedata r:id="rId316" o:title=""/>
                </v:shape>
                <o:OLEObject Type="Embed" ProgID="Equation.3" ShapeID="_x0000_i1164" DrawAspect="Content" ObjectID="_1735859512" r:id="rId317"/>
              </w:object>
            </w:r>
          </w:p>
        </w:tc>
        <w:tc>
          <w:tcPr>
            <w:tcW w:w="1704" w:type="dxa"/>
            <w:tcBorders>
              <w:tl2br w:val="nil"/>
              <w:tr2bl w:val="nil"/>
            </w:tcBorders>
            <w:vAlign w:val="center"/>
          </w:tcPr>
          <w:p w14:paraId="123FB8C3" w14:textId="77777777" w:rsidR="005D4DFB" w:rsidRDefault="00853CF7">
            <w:pPr>
              <w:jc w:val="right"/>
              <w:textAlignment w:val="center"/>
              <w:rPr>
                <w:rFonts w:ascii="Times New Roman" w:hAnsi="Times New Roman"/>
                <w:sz w:val="24"/>
              </w:rPr>
            </w:pPr>
            <w:r>
              <w:rPr>
                <w:rFonts w:ascii="Times New Roman" w:hAnsi="Times New Roman" w:hint="eastAsia"/>
                <w:sz w:val="24"/>
              </w:rPr>
              <w:t>(4.8)</w:t>
            </w:r>
          </w:p>
        </w:tc>
      </w:tr>
    </w:tbl>
    <w:p w14:paraId="58F0837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整流</w:t>
      </w:r>
      <w:proofErr w:type="gramStart"/>
      <w:r>
        <w:rPr>
          <w:rFonts w:ascii="Times New Roman" w:eastAsia="宋体" w:hAnsi="Times New Roman" w:cs="Times New Roman" w:hint="eastAsia"/>
          <w:color w:val="000000" w:themeColor="text1"/>
          <w:sz w:val="24"/>
          <w:szCs w:val="24"/>
        </w:rPr>
        <w:t>罩自然</w:t>
      </w:r>
      <w:proofErr w:type="gramEnd"/>
      <w:r>
        <w:rPr>
          <w:rFonts w:ascii="Times New Roman" w:eastAsia="宋体" w:hAnsi="Times New Roman" w:cs="Times New Roman" w:hint="eastAsia"/>
          <w:color w:val="000000" w:themeColor="text1"/>
          <w:sz w:val="24"/>
          <w:szCs w:val="24"/>
        </w:rPr>
        <w:t>状态内外温差散热量</w:t>
      </w:r>
      <w:r>
        <w:rPr>
          <w:position w:val="-12"/>
          <w:sz w:val="28"/>
          <w:szCs w:val="28"/>
        </w:rPr>
        <w:object w:dxaOrig="279" w:dyaOrig="360" w14:anchorId="308ABC7E">
          <v:shape id="_x0000_i1165" type="#_x0000_t75" style="width:13.8pt;height:18pt" o:ole="">
            <v:imagedata r:id="rId263" o:title=""/>
          </v:shape>
          <o:OLEObject Type="Embed" ProgID="Equation.DSMT4" ShapeID="_x0000_i1165" DrawAspect="Content" ObjectID="_1735859513" r:id="rId318"/>
        </w:object>
      </w:r>
      <w:r>
        <w:rPr>
          <w:rFonts w:ascii="Times New Roman" w:eastAsia="宋体" w:hAnsi="Times New Roman" w:cs="Times New Roman" w:hint="eastAsia"/>
          <w:color w:val="000000" w:themeColor="text1"/>
          <w:sz w:val="24"/>
          <w:szCs w:val="24"/>
        </w:rPr>
        <w:t>的计算公式</w:t>
      </w:r>
      <w:commentRangeStart w:id="120"/>
      <w:commentRangeEnd w:id="120"/>
      <w:r>
        <w:commentReference w:id="120"/>
      </w:r>
      <w:r>
        <w:rPr>
          <w:rFonts w:ascii="Times New Roman" w:eastAsia="宋体" w:hAnsi="Times New Roman" w:cs="Times New Roman" w:hint="eastAsia"/>
          <w:color w:val="000000" w:themeColor="text1"/>
          <w:sz w:val="24"/>
          <w:szCs w:val="24"/>
        </w:rPr>
        <w:t>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7DCD8820" w14:textId="77777777">
        <w:trPr>
          <w:jc w:val="center"/>
        </w:trPr>
        <w:tc>
          <w:tcPr>
            <w:tcW w:w="6818" w:type="dxa"/>
            <w:tcBorders>
              <w:tl2br w:val="nil"/>
              <w:tr2bl w:val="nil"/>
            </w:tcBorders>
            <w:vAlign w:val="center"/>
          </w:tcPr>
          <w:p w14:paraId="114D6801" w14:textId="77777777" w:rsidR="005D4DFB" w:rsidRDefault="00853CF7">
            <w:pPr>
              <w:jc w:val="center"/>
              <w:textAlignment w:val="center"/>
              <w:rPr>
                <w:rFonts w:ascii="Times New Roman" w:hAnsi="Times New Roman"/>
              </w:rPr>
            </w:pPr>
            <w:r>
              <w:rPr>
                <w:rFonts w:ascii="Times New Roman" w:hAnsi="Times New Roman" w:hint="eastAsia"/>
                <w:position w:val="-56"/>
              </w:rPr>
              <w:object w:dxaOrig="3000" w:dyaOrig="960" w14:anchorId="47C5C498">
                <v:shape id="_x0000_i1166" type="#_x0000_t75" style="width:150pt;height:48pt" o:ole="">
                  <v:imagedata r:id="rId319" o:title=""/>
                </v:shape>
                <o:OLEObject Type="Embed" ProgID="Equation.3" ShapeID="_x0000_i1166" DrawAspect="Content" ObjectID="_1735859514" r:id="rId320"/>
              </w:object>
            </w:r>
          </w:p>
        </w:tc>
        <w:tc>
          <w:tcPr>
            <w:tcW w:w="1704" w:type="dxa"/>
            <w:tcBorders>
              <w:tl2br w:val="nil"/>
              <w:tr2bl w:val="nil"/>
            </w:tcBorders>
            <w:vAlign w:val="center"/>
          </w:tcPr>
          <w:p w14:paraId="5643B041" w14:textId="77777777" w:rsidR="005D4DFB" w:rsidRDefault="00853CF7">
            <w:pPr>
              <w:jc w:val="right"/>
              <w:textAlignment w:val="center"/>
              <w:rPr>
                <w:rFonts w:ascii="Times New Roman" w:hAnsi="Times New Roman"/>
                <w:sz w:val="24"/>
              </w:rPr>
            </w:pPr>
            <w:r>
              <w:rPr>
                <w:rFonts w:ascii="Times New Roman" w:hAnsi="Times New Roman" w:hint="eastAsia"/>
                <w:sz w:val="24"/>
              </w:rPr>
              <w:t>(4.9)</w:t>
            </w:r>
          </w:p>
        </w:tc>
      </w:tr>
    </w:tbl>
    <w:p w14:paraId="50EC1DA6" w14:textId="77777777" w:rsidR="005D4DFB" w:rsidRDefault="00853CF7">
      <w:pPr>
        <w:spacing w:line="400" w:lineRule="exact"/>
        <w:ind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4"/>
          <w:sz w:val="24"/>
          <w:szCs w:val="24"/>
        </w:rPr>
        <w:object w:dxaOrig="180" w:dyaOrig="180" w14:anchorId="1C931B56">
          <v:shape id="_x0000_i1167" type="#_x0000_t75" style="width:9pt;height:9pt" o:ole="">
            <v:imagedata r:id="rId321" o:title=""/>
          </v:shape>
          <o:OLEObject Type="Embed" ProgID="Equation.3" ShapeID="_x0000_i1167" DrawAspect="Content" ObjectID="_1735859515" r:id="rId322"/>
        </w:object>
      </w:r>
      <w:r>
        <w:rPr>
          <w:rFonts w:ascii="Times New Roman" w:eastAsia="宋体" w:hAnsi="Times New Roman" w:cs="Times New Roman" w:hint="eastAsia"/>
          <w:color w:val="000000" w:themeColor="text1"/>
          <w:sz w:val="24"/>
          <w:szCs w:val="24"/>
        </w:rPr>
        <w:t>为围护结构热阻，</w:t>
      </w:r>
      <w:r>
        <w:rPr>
          <w:rFonts w:ascii="Times New Roman" w:eastAsia="宋体" w:hAnsi="Times New Roman" w:cs="Times New Roman" w:hint="eastAsia"/>
          <w:color w:val="000000" w:themeColor="text1"/>
          <w:position w:val="-6"/>
          <w:sz w:val="24"/>
          <w:szCs w:val="24"/>
        </w:rPr>
        <w:object w:dxaOrig="600" w:dyaOrig="320" w14:anchorId="3EA7FFF5">
          <v:shape id="_x0000_i1168" type="#_x0000_t75" style="width:30pt;height:16.2pt" o:ole="">
            <v:imagedata r:id="rId323" o:title=""/>
          </v:shape>
          <o:OLEObject Type="Embed" ProgID="Equation.3" ShapeID="_x0000_i1168" DrawAspect="Content" ObjectID="_1735859516" r:id="rId324"/>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4"/>
          <w:sz w:val="24"/>
          <w:szCs w:val="24"/>
        </w:rPr>
        <w:object w:dxaOrig="300" w:dyaOrig="300" w14:anchorId="51A58E47">
          <v:shape id="_x0000_i1169" type="#_x0000_t75" style="width:15pt;height:15pt" o:ole="">
            <v:imagedata r:id="rId325" o:title=""/>
          </v:shape>
          <o:OLEObject Type="Embed" ProgID="Equation.3" ShapeID="_x0000_i1169" DrawAspect="Content" ObjectID="_1735859517" r:id="rId326"/>
        </w:object>
      </w:r>
      <w:r>
        <w:rPr>
          <w:rFonts w:ascii="Times New Roman" w:eastAsia="宋体" w:hAnsi="Times New Roman" w:cs="Times New Roman" w:hint="eastAsia"/>
          <w:color w:val="000000" w:themeColor="text1"/>
          <w:sz w:val="24"/>
          <w:szCs w:val="24"/>
        </w:rPr>
        <w:t>为罩外温度，</w:t>
      </w:r>
      <w:r>
        <w:rPr>
          <w:rFonts w:ascii="宋体" w:eastAsia="宋体" w:hAnsi="宋体" w:cs="宋体" w:hint="eastAsia"/>
          <w:color w:val="000000" w:themeColor="text1"/>
          <w:sz w:val="24"/>
          <w:szCs w:val="24"/>
        </w:rPr>
        <w:t>℃</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6"/>
          <w:sz w:val="24"/>
          <w:szCs w:val="24"/>
        </w:rPr>
        <w:object w:dxaOrig="200" w:dyaOrig="260" w14:anchorId="6E3CBD0C">
          <v:shape id="_x0000_i1170" type="#_x0000_t75" style="width:10.2pt;height:13.2pt" o:ole="">
            <v:imagedata r:id="rId327" o:title=""/>
          </v:shape>
          <o:OLEObject Type="Embed" ProgID="Equation.3" ShapeID="_x0000_i1170" DrawAspect="Content" ObjectID="_1735859518" r:id="rId328"/>
        </w:object>
      </w:r>
      <w:r>
        <w:rPr>
          <w:rFonts w:ascii="Times New Roman" w:eastAsia="宋体" w:hAnsi="Times New Roman" w:cs="Times New Roman" w:hint="eastAsia"/>
          <w:color w:val="000000" w:themeColor="text1"/>
          <w:sz w:val="24"/>
          <w:szCs w:val="24"/>
        </w:rPr>
        <w:t>为散热系数；</w:t>
      </w:r>
      <w:r>
        <w:rPr>
          <w:rFonts w:ascii="Times New Roman" w:eastAsia="宋体" w:hAnsi="Times New Roman" w:cs="Times New Roman" w:hint="eastAsia"/>
          <w:color w:val="000000" w:themeColor="text1"/>
          <w:position w:val="-6"/>
          <w:sz w:val="24"/>
          <w:szCs w:val="24"/>
        </w:rPr>
        <w:object w:dxaOrig="200" w:dyaOrig="260" w14:anchorId="2D90D482">
          <v:shape id="_x0000_i1171" type="#_x0000_t75" style="width:10.2pt;height:13.2pt" o:ole="">
            <v:imagedata r:id="rId329" o:title=""/>
          </v:shape>
          <o:OLEObject Type="Embed" ProgID="Equation.3" ShapeID="_x0000_i1171" DrawAspect="Content" ObjectID="_1735859519" r:id="rId330"/>
        </w:object>
      </w:r>
      <w:r>
        <w:rPr>
          <w:rFonts w:ascii="Times New Roman" w:eastAsia="宋体" w:hAnsi="Times New Roman" w:cs="Times New Roman" w:hint="eastAsia"/>
          <w:color w:val="000000" w:themeColor="text1"/>
          <w:sz w:val="24"/>
          <w:szCs w:val="24"/>
        </w:rPr>
        <w:t>为整</w:t>
      </w:r>
      <w:r>
        <w:rPr>
          <w:rFonts w:ascii="Times New Roman" w:eastAsia="宋体" w:hAnsi="Times New Roman" w:cs="Times New Roman" w:hint="eastAsia"/>
          <w:color w:val="000000" w:themeColor="text1"/>
          <w:sz w:val="24"/>
          <w:szCs w:val="24"/>
        </w:rPr>
        <w:lastRenderedPageBreak/>
        <w:t>流罩外壳表面积，</w:t>
      </w:r>
      <w:r>
        <w:rPr>
          <w:rFonts w:ascii="Times New Roman" w:eastAsia="宋体" w:hAnsi="Times New Roman" w:cs="Times New Roman" w:hint="eastAsia"/>
          <w:color w:val="000000" w:themeColor="text1"/>
          <w:position w:val="-10"/>
          <w:sz w:val="24"/>
          <w:szCs w:val="24"/>
        </w:rPr>
        <w:object w:dxaOrig="279" w:dyaOrig="320" w14:anchorId="0E89DE22">
          <v:shape id="_x0000_i1172" type="#_x0000_t75" style="width:13.8pt;height:16.2pt" o:ole="">
            <v:imagedata r:id="rId331" o:title=""/>
          </v:shape>
          <o:OLEObject Type="Embed" ProgID="Equation.3" ShapeID="_x0000_i1172" DrawAspect="Content" ObjectID="_1735859520" r:id="rId332"/>
        </w:object>
      </w:r>
      <w:r>
        <w:rPr>
          <w:rFonts w:ascii="Times New Roman" w:eastAsia="宋体" w:hAnsi="Times New Roman" w:cs="Times New Roman" w:hint="eastAsia"/>
          <w:color w:val="000000" w:themeColor="text1"/>
          <w:sz w:val="24"/>
          <w:szCs w:val="24"/>
        </w:rPr>
        <w:t>为整流罩外热对流交换系数，</w:t>
      </w:r>
      <w:r>
        <w:rPr>
          <w:rFonts w:ascii="Times New Roman" w:eastAsia="宋体" w:hAnsi="Times New Roman" w:cs="Times New Roman" w:hint="eastAsia"/>
          <w:color w:val="000000" w:themeColor="text1"/>
          <w:position w:val="-10"/>
          <w:sz w:val="24"/>
          <w:szCs w:val="24"/>
        </w:rPr>
        <w:object w:dxaOrig="1020" w:dyaOrig="360" w14:anchorId="473ABF2B">
          <v:shape id="_x0000_i1173" type="#_x0000_t75" style="width:51pt;height:18pt" o:ole="">
            <v:imagedata r:id="rId333" o:title=""/>
          </v:shape>
          <o:OLEObject Type="Embed" ProgID="Equation.3" ShapeID="_x0000_i1173" DrawAspect="Content" ObjectID="_1735859521" r:id="rId334"/>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79" w:dyaOrig="320" w14:anchorId="0DE645BE">
          <v:shape id="_x0000_i1174" type="#_x0000_t75" style="width:13.8pt;height:16.2pt" o:ole="">
            <v:imagedata r:id="rId335" o:title=""/>
          </v:shape>
          <o:OLEObject Type="Embed" ProgID="Equation.3" ShapeID="_x0000_i1174" DrawAspect="Content" ObjectID="_1735859522" r:id="rId336"/>
        </w:object>
      </w:r>
      <w:r>
        <w:rPr>
          <w:rFonts w:ascii="Times New Roman" w:eastAsia="宋体" w:hAnsi="Times New Roman" w:cs="Times New Roman" w:hint="eastAsia"/>
          <w:color w:val="000000" w:themeColor="text1"/>
          <w:sz w:val="24"/>
          <w:szCs w:val="24"/>
        </w:rPr>
        <w:t>为</w:t>
      </w:r>
      <w:proofErr w:type="gramStart"/>
      <w:r>
        <w:rPr>
          <w:rFonts w:ascii="Times New Roman" w:eastAsia="宋体" w:hAnsi="Times New Roman" w:cs="Times New Roman" w:hint="eastAsia"/>
          <w:color w:val="000000" w:themeColor="text1"/>
          <w:sz w:val="24"/>
          <w:szCs w:val="24"/>
        </w:rPr>
        <w:t>罩壁材料</w:t>
      </w:r>
      <w:proofErr w:type="gramEnd"/>
      <w:r>
        <w:rPr>
          <w:rFonts w:ascii="Times New Roman" w:eastAsia="宋体" w:hAnsi="Times New Roman" w:cs="Times New Roman" w:hint="eastAsia"/>
          <w:color w:val="000000" w:themeColor="text1"/>
          <w:sz w:val="24"/>
          <w:szCs w:val="24"/>
        </w:rPr>
        <w:t>厚度，</w:t>
      </w:r>
      <w:r>
        <w:rPr>
          <w:rFonts w:ascii="Times New Roman" w:eastAsia="宋体" w:hAnsi="Times New Roman" w:cs="Times New Roman" w:hint="eastAsia"/>
          <w:color w:val="000000" w:themeColor="text1"/>
          <w:position w:val="-6"/>
          <w:sz w:val="24"/>
          <w:szCs w:val="24"/>
        </w:rPr>
        <w:object w:dxaOrig="240" w:dyaOrig="200" w14:anchorId="16011237">
          <v:shape id="_x0000_i1175" type="#_x0000_t75" style="width:12pt;height:10.2pt" o:ole="">
            <v:imagedata r:id="rId337" o:title=""/>
          </v:shape>
          <o:OLEObject Type="Embed" ProgID="Equation.3" ShapeID="_x0000_i1175" DrawAspect="Content" ObjectID="_1735859523" r:id="rId338"/>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300" w:dyaOrig="320" w14:anchorId="3DF01239">
          <v:shape id="_x0000_i1176" type="#_x0000_t75" style="width:15pt;height:16.2pt" o:ole="">
            <v:imagedata r:id="rId339" o:title=""/>
          </v:shape>
          <o:OLEObject Type="Embed" ProgID="Equation.3" ShapeID="_x0000_i1176" DrawAspect="Content" ObjectID="_1735859524" r:id="rId340"/>
        </w:object>
      </w:r>
      <w:r>
        <w:rPr>
          <w:rFonts w:ascii="Times New Roman" w:eastAsia="宋体" w:hAnsi="Times New Roman" w:cs="Times New Roman" w:hint="eastAsia"/>
          <w:color w:val="000000" w:themeColor="text1"/>
          <w:sz w:val="24"/>
          <w:szCs w:val="24"/>
        </w:rPr>
        <w:t>是</w:t>
      </w:r>
      <w:proofErr w:type="gramStart"/>
      <w:r>
        <w:rPr>
          <w:rFonts w:ascii="Times New Roman" w:eastAsia="宋体" w:hAnsi="Times New Roman" w:cs="Times New Roman" w:hint="eastAsia"/>
          <w:color w:val="000000" w:themeColor="text1"/>
          <w:sz w:val="24"/>
          <w:szCs w:val="24"/>
        </w:rPr>
        <w:t>罩壁材料</w:t>
      </w:r>
      <w:proofErr w:type="gramEnd"/>
      <w:r>
        <w:rPr>
          <w:rFonts w:ascii="Times New Roman" w:eastAsia="宋体" w:hAnsi="Times New Roman" w:cs="Times New Roman" w:hint="eastAsia"/>
          <w:color w:val="000000" w:themeColor="text1"/>
          <w:sz w:val="24"/>
          <w:szCs w:val="24"/>
        </w:rPr>
        <w:t>传热系数，</w:t>
      </w:r>
      <w:r>
        <w:rPr>
          <w:rFonts w:ascii="Times New Roman" w:eastAsia="宋体" w:hAnsi="Times New Roman" w:cs="Times New Roman" w:hint="eastAsia"/>
          <w:color w:val="000000" w:themeColor="text1"/>
          <w:position w:val="-10"/>
          <w:sz w:val="24"/>
          <w:szCs w:val="24"/>
        </w:rPr>
        <w:object w:dxaOrig="920" w:dyaOrig="300" w14:anchorId="32BB514C">
          <v:shape id="_x0000_i1177" type="#_x0000_t75" style="width:46.2pt;height:15pt" o:ole="">
            <v:imagedata r:id="rId341" o:title=""/>
          </v:shape>
          <o:OLEObject Type="Embed" ProgID="Equation.3" ShapeID="_x0000_i1177" DrawAspect="Content" ObjectID="_1735859525" r:id="rId342"/>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60" w:dyaOrig="320" w14:anchorId="7E446FA1">
          <v:shape id="_x0000_i1178" type="#_x0000_t75" style="width:13.2pt;height:16.2pt" o:ole="">
            <v:imagedata r:id="rId343" o:title=""/>
          </v:shape>
          <o:OLEObject Type="Embed" ProgID="Equation.3" ShapeID="_x0000_i1178" DrawAspect="Content" ObjectID="_1735859526" r:id="rId344"/>
        </w:object>
      </w:r>
      <w:r>
        <w:rPr>
          <w:rFonts w:ascii="Times New Roman" w:eastAsia="宋体" w:hAnsi="Times New Roman" w:cs="Times New Roman" w:hint="eastAsia"/>
          <w:color w:val="000000" w:themeColor="text1"/>
          <w:sz w:val="24"/>
          <w:szCs w:val="24"/>
        </w:rPr>
        <w:t>是整流罩内热对流系数。</w:t>
      </w:r>
    </w:p>
    <w:p w14:paraId="72A53AFB" w14:textId="77777777" w:rsidR="005D4DFB" w:rsidRDefault="00853CF7">
      <w:pPr>
        <w:spacing w:line="400" w:lineRule="exact"/>
        <w:ind w:firstLineChars="200" w:firstLine="480"/>
        <w:rPr>
          <w:rFonts w:ascii="Times New Roman" w:eastAsia="宋体" w:hAnsi="Times New Roman" w:cs="Times New Roman"/>
          <w:color w:val="FF0000"/>
          <w:sz w:val="24"/>
          <w:szCs w:val="24"/>
        </w:rPr>
      </w:pPr>
      <w:r>
        <w:rPr>
          <w:rFonts w:ascii="Times New Roman" w:eastAsia="宋体" w:hAnsi="Times New Roman" w:cs="Times New Roman" w:hint="eastAsia"/>
          <w:sz w:val="24"/>
          <w:szCs w:val="24"/>
        </w:rPr>
        <w:t>湿空气中的</w:t>
      </w:r>
      <w:proofErr w:type="gramStart"/>
      <w:r>
        <w:rPr>
          <w:rFonts w:ascii="Times New Roman" w:eastAsia="宋体" w:hAnsi="Times New Roman" w:cs="Times New Roman" w:hint="eastAsia"/>
          <w:sz w:val="24"/>
          <w:szCs w:val="24"/>
        </w:rPr>
        <w:t>焓</w:t>
      </w:r>
      <w:proofErr w:type="gramEnd"/>
      <w:r>
        <w:rPr>
          <w:rFonts w:ascii="Times New Roman" w:eastAsia="宋体" w:hAnsi="Times New Roman" w:cs="Times New Roman" w:hint="eastAsia"/>
          <w:sz w:val="24"/>
          <w:szCs w:val="24"/>
        </w:rPr>
        <w:t>值是指空气中含有的总热量，其具体包括一千克湿空气中干空气和水蒸气含有的能量总和</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_Ref68100100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[41]</w:t>
      </w:r>
      <w:r>
        <w:rPr>
          <w:rFonts w:ascii="Times New Roman" w:eastAsia="宋体" w:hAnsi="Times New Roman" w:cs="Times New Roman" w:hint="eastAsia"/>
          <w:sz w:val="24"/>
          <w:szCs w:val="24"/>
          <w:vertAlign w:val="superscript"/>
        </w:rPr>
        <w:fldChar w:fldCharType="end"/>
      </w:r>
      <w:r>
        <w:rPr>
          <w:rFonts w:ascii="Times New Roman" w:eastAsia="宋体" w:hAnsi="Times New Roman" w:cs="Times New Roman" w:hint="eastAsia"/>
          <w:sz w:val="24"/>
          <w:szCs w:val="24"/>
        </w:rPr>
        <w:t>。</w:t>
      </w:r>
      <w:commentRangeStart w:id="121"/>
      <w:commentRangeEnd w:id="121"/>
      <w:r>
        <w:commentReference w:id="121"/>
      </w:r>
      <w:r>
        <w:rPr>
          <w:rFonts w:ascii="Times New Roman" w:eastAsia="宋体" w:hAnsi="Times New Roman" w:cs="Times New Roman" w:hint="eastAsia"/>
          <w:sz w:val="24"/>
          <w:szCs w:val="24"/>
        </w:rPr>
        <w:t>在对空调送风空气处理过程中，对新风加热加湿或冷却去湿的过程，新风的状态变化过程一般都可视为定压过程，因而空气吸收或释放的热量只与</w:t>
      </w:r>
      <w:proofErr w:type="gramStart"/>
      <w:r>
        <w:rPr>
          <w:rFonts w:ascii="Times New Roman" w:eastAsia="宋体" w:hAnsi="Times New Roman" w:cs="Times New Roman" w:hint="eastAsia"/>
          <w:sz w:val="24"/>
          <w:szCs w:val="24"/>
        </w:rPr>
        <w:t>焓</w:t>
      </w:r>
      <w:proofErr w:type="gramEnd"/>
      <w:r>
        <w:rPr>
          <w:rFonts w:ascii="Times New Roman" w:eastAsia="宋体" w:hAnsi="Times New Roman" w:cs="Times New Roman" w:hint="eastAsia"/>
          <w:sz w:val="24"/>
          <w:szCs w:val="24"/>
        </w:rPr>
        <w:t>差和质量有关</w:t>
      </w:r>
      <w:r>
        <w:rPr>
          <w:rFonts w:ascii="Times New Roman" w:eastAsia="宋体" w:hAnsi="Times New Roman" w:cs="Times New Roman" w:hint="eastAsia"/>
          <w:sz w:val="24"/>
          <w:szCs w:val="24"/>
          <w:vertAlign w:val="superscript"/>
        </w:rPr>
        <w:fldChar w:fldCharType="begin"/>
      </w:r>
      <w:r>
        <w:rPr>
          <w:rFonts w:ascii="Times New Roman" w:eastAsia="宋体" w:hAnsi="Times New Roman" w:cs="Times New Roman" w:hint="eastAsia"/>
          <w:sz w:val="24"/>
          <w:szCs w:val="24"/>
          <w:vertAlign w:val="superscript"/>
        </w:rPr>
        <w:instrText xml:space="preserve"> REF _Ref991 \w \h </w:instrText>
      </w:r>
      <w:r>
        <w:rPr>
          <w:rFonts w:ascii="Times New Roman" w:eastAsia="宋体" w:hAnsi="Times New Roman" w:cs="Times New Roman" w:hint="eastAsia"/>
          <w:sz w:val="24"/>
          <w:szCs w:val="24"/>
          <w:vertAlign w:val="superscript"/>
        </w:rPr>
      </w:r>
      <w:r>
        <w:rPr>
          <w:rFonts w:ascii="Times New Roman" w:eastAsia="宋体" w:hAnsi="Times New Roman" w:cs="Times New Roman" w:hint="eastAsia"/>
          <w:sz w:val="24"/>
          <w:szCs w:val="24"/>
          <w:vertAlign w:val="superscript"/>
        </w:rPr>
        <w:fldChar w:fldCharType="separate"/>
      </w:r>
      <w:r>
        <w:rPr>
          <w:rFonts w:ascii="Times New Roman" w:eastAsia="宋体" w:hAnsi="Times New Roman" w:cs="Times New Roman" w:hint="eastAsia"/>
          <w:sz w:val="24"/>
          <w:szCs w:val="24"/>
          <w:vertAlign w:val="superscript"/>
        </w:rPr>
        <w:t>[42]</w:t>
      </w:r>
      <w:r>
        <w:rPr>
          <w:rFonts w:ascii="Times New Roman" w:eastAsia="宋体" w:hAnsi="Times New Roman" w:cs="Times New Roman" w:hint="eastAsia"/>
          <w:sz w:val="24"/>
          <w:szCs w:val="24"/>
          <w:vertAlign w:val="superscript"/>
        </w:rPr>
        <w:fldChar w:fldCharType="end"/>
      </w:r>
      <w:commentRangeStart w:id="122"/>
      <w:commentRangeEnd w:id="122"/>
      <w:r>
        <w:rPr>
          <w:vertAlign w:val="superscript"/>
        </w:rPr>
        <w:commentReference w:id="122"/>
      </w:r>
      <w:r>
        <w:rPr>
          <w:rFonts w:ascii="Times New Roman" w:eastAsia="宋体" w:hAnsi="Times New Roman" w:cs="Times New Roman" w:hint="eastAsia"/>
          <w:sz w:val="24"/>
          <w:szCs w:val="24"/>
        </w:rPr>
        <w:t>。因此，整流罩内空气的</w:t>
      </w:r>
      <w:proofErr w:type="gramStart"/>
      <w:r>
        <w:rPr>
          <w:rFonts w:ascii="Times New Roman" w:eastAsia="宋体" w:hAnsi="Times New Roman" w:cs="Times New Roman" w:hint="eastAsia"/>
          <w:sz w:val="24"/>
          <w:szCs w:val="24"/>
        </w:rPr>
        <w:t>焓</w:t>
      </w:r>
      <w:proofErr w:type="gramEnd"/>
      <w:r>
        <w:rPr>
          <w:rFonts w:ascii="Times New Roman" w:eastAsia="宋体" w:hAnsi="Times New Roman" w:cs="Times New Roman" w:hint="eastAsia"/>
          <w:sz w:val="24"/>
          <w:szCs w:val="24"/>
        </w:rPr>
        <w:t>值可视为整流罩内空气具有的能量，从而可以从</w:t>
      </w:r>
      <w:proofErr w:type="gramStart"/>
      <w:r>
        <w:rPr>
          <w:rFonts w:ascii="Times New Roman" w:eastAsia="宋体" w:hAnsi="Times New Roman" w:cs="Times New Roman" w:hint="eastAsia"/>
          <w:sz w:val="24"/>
          <w:szCs w:val="24"/>
        </w:rPr>
        <w:t>焓</w:t>
      </w:r>
      <w:proofErr w:type="gramEnd"/>
      <w:r>
        <w:rPr>
          <w:rFonts w:ascii="Times New Roman" w:eastAsia="宋体" w:hAnsi="Times New Roman" w:cs="Times New Roman" w:hint="eastAsia"/>
          <w:sz w:val="24"/>
          <w:szCs w:val="24"/>
        </w:rPr>
        <w:t>值的角度建立整流罩内</w:t>
      </w:r>
      <w:proofErr w:type="gramStart"/>
      <w:r>
        <w:rPr>
          <w:rFonts w:ascii="Times New Roman" w:eastAsia="宋体" w:hAnsi="Times New Roman" w:cs="Times New Roman" w:hint="eastAsia"/>
          <w:sz w:val="24"/>
          <w:szCs w:val="24"/>
        </w:rPr>
        <w:t>焓</w:t>
      </w:r>
      <w:proofErr w:type="gramEnd"/>
      <w:r>
        <w:rPr>
          <w:rFonts w:ascii="Times New Roman" w:eastAsia="宋体" w:hAnsi="Times New Roman" w:cs="Times New Roman" w:hint="eastAsia"/>
          <w:sz w:val="24"/>
          <w:szCs w:val="24"/>
        </w:rPr>
        <w:t>值能量守恒定律公式。</w:t>
      </w:r>
    </w:p>
    <w:p w14:paraId="44E65171" w14:textId="77777777" w:rsidR="005D4DFB" w:rsidRDefault="00853CF7">
      <w:pPr>
        <w:spacing w:line="400" w:lineRule="exact"/>
        <w:ind w:firstLineChars="200" w:firstLine="480"/>
        <w:rPr>
          <w:rFonts w:ascii="Times New Roman" w:hAnsi="Times New Roman" w:cs="Times New Roman"/>
          <w:color w:val="FF0000"/>
          <w:sz w:val="24"/>
          <w:szCs w:val="24"/>
        </w:rPr>
      </w:pPr>
      <w:r>
        <w:rPr>
          <w:rFonts w:ascii="Times New Roman" w:eastAsia="宋体" w:hAnsi="Times New Roman" w:cs="Times New Roman" w:hint="eastAsia"/>
          <w:sz w:val="24"/>
          <w:szCs w:val="24"/>
        </w:rPr>
        <w:t>结合式（</w:t>
      </w:r>
      <w:r>
        <w:rPr>
          <w:rFonts w:ascii="Times New Roman" w:eastAsia="宋体" w:hAnsi="Times New Roman" w:cs="Times New Roman" w:hint="eastAsia"/>
          <w:sz w:val="24"/>
          <w:szCs w:val="24"/>
        </w:rPr>
        <w:t>4.1</w:t>
      </w:r>
      <w:r>
        <w:rPr>
          <w:rFonts w:ascii="Times New Roman" w:eastAsia="宋体" w:hAnsi="Times New Roman" w:cs="Times New Roman" w:hint="eastAsia"/>
          <w:sz w:val="24"/>
          <w:szCs w:val="24"/>
        </w:rPr>
        <w:t>），从湿空气</w:t>
      </w:r>
      <w:proofErr w:type="gramStart"/>
      <w:r>
        <w:rPr>
          <w:rFonts w:ascii="Times New Roman" w:eastAsia="宋体" w:hAnsi="Times New Roman" w:cs="Times New Roman" w:hint="eastAsia"/>
          <w:sz w:val="24"/>
          <w:szCs w:val="24"/>
        </w:rPr>
        <w:t>焓</w:t>
      </w:r>
      <w:proofErr w:type="gramEnd"/>
      <w:r>
        <w:rPr>
          <w:rFonts w:ascii="Times New Roman" w:eastAsia="宋体" w:hAnsi="Times New Roman" w:cs="Times New Roman" w:hint="eastAsia"/>
          <w:sz w:val="24"/>
          <w:szCs w:val="24"/>
        </w:rPr>
        <w:t>值的角度重写能量守恒定律温度建模方程结果如下：</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691613BC" w14:textId="77777777">
        <w:trPr>
          <w:jc w:val="center"/>
        </w:trPr>
        <w:tc>
          <w:tcPr>
            <w:tcW w:w="6818" w:type="dxa"/>
            <w:tcBorders>
              <w:tl2br w:val="nil"/>
              <w:tr2bl w:val="nil"/>
            </w:tcBorders>
            <w:vAlign w:val="center"/>
          </w:tcPr>
          <w:p w14:paraId="52CF433A" w14:textId="77777777" w:rsidR="005D4DFB" w:rsidRDefault="00853CF7">
            <w:pPr>
              <w:jc w:val="center"/>
              <w:textAlignment w:val="center"/>
              <w:rPr>
                <w:rFonts w:ascii="Times New Roman" w:hAnsi="Times New Roman"/>
                <w:color w:val="000000" w:themeColor="text1"/>
              </w:rPr>
            </w:pPr>
            <w:r>
              <w:rPr>
                <w:position w:val="-24"/>
                <w:sz w:val="28"/>
                <w:szCs w:val="28"/>
              </w:rPr>
              <w:object w:dxaOrig="5801" w:dyaOrig="666" w14:anchorId="7D1D3851">
                <v:shape id="_x0000_i1179" type="#_x0000_t75" style="width:289.8pt;height:33.6pt" o:ole="">
                  <v:imagedata r:id="rId345" o:title=""/>
                </v:shape>
                <o:OLEObject Type="Embed" ProgID="Equation.DSMT4" ShapeID="_x0000_i1179" DrawAspect="Content" ObjectID="_1735859527" r:id="rId346"/>
              </w:object>
            </w:r>
          </w:p>
        </w:tc>
        <w:tc>
          <w:tcPr>
            <w:tcW w:w="1704" w:type="dxa"/>
            <w:tcBorders>
              <w:tl2br w:val="nil"/>
              <w:tr2bl w:val="nil"/>
            </w:tcBorders>
            <w:vAlign w:val="center"/>
          </w:tcPr>
          <w:p w14:paraId="441808CA"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(4.10)</w:t>
            </w:r>
          </w:p>
        </w:tc>
      </w:tr>
    </w:tbl>
    <w:p w14:paraId="0EFFF1C9"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position w:val="-12"/>
          <w:sz w:val="28"/>
          <w:szCs w:val="28"/>
        </w:rPr>
        <w:object w:dxaOrig="462" w:dyaOrig="380" w14:anchorId="4BFE66AE">
          <v:shape id="_x0000_i1180" type="#_x0000_t75" style="width:23.4pt;height:19.2pt" o:ole="">
            <v:imagedata r:id="rId347" o:title=""/>
          </v:shape>
          <o:OLEObject Type="Embed" ProgID="Equation.DSMT4" ShapeID="_x0000_i1180" DrawAspect="Content" ObjectID="_1735859528" r:id="rId348"/>
        </w:object>
      </w:r>
      <w:r>
        <w:rPr>
          <w:rFonts w:ascii="Times New Roman" w:eastAsia="宋体" w:hAnsi="Times New Roman" w:cs="Times New Roman" w:hint="eastAsia"/>
          <w:color w:val="000000" w:themeColor="text1"/>
          <w:sz w:val="24"/>
          <w:szCs w:val="24"/>
        </w:rPr>
        <w:t>为罩内空气</w:t>
      </w:r>
      <w:proofErr w:type="gramStart"/>
      <w:r>
        <w:rPr>
          <w:rFonts w:ascii="Times New Roman" w:eastAsia="宋体" w:hAnsi="Times New Roman" w:cs="Times New Roman" w:hint="eastAsia"/>
          <w:color w:val="000000" w:themeColor="text1"/>
          <w:sz w:val="24"/>
          <w:szCs w:val="24"/>
        </w:rPr>
        <w:t>焓</w:t>
      </w:r>
      <w:proofErr w:type="gramEnd"/>
      <w:r>
        <w:rPr>
          <w:rFonts w:ascii="Times New Roman" w:eastAsia="宋体" w:hAnsi="Times New Roman" w:cs="Times New Roman" w:hint="eastAsia"/>
          <w:color w:val="000000" w:themeColor="text1"/>
          <w:sz w:val="24"/>
          <w:szCs w:val="24"/>
        </w:rPr>
        <w:t>值，</w:t>
      </w:r>
      <w:r>
        <w:rPr>
          <w:position w:val="-10"/>
          <w:sz w:val="28"/>
          <w:szCs w:val="28"/>
        </w:rPr>
        <w:object w:dxaOrig="774" w:dyaOrig="326" w14:anchorId="3FB9B724">
          <v:shape id="_x0000_i1181" type="#_x0000_t75" style="width:38.4pt;height:16.2pt" o:ole="">
            <v:imagedata r:id="rId349" o:title=""/>
          </v:shape>
          <o:OLEObject Type="Embed" ProgID="Equation.DSMT4" ShapeID="_x0000_i1181" DrawAspect="Content" ObjectID="_1735859529" r:id="rId350"/>
        </w:object>
      </w:r>
      <w:r>
        <w:rPr>
          <w:rFonts w:ascii="Times New Roman" w:eastAsia="宋体" w:hAnsi="Times New Roman" w:cs="Times New Roman" w:hint="eastAsia"/>
          <w:color w:val="000000" w:themeColor="text1"/>
          <w:sz w:val="24"/>
          <w:szCs w:val="24"/>
        </w:rPr>
        <w:t>；</w:t>
      </w:r>
      <w:r>
        <w:rPr>
          <w:position w:val="-12"/>
          <w:sz w:val="28"/>
          <w:szCs w:val="28"/>
        </w:rPr>
        <w:object w:dxaOrig="462" w:dyaOrig="380" w14:anchorId="3C97ED65">
          <v:shape id="_x0000_i1182" type="#_x0000_t75" style="width:23.4pt;height:19.2pt" o:ole="">
            <v:imagedata r:id="rId351" o:title=""/>
          </v:shape>
          <o:OLEObject Type="Embed" ProgID="Equation.DSMT4" ShapeID="_x0000_i1182" DrawAspect="Content" ObjectID="_1735859530" r:id="rId352"/>
        </w:object>
      </w:r>
      <w:r>
        <w:rPr>
          <w:rFonts w:ascii="Times New Roman" w:eastAsia="宋体" w:hAnsi="Times New Roman" w:cs="Times New Roman" w:hint="eastAsia"/>
          <w:color w:val="000000" w:themeColor="text1"/>
          <w:sz w:val="24"/>
          <w:szCs w:val="24"/>
        </w:rPr>
        <w:t>为送风空气</w:t>
      </w:r>
      <w:proofErr w:type="gramStart"/>
      <w:r>
        <w:rPr>
          <w:rFonts w:ascii="Times New Roman" w:eastAsia="宋体" w:hAnsi="Times New Roman" w:cs="Times New Roman" w:hint="eastAsia"/>
          <w:color w:val="000000" w:themeColor="text1"/>
          <w:sz w:val="24"/>
          <w:szCs w:val="24"/>
        </w:rPr>
        <w:t>焓</w:t>
      </w:r>
      <w:proofErr w:type="gramEnd"/>
      <w:r>
        <w:rPr>
          <w:rFonts w:ascii="Times New Roman" w:eastAsia="宋体" w:hAnsi="Times New Roman" w:cs="Times New Roman" w:hint="eastAsia"/>
          <w:color w:val="000000" w:themeColor="text1"/>
          <w:sz w:val="24"/>
          <w:szCs w:val="24"/>
        </w:rPr>
        <w:t>值，</w:t>
      </w:r>
      <w:r>
        <w:rPr>
          <w:position w:val="-10"/>
          <w:sz w:val="28"/>
          <w:szCs w:val="28"/>
        </w:rPr>
        <w:object w:dxaOrig="774" w:dyaOrig="326" w14:anchorId="25E5B2F5">
          <v:shape id="_x0000_i1183" type="#_x0000_t75" style="width:38.4pt;height:16.2pt" o:ole="">
            <v:imagedata r:id="rId349" o:title=""/>
          </v:shape>
          <o:OLEObject Type="Embed" ProgID="Equation.DSMT4" ShapeID="_x0000_i1183" DrawAspect="Content" ObjectID="_1735859531" r:id="rId353"/>
        </w:object>
      </w:r>
      <w:r>
        <w:rPr>
          <w:rFonts w:ascii="Times New Roman" w:eastAsia="宋体" w:hAnsi="Times New Roman" w:cs="Times New Roman" w:hint="eastAsia"/>
          <w:color w:val="000000" w:themeColor="text1"/>
          <w:sz w:val="24"/>
          <w:szCs w:val="24"/>
        </w:rPr>
        <w:t>。</w:t>
      </w:r>
    </w:p>
    <w:p w14:paraId="787722FC"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根据单位质量空气</w:t>
      </w:r>
      <w:proofErr w:type="gramStart"/>
      <w:r>
        <w:rPr>
          <w:rFonts w:ascii="Times New Roman" w:eastAsia="宋体" w:hAnsi="Times New Roman" w:cs="Times New Roman" w:hint="eastAsia"/>
          <w:color w:val="000000" w:themeColor="text1"/>
          <w:sz w:val="24"/>
          <w:szCs w:val="24"/>
        </w:rPr>
        <w:t>焓</w:t>
      </w:r>
      <w:proofErr w:type="gramEnd"/>
      <w:r>
        <w:rPr>
          <w:rFonts w:ascii="Times New Roman" w:eastAsia="宋体" w:hAnsi="Times New Roman" w:cs="Times New Roman" w:hint="eastAsia"/>
          <w:color w:val="000000" w:themeColor="text1"/>
          <w:sz w:val="24"/>
          <w:szCs w:val="24"/>
        </w:rPr>
        <w:t>值的组合计算方法，可以得到湿空气</w:t>
      </w:r>
      <w:proofErr w:type="gramStart"/>
      <w:r>
        <w:rPr>
          <w:rFonts w:ascii="Times New Roman" w:eastAsia="宋体" w:hAnsi="Times New Roman" w:cs="Times New Roman" w:hint="eastAsia"/>
          <w:color w:val="000000" w:themeColor="text1"/>
          <w:sz w:val="24"/>
          <w:szCs w:val="24"/>
        </w:rPr>
        <w:t>焓</w:t>
      </w:r>
      <w:proofErr w:type="gramEnd"/>
      <w:r>
        <w:rPr>
          <w:rFonts w:ascii="Times New Roman" w:eastAsia="宋体" w:hAnsi="Times New Roman" w:cs="Times New Roman" w:hint="eastAsia"/>
          <w:color w:val="000000" w:themeColor="text1"/>
          <w:sz w:val="24"/>
          <w:szCs w:val="24"/>
        </w:rPr>
        <w:t>值计算公式如下：</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5EE7589B" w14:textId="77777777">
        <w:trPr>
          <w:jc w:val="center"/>
        </w:trPr>
        <w:tc>
          <w:tcPr>
            <w:tcW w:w="6818" w:type="dxa"/>
            <w:tcBorders>
              <w:tl2br w:val="nil"/>
              <w:tr2bl w:val="nil"/>
            </w:tcBorders>
            <w:vAlign w:val="center"/>
          </w:tcPr>
          <w:p w14:paraId="0D86283E"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48"/>
              </w:rPr>
              <w:object w:dxaOrig="1840" w:dyaOrig="1140" w14:anchorId="53F8C1CE">
                <v:shape id="_x0000_i1184" type="#_x0000_t75" style="width:92.4pt;height:57pt" o:ole="">
                  <v:imagedata r:id="rId354" o:title=""/>
                </v:shape>
                <o:OLEObject Type="Embed" ProgID="Equation.3" ShapeID="_x0000_i1184" DrawAspect="Content" ObjectID="_1735859532" r:id="rId355"/>
              </w:object>
            </w:r>
          </w:p>
        </w:tc>
        <w:tc>
          <w:tcPr>
            <w:tcW w:w="1704" w:type="dxa"/>
            <w:tcBorders>
              <w:tl2br w:val="nil"/>
              <w:tr2bl w:val="nil"/>
            </w:tcBorders>
            <w:vAlign w:val="center"/>
          </w:tcPr>
          <w:p w14:paraId="0E07DE49"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(4.11)</w:t>
            </w:r>
          </w:p>
        </w:tc>
      </w:tr>
    </w:tbl>
    <w:p w14:paraId="6C3F141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式中：</w:t>
      </w:r>
      <w:r>
        <w:rPr>
          <w:rFonts w:ascii="Times New Roman" w:eastAsia="宋体" w:hAnsi="Times New Roman" w:cs="Times New Roman" w:hint="eastAsia"/>
          <w:color w:val="000000" w:themeColor="text1"/>
          <w:position w:val="-10"/>
          <w:sz w:val="24"/>
          <w:szCs w:val="24"/>
        </w:rPr>
        <w:object w:dxaOrig="360" w:dyaOrig="320" w14:anchorId="42D1D044">
          <v:shape id="_x0000_i1185" type="#_x0000_t75" style="width:18pt;height:16.2pt" o:ole="">
            <v:imagedata r:id="rId356" o:title=""/>
          </v:shape>
          <o:OLEObject Type="Embed" ProgID="Equation.3" ShapeID="_x0000_i1185" DrawAspect="Content" ObjectID="_1735859533" r:id="rId357"/>
        </w:object>
      </w:r>
      <w:r>
        <w:rPr>
          <w:rFonts w:ascii="Times New Roman" w:eastAsia="宋体" w:hAnsi="Times New Roman" w:cs="Times New Roman" w:hint="eastAsia"/>
          <w:color w:val="000000" w:themeColor="text1"/>
          <w:sz w:val="24"/>
          <w:szCs w:val="24"/>
        </w:rPr>
        <w:t>为整体湿空气的</w:t>
      </w:r>
      <w:proofErr w:type="gramStart"/>
      <w:r>
        <w:rPr>
          <w:rFonts w:ascii="Times New Roman" w:eastAsia="宋体" w:hAnsi="Times New Roman" w:cs="Times New Roman" w:hint="eastAsia"/>
          <w:color w:val="000000" w:themeColor="text1"/>
          <w:sz w:val="24"/>
          <w:szCs w:val="24"/>
        </w:rPr>
        <w:t>焓</w:t>
      </w:r>
      <w:proofErr w:type="gramEnd"/>
      <w:r>
        <w:rPr>
          <w:rFonts w:ascii="Times New Roman" w:eastAsia="宋体" w:hAnsi="Times New Roman" w:cs="Times New Roman" w:hint="eastAsia"/>
          <w:color w:val="000000" w:themeColor="text1"/>
          <w:sz w:val="24"/>
          <w:szCs w:val="24"/>
        </w:rPr>
        <w:t>值，</w:t>
      </w:r>
      <w:r>
        <w:rPr>
          <w:position w:val="-10"/>
          <w:sz w:val="28"/>
          <w:szCs w:val="28"/>
        </w:rPr>
        <w:object w:dxaOrig="775" w:dyaOrig="326" w14:anchorId="5A2C9C5D">
          <v:shape id="_x0000_i1186" type="#_x0000_t75" style="width:39pt;height:16.2pt" o:ole="">
            <v:imagedata r:id="rId358" o:title=""/>
          </v:shape>
          <o:OLEObject Type="Embed" ProgID="Equation.DSMT4" ShapeID="_x0000_i1186" DrawAspect="Content" ObjectID="_1735859534" r:id="rId359"/>
        </w:object>
      </w:r>
      <w:r>
        <w:rPr>
          <w:rFonts w:ascii="Times New Roman" w:eastAsia="宋体" w:hAnsi="Times New Roman" w:cs="Times New Roman" w:hint="eastAsia"/>
          <w:color w:val="000000" w:themeColor="text1"/>
          <w:sz w:val="24"/>
          <w:szCs w:val="24"/>
        </w:rPr>
        <w:t>；</w:t>
      </w:r>
      <w:r>
        <w:rPr>
          <w:noProof/>
          <w:position w:val="-12"/>
          <w:sz w:val="28"/>
          <w:szCs w:val="28"/>
        </w:rPr>
        <w:drawing>
          <wp:inline distT="0" distB="0" distL="114300" distR="114300" wp14:anchorId="13B2D8E0" wp14:editId="4F36C937">
            <wp:extent cx="215900" cy="228600"/>
            <wp:effectExtent l="0" t="0" r="12700" b="0"/>
            <wp:docPr id="11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1"/>
                    <pic:cNvPicPr>
                      <a:picLocks noChangeAspect="1"/>
                    </pic:cNvPicPr>
                  </pic:nvPicPr>
                  <pic:blipFill>
                    <a:blip r:embed="rId360"/>
                    <a:stretch>
                      <a:fillRect/>
                    </a:stretch>
                  </pic:blipFill>
                  <pic:spPr>
                    <a:xfrm>
                      <a:off x="0" y="0"/>
                      <a:ext cx="215900" cy="228600"/>
                    </a:xfrm>
                    <a:prstGeom prst="rect">
                      <a:avLst/>
                    </a:prstGeom>
                    <a:noFill/>
                    <a:ln>
                      <a:noFill/>
                    </a:ln>
                  </pic:spPr>
                </pic:pic>
              </a:graphicData>
            </a:graphic>
          </wp:inline>
        </w:drawing>
      </w:r>
      <w:r>
        <w:rPr>
          <w:rFonts w:ascii="Times New Roman" w:eastAsia="宋体" w:hAnsi="Times New Roman" w:cs="Times New Roman" w:hint="eastAsia"/>
          <w:color w:val="000000" w:themeColor="text1"/>
          <w:sz w:val="24"/>
          <w:szCs w:val="24"/>
        </w:rPr>
        <w:t>为湿空气组成部分中干空气的</w:t>
      </w:r>
      <w:proofErr w:type="gramStart"/>
      <w:r>
        <w:rPr>
          <w:rFonts w:ascii="Times New Roman" w:eastAsia="宋体" w:hAnsi="Times New Roman" w:cs="Times New Roman" w:hint="eastAsia"/>
          <w:color w:val="000000" w:themeColor="text1"/>
          <w:sz w:val="24"/>
          <w:szCs w:val="24"/>
        </w:rPr>
        <w:t>焓</w:t>
      </w:r>
      <w:proofErr w:type="gramEnd"/>
      <w:r>
        <w:rPr>
          <w:rFonts w:ascii="Times New Roman" w:eastAsia="宋体" w:hAnsi="Times New Roman" w:cs="Times New Roman" w:hint="eastAsia"/>
          <w:color w:val="000000" w:themeColor="text1"/>
          <w:sz w:val="24"/>
          <w:szCs w:val="24"/>
        </w:rPr>
        <w:t>值，</w:t>
      </w:r>
      <w:r>
        <w:rPr>
          <w:noProof/>
          <w:position w:val="-10"/>
          <w:sz w:val="28"/>
          <w:szCs w:val="28"/>
        </w:rPr>
        <w:drawing>
          <wp:inline distT="0" distB="0" distL="114300" distR="114300" wp14:anchorId="03D21388" wp14:editId="2D440600">
            <wp:extent cx="495300" cy="203200"/>
            <wp:effectExtent l="0" t="0" r="0" b="5080"/>
            <wp:docPr id="11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2"/>
                    <pic:cNvPicPr>
                      <a:picLocks noChangeAspect="1"/>
                    </pic:cNvPicPr>
                  </pic:nvPicPr>
                  <pic:blipFill>
                    <a:blip r:embed="rId361"/>
                    <a:stretch>
                      <a:fillRect/>
                    </a:stretch>
                  </pic:blipFill>
                  <pic:spPr>
                    <a:xfrm>
                      <a:off x="0" y="0"/>
                      <a:ext cx="495300" cy="203200"/>
                    </a:xfrm>
                    <a:prstGeom prst="rect">
                      <a:avLst/>
                    </a:prstGeom>
                    <a:noFill/>
                    <a:ln>
                      <a:noFill/>
                    </a:ln>
                  </pic:spPr>
                </pic:pic>
              </a:graphicData>
            </a:graphic>
          </wp:inline>
        </w:drawing>
      </w:r>
      <w:r>
        <w:rPr>
          <w:rFonts w:ascii="Times New Roman" w:eastAsia="宋体" w:hAnsi="Times New Roman" w:cs="Times New Roman" w:hint="eastAsia"/>
          <w:color w:val="000000" w:themeColor="text1"/>
          <w:sz w:val="24"/>
          <w:szCs w:val="24"/>
        </w:rPr>
        <w:t>；</w:t>
      </w:r>
      <w:r>
        <w:rPr>
          <w:noProof/>
          <w:position w:val="-12"/>
          <w:sz w:val="28"/>
          <w:szCs w:val="28"/>
        </w:rPr>
        <w:drawing>
          <wp:inline distT="0" distB="0" distL="114300" distR="114300" wp14:anchorId="25A6ED51" wp14:editId="0FEB0290">
            <wp:extent cx="165100" cy="228600"/>
            <wp:effectExtent l="0" t="0" r="6350" b="0"/>
            <wp:docPr id="11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3"/>
                    <pic:cNvPicPr>
                      <a:picLocks noChangeAspect="1"/>
                    </pic:cNvPicPr>
                  </pic:nvPicPr>
                  <pic:blipFill>
                    <a:blip r:embed="rId362"/>
                    <a:stretch>
                      <a:fillRect/>
                    </a:stretch>
                  </pic:blipFill>
                  <pic:spPr>
                    <a:xfrm>
                      <a:off x="0" y="0"/>
                      <a:ext cx="165100" cy="228600"/>
                    </a:xfrm>
                    <a:prstGeom prst="rect">
                      <a:avLst/>
                    </a:prstGeom>
                    <a:noFill/>
                    <a:ln>
                      <a:noFill/>
                    </a:ln>
                  </pic:spPr>
                </pic:pic>
              </a:graphicData>
            </a:graphic>
          </wp:inline>
        </w:drawing>
      </w:r>
      <w:r>
        <w:rPr>
          <w:rFonts w:ascii="Times New Roman" w:eastAsia="宋体" w:hAnsi="Times New Roman" w:cs="Times New Roman" w:hint="eastAsia"/>
          <w:color w:val="000000" w:themeColor="text1"/>
          <w:sz w:val="24"/>
          <w:szCs w:val="24"/>
        </w:rPr>
        <w:t>为湿空气组成部分中水蒸气的</w:t>
      </w:r>
      <w:proofErr w:type="gramStart"/>
      <w:r>
        <w:rPr>
          <w:rFonts w:ascii="Times New Roman" w:eastAsia="宋体" w:hAnsi="Times New Roman" w:cs="Times New Roman" w:hint="eastAsia"/>
          <w:color w:val="000000" w:themeColor="text1"/>
          <w:sz w:val="24"/>
          <w:szCs w:val="24"/>
        </w:rPr>
        <w:t>焓</w:t>
      </w:r>
      <w:proofErr w:type="gramEnd"/>
      <w:r>
        <w:rPr>
          <w:rFonts w:ascii="Times New Roman" w:eastAsia="宋体" w:hAnsi="Times New Roman" w:cs="Times New Roman" w:hint="eastAsia"/>
          <w:color w:val="000000" w:themeColor="text1"/>
          <w:sz w:val="24"/>
          <w:szCs w:val="24"/>
        </w:rPr>
        <w:t>值，</w:t>
      </w:r>
      <w:r>
        <w:rPr>
          <w:noProof/>
          <w:position w:val="-10"/>
          <w:sz w:val="28"/>
          <w:szCs w:val="28"/>
        </w:rPr>
        <w:drawing>
          <wp:inline distT="0" distB="0" distL="114300" distR="114300" wp14:anchorId="45CE0263" wp14:editId="0B3E7306">
            <wp:extent cx="495300" cy="203200"/>
            <wp:effectExtent l="0" t="0" r="0" b="5080"/>
            <wp:docPr id="11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4"/>
                    <pic:cNvPicPr>
                      <a:picLocks noChangeAspect="1"/>
                    </pic:cNvPicPr>
                  </pic:nvPicPr>
                  <pic:blipFill>
                    <a:blip r:embed="rId361"/>
                    <a:stretch>
                      <a:fillRect/>
                    </a:stretch>
                  </pic:blipFill>
                  <pic:spPr>
                    <a:xfrm>
                      <a:off x="0" y="0"/>
                      <a:ext cx="495300" cy="203200"/>
                    </a:xfrm>
                    <a:prstGeom prst="rect">
                      <a:avLst/>
                    </a:prstGeom>
                    <a:noFill/>
                    <a:ln>
                      <a:noFill/>
                    </a:ln>
                  </pic:spPr>
                </pic:pic>
              </a:graphicData>
            </a:graphic>
          </wp:inline>
        </w:drawing>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4"/>
          <w:sz w:val="24"/>
          <w:szCs w:val="24"/>
        </w:rPr>
        <w:object w:dxaOrig="300" w:dyaOrig="300" w14:anchorId="24BB72D2">
          <v:shape id="_x0000_i1187" type="#_x0000_t75" style="width:15pt;height:15pt" o:ole="">
            <v:imagedata r:id="rId363" o:title=""/>
          </v:shape>
          <o:OLEObject Type="Embed" ProgID="Equation.3" ShapeID="_x0000_i1187" DrawAspect="Content" ObjectID="_1735859535" r:id="rId364"/>
        </w:object>
      </w:r>
      <w:r>
        <w:rPr>
          <w:rFonts w:ascii="Times New Roman" w:eastAsia="宋体" w:hAnsi="Times New Roman" w:cs="Times New Roman" w:hint="eastAsia"/>
          <w:color w:val="000000" w:themeColor="text1"/>
          <w:sz w:val="24"/>
          <w:szCs w:val="24"/>
        </w:rPr>
        <w:t>为罩内湿空气的温度，</w:t>
      </w:r>
      <w:r>
        <w:rPr>
          <w:noProof/>
          <w:position w:val="-6"/>
          <w:sz w:val="28"/>
          <w:szCs w:val="28"/>
        </w:rPr>
        <w:drawing>
          <wp:inline distT="0" distB="0" distL="114300" distR="114300" wp14:anchorId="75CF6599" wp14:editId="3079962B">
            <wp:extent cx="190500" cy="177165"/>
            <wp:effectExtent l="0" t="0" r="0" b="13970"/>
            <wp:docPr id="12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7"/>
                    <pic:cNvPicPr>
                      <a:picLocks noChangeAspect="1"/>
                    </pic:cNvPicPr>
                  </pic:nvPicPr>
                  <pic:blipFill>
                    <a:blip r:embed="rId365"/>
                    <a:stretch>
                      <a:fillRect/>
                    </a:stretch>
                  </pic:blipFill>
                  <pic:spPr>
                    <a:xfrm>
                      <a:off x="0" y="0"/>
                      <a:ext cx="190500" cy="177165"/>
                    </a:xfrm>
                    <a:prstGeom prst="rect">
                      <a:avLst/>
                    </a:prstGeom>
                    <a:noFill/>
                    <a:ln>
                      <a:noFill/>
                    </a:ln>
                  </pic:spPr>
                </pic:pic>
              </a:graphicData>
            </a:graphic>
          </wp:inline>
        </w:drawing>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4"/>
          <w:sz w:val="24"/>
          <w:szCs w:val="24"/>
        </w:rPr>
        <w:object w:dxaOrig="220" w:dyaOrig="260" w14:anchorId="12FE27D3">
          <v:shape id="_x0000_i1188" type="#_x0000_t75" style="width:10.8pt;height:13.2pt" o:ole="">
            <v:imagedata r:id="rId366" o:title=""/>
          </v:shape>
          <o:OLEObject Type="Embed" ProgID="Equation.3" ShapeID="_x0000_i1188" DrawAspect="Content" ObjectID="_1735859536" r:id="rId367"/>
        </w:object>
      </w:r>
      <w:r>
        <w:rPr>
          <w:rFonts w:ascii="Times New Roman" w:eastAsia="宋体" w:hAnsi="Times New Roman" w:cs="Times New Roman" w:hint="eastAsia"/>
          <w:color w:val="000000" w:themeColor="text1"/>
          <w:sz w:val="24"/>
          <w:szCs w:val="24"/>
        </w:rPr>
        <w:t>为</w:t>
      </w:r>
      <w:r>
        <w:rPr>
          <w:rFonts w:ascii="Times New Roman" w:eastAsia="宋体" w:hAnsi="Times New Roman" w:cs="Times New Roman" w:hint="eastAsia"/>
          <w:sz w:val="24"/>
          <w:szCs w:val="24"/>
        </w:rPr>
        <w:t>水蒸气</w:t>
      </w:r>
      <w:r>
        <w:rPr>
          <w:rFonts w:ascii="Times New Roman" w:eastAsia="宋体" w:hAnsi="Times New Roman" w:cs="Times New Roman" w:hint="eastAsia"/>
          <w:color w:val="000000" w:themeColor="text1"/>
          <w:sz w:val="24"/>
          <w:szCs w:val="24"/>
        </w:rPr>
        <w:t>的汽化潜热，其值通常为固定值</w:t>
      </w:r>
      <w:r>
        <w:rPr>
          <w:noProof/>
          <w:position w:val="-10"/>
          <w:sz w:val="28"/>
          <w:szCs w:val="28"/>
        </w:rPr>
        <w:drawing>
          <wp:inline distT="0" distB="0" distL="114300" distR="114300" wp14:anchorId="4382C590" wp14:editId="0AE20C44">
            <wp:extent cx="787400" cy="203200"/>
            <wp:effectExtent l="0" t="0" r="12700" b="5080"/>
            <wp:docPr id="12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9"/>
                    <pic:cNvPicPr>
                      <a:picLocks noChangeAspect="1"/>
                    </pic:cNvPicPr>
                  </pic:nvPicPr>
                  <pic:blipFill>
                    <a:blip r:embed="rId368"/>
                    <a:stretch>
                      <a:fillRect/>
                    </a:stretch>
                  </pic:blipFill>
                  <pic:spPr>
                    <a:xfrm>
                      <a:off x="0" y="0"/>
                      <a:ext cx="787400" cy="203200"/>
                    </a:xfrm>
                    <a:prstGeom prst="rect">
                      <a:avLst/>
                    </a:prstGeom>
                    <a:noFill/>
                    <a:ln>
                      <a:noFill/>
                    </a:ln>
                  </pic:spPr>
                </pic:pic>
              </a:graphicData>
            </a:graphic>
          </wp:inline>
        </w:drawing>
      </w:r>
      <w:r>
        <w:rPr>
          <w:rFonts w:ascii="Times New Roman" w:eastAsia="宋体" w:hAnsi="Times New Roman" w:cs="Times New Roman" w:hint="eastAsia"/>
          <w:color w:val="000000" w:themeColor="text1"/>
          <w:sz w:val="24"/>
          <w:szCs w:val="24"/>
        </w:rPr>
        <w:t>。</w:t>
      </w:r>
    </w:p>
    <w:p w14:paraId="36EB076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综上所述，通过联立求解式（</w:t>
      </w:r>
      <w:r>
        <w:rPr>
          <w:rFonts w:ascii="Times New Roman" w:eastAsia="宋体" w:hAnsi="Times New Roman" w:cs="Times New Roman" w:hint="eastAsia"/>
          <w:color w:val="000000" w:themeColor="text1"/>
          <w:sz w:val="24"/>
          <w:szCs w:val="24"/>
        </w:rPr>
        <w:t>4.1</w:t>
      </w:r>
      <w:r>
        <w:rPr>
          <w:rFonts w:ascii="Times New Roman" w:eastAsia="宋体" w:hAnsi="Times New Roman" w:cs="Times New Roman" w:hint="eastAsia"/>
          <w:color w:val="000000" w:themeColor="text1"/>
          <w:sz w:val="24"/>
          <w:szCs w:val="24"/>
        </w:rPr>
        <w:t>）至式（</w:t>
      </w:r>
      <w:r>
        <w:rPr>
          <w:rFonts w:ascii="Times New Roman" w:eastAsia="宋体" w:hAnsi="Times New Roman" w:cs="Times New Roman" w:hint="eastAsia"/>
          <w:color w:val="000000" w:themeColor="text1"/>
          <w:sz w:val="24"/>
          <w:szCs w:val="24"/>
        </w:rPr>
        <w:t>4.9</w:t>
      </w:r>
      <w:r>
        <w:rPr>
          <w:rFonts w:ascii="Times New Roman" w:eastAsia="宋体" w:hAnsi="Times New Roman" w:cs="Times New Roman" w:hint="eastAsia"/>
          <w:color w:val="000000" w:themeColor="text1"/>
          <w:sz w:val="24"/>
          <w:szCs w:val="24"/>
        </w:rPr>
        <w:t>），即可得到</w:t>
      </w:r>
      <w:proofErr w:type="gramStart"/>
      <w:r>
        <w:rPr>
          <w:rFonts w:ascii="Times New Roman" w:eastAsia="宋体" w:hAnsi="Times New Roman" w:cs="Times New Roman" w:hint="eastAsia"/>
          <w:color w:val="000000" w:themeColor="text1"/>
          <w:sz w:val="24"/>
          <w:szCs w:val="24"/>
        </w:rPr>
        <w:t>固定送</w:t>
      </w:r>
      <w:proofErr w:type="gramEnd"/>
      <w:r>
        <w:rPr>
          <w:rFonts w:ascii="Times New Roman" w:eastAsia="宋体" w:hAnsi="Times New Roman" w:cs="Times New Roman" w:hint="eastAsia"/>
          <w:color w:val="000000" w:themeColor="text1"/>
          <w:sz w:val="24"/>
          <w:szCs w:val="24"/>
        </w:rPr>
        <w:t>风量条件下整流罩内空气温度，再根据式（</w:t>
      </w:r>
      <w:r>
        <w:rPr>
          <w:rFonts w:ascii="Times New Roman" w:eastAsia="宋体" w:hAnsi="Times New Roman" w:cs="Times New Roman" w:hint="eastAsia"/>
          <w:color w:val="000000" w:themeColor="text1"/>
          <w:sz w:val="24"/>
          <w:szCs w:val="24"/>
        </w:rPr>
        <w:t>4.10</w:t>
      </w:r>
      <w:r>
        <w:rPr>
          <w:rFonts w:ascii="Times New Roman" w:eastAsia="宋体" w:hAnsi="Times New Roman" w:cs="Times New Roman" w:hint="eastAsia"/>
          <w:color w:val="000000" w:themeColor="text1"/>
          <w:sz w:val="24"/>
          <w:szCs w:val="24"/>
        </w:rPr>
        <w:t>）可以求得罩内湿空气的</w:t>
      </w:r>
      <w:proofErr w:type="gramStart"/>
      <w:r>
        <w:rPr>
          <w:rFonts w:ascii="Times New Roman" w:eastAsia="宋体" w:hAnsi="Times New Roman" w:cs="Times New Roman" w:hint="eastAsia"/>
          <w:color w:val="000000" w:themeColor="text1"/>
          <w:sz w:val="24"/>
          <w:szCs w:val="24"/>
        </w:rPr>
        <w:t>焓</w:t>
      </w:r>
      <w:proofErr w:type="gramEnd"/>
      <w:r>
        <w:rPr>
          <w:rFonts w:ascii="Times New Roman" w:eastAsia="宋体" w:hAnsi="Times New Roman" w:cs="Times New Roman" w:hint="eastAsia"/>
          <w:color w:val="000000" w:themeColor="text1"/>
          <w:sz w:val="24"/>
          <w:szCs w:val="24"/>
        </w:rPr>
        <w:t>值，最后可以通过式（</w:t>
      </w:r>
      <w:r>
        <w:rPr>
          <w:rFonts w:ascii="Times New Roman" w:eastAsia="宋体" w:hAnsi="Times New Roman" w:cs="Times New Roman" w:hint="eastAsia"/>
          <w:color w:val="000000" w:themeColor="text1"/>
          <w:sz w:val="24"/>
          <w:szCs w:val="24"/>
        </w:rPr>
        <w:t>4.11</w:t>
      </w:r>
      <w:r>
        <w:rPr>
          <w:rFonts w:ascii="Times New Roman" w:eastAsia="宋体" w:hAnsi="Times New Roman" w:cs="Times New Roman" w:hint="eastAsia"/>
          <w:color w:val="000000" w:themeColor="text1"/>
          <w:sz w:val="24"/>
          <w:szCs w:val="24"/>
        </w:rPr>
        <w:t>）和式（</w:t>
      </w:r>
      <w:r>
        <w:rPr>
          <w:rFonts w:ascii="Times New Roman" w:eastAsia="宋体" w:hAnsi="Times New Roman" w:cs="Times New Roman" w:hint="eastAsia"/>
          <w:color w:val="000000" w:themeColor="text1"/>
          <w:sz w:val="24"/>
          <w:szCs w:val="24"/>
        </w:rPr>
        <w:t>4.3</w:t>
      </w:r>
      <w:r>
        <w:rPr>
          <w:rFonts w:ascii="Times New Roman" w:eastAsia="宋体" w:hAnsi="Times New Roman" w:cs="Times New Roman" w:hint="eastAsia"/>
          <w:color w:val="000000" w:themeColor="text1"/>
          <w:sz w:val="24"/>
          <w:szCs w:val="24"/>
        </w:rPr>
        <w:t>）联立求得罩内湿空气相对湿度。</w:t>
      </w:r>
    </w:p>
    <w:p w14:paraId="7188494B"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1470AFA5" w14:textId="77777777" w:rsidR="005D4DFB" w:rsidRDefault="00853CF7">
      <w:pPr>
        <w:pStyle w:val="2"/>
      </w:pPr>
      <w:bookmarkStart w:id="123" w:name="_Toc125207185"/>
      <w:r>
        <w:rPr>
          <w:rFonts w:hint="eastAsia"/>
        </w:rPr>
        <w:t>4</w:t>
      </w:r>
      <w:r>
        <w:t>.</w:t>
      </w:r>
      <w:r>
        <w:rPr>
          <w:rFonts w:hint="eastAsia"/>
        </w:rPr>
        <w:t>2</w:t>
      </w:r>
      <w:r>
        <w:t xml:space="preserve"> </w:t>
      </w:r>
      <w:r>
        <w:rPr>
          <w:rFonts w:hint="eastAsia"/>
        </w:rPr>
        <w:t>ANT-LION</w:t>
      </w:r>
      <w:r>
        <w:rPr>
          <w:rFonts w:hint="eastAsia"/>
        </w:rPr>
        <w:t>优化原理</w:t>
      </w:r>
      <w:bookmarkEnd w:id="123"/>
    </w:p>
    <w:p w14:paraId="420F07E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proofErr w:type="gramStart"/>
      <w:r>
        <w:rPr>
          <w:rFonts w:ascii="Times New Roman" w:eastAsia="宋体" w:hAnsi="Times New Roman" w:cs="Times New Roman" w:hint="eastAsia"/>
          <w:color w:val="000000" w:themeColor="text1"/>
          <w:sz w:val="24"/>
          <w:szCs w:val="24"/>
        </w:rPr>
        <w:t>蚁狮优化</w:t>
      </w:r>
      <w:proofErr w:type="gramEnd"/>
      <w:r>
        <w:rPr>
          <w:rFonts w:ascii="Times New Roman" w:eastAsia="宋体" w:hAnsi="Times New Roman" w:cs="Times New Roman" w:hint="eastAsia"/>
          <w:color w:val="000000" w:themeColor="text1"/>
          <w:sz w:val="24"/>
          <w:szCs w:val="24"/>
        </w:rPr>
        <w:t>算法（</w:t>
      </w:r>
      <w:r>
        <w:rPr>
          <w:rFonts w:ascii="Times New Roman" w:eastAsia="宋体" w:hAnsi="Times New Roman" w:cs="Times New Roman" w:hint="eastAsia"/>
          <w:color w:val="000000" w:themeColor="text1"/>
          <w:sz w:val="24"/>
          <w:szCs w:val="24"/>
        </w:rPr>
        <w:t>Ant Lion Optimization</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ALO</w:t>
      </w:r>
      <w:r>
        <w:rPr>
          <w:rFonts w:ascii="Times New Roman" w:eastAsia="宋体" w:hAnsi="Times New Roman" w:cs="Times New Roman" w:hint="eastAsia"/>
          <w:color w:val="000000" w:themeColor="text1"/>
          <w:sz w:val="24"/>
          <w:szCs w:val="24"/>
        </w:rPr>
        <w:t>）是在</w:t>
      </w:r>
      <w:r>
        <w:rPr>
          <w:rFonts w:ascii="Times New Roman" w:eastAsia="宋体" w:hAnsi="Times New Roman" w:cs="Times New Roman" w:hint="eastAsia"/>
          <w:color w:val="000000" w:themeColor="text1"/>
          <w:sz w:val="24"/>
          <w:szCs w:val="24"/>
        </w:rPr>
        <w:t xml:space="preserve">2015 </w:t>
      </w:r>
      <w:r>
        <w:rPr>
          <w:rFonts w:ascii="Times New Roman" w:eastAsia="宋体" w:hAnsi="Times New Roman" w:cs="Times New Roman" w:hint="eastAsia"/>
          <w:color w:val="000000" w:themeColor="text1"/>
          <w:sz w:val="24"/>
          <w:szCs w:val="24"/>
        </w:rPr>
        <w:t>年由澳大利亚学者</w:t>
      </w:r>
      <w:proofErr w:type="spellStart"/>
      <w:r>
        <w:rPr>
          <w:rFonts w:ascii="Times New Roman" w:eastAsia="宋体" w:hAnsi="Times New Roman" w:cs="Times New Roman" w:hint="eastAsia"/>
          <w:color w:val="000000" w:themeColor="text1"/>
          <w:sz w:val="24"/>
          <w:szCs w:val="24"/>
        </w:rPr>
        <w:t>Mirjalili</w:t>
      </w:r>
      <w:proofErr w:type="spellEnd"/>
      <w:r>
        <w:rPr>
          <w:rFonts w:ascii="Times New Roman" w:eastAsia="宋体" w:hAnsi="Times New Roman" w:cs="Times New Roman" w:hint="eastAsia"/>
          <w:color w:val="000000" w:themeColor="text1"/>
          <w:sz w:val="24"/>
          <w:szCs w:val="24"/>
        </w:rPr>
        <w:t>等人根据</w:t>
      </w:r>
      <w:proofErr w:type="gramStart"/>
      <w:r>
        <w:rPr>
          <w:rFonts w:ascii="Times New Roman" w:eastAsia="宋体" w:hAnsi="Times New Roman" w:cs="Times New Roman" w:hint="eastAsia"/>
          <w:color w:val="000000" w:themeColor="text1"/>
          <w:sz w:val="24"/>
          <w:szCs w:val="24"/>
        </w:rPr>
        <w:t>蚁狮利用</w:t>
      </w:r>
      <w:proofErr w:type="gramEnd"/>
      <w:r>
        <w:rPr>
          <w:rFonts w:ascii="Times New Roman" w:eastAsia="宋体" w:hAnsi="Times New Roman" w:cs="Times New Roman" w:hint="eastAsia"/>
          <w:color w:val="000000" w:themeColor="text1"/>
          <w:sz w:val="24"/>
          <w:szCs w:val="24"/>
        </w:rPr>
        <w:t>陷阱捕食蚂蚁的行为过程提出的仿生优化算法</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_Ref1099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[43]</w:t>
      </w:r>
      <w:r>
        <w:rPr>
          <w:rFonts w:ascii="Times New Roman" w:eastAsia="宋体" w:hAnsi="Times New Roman" w:cs="Times New Roman" w:hint="eastAsia"/>
          <w:color w:val="000000" w:themeColor="text1"/>
          <w:sz w:val="24"/>
          <w:szCs w:val="24"/>
          <w:vertAlign w:val="superscript"/>
        </w:rPr>
        <w:fldChar w:fldCharType="end"/>
      </w:r>
      <w:commentRangeStart w:id="124"/>
      <w:commentRangeEnd w:id="124"/>
      <w:r>
        <w:rPr>
          <w:vertAlign w:val="superscript"/>
        </w:rPr>
        <w:commentReference w:id="124"/>
      </w:r>
      <w:r>
        <w:rPr>
          <w:rFonts w:ascii="Times New Roman" w:eastAsia="宋体" w:hAnsi="Times New Roman" w:cs="Times New Roman" w:hint="eastAsia"/>
          <w:color w:val="000000" w:themeColor="text1"/>
          <w:sz w:val="24"/>
          <w:szCs w:val="24"/>
        </w:rPr>
        <w:t>。其核心是通过使用蚂蚁的随机游走策略，使得其在全局搜索方面具有很好的表现，同时轮盘赌策略和</w:t>
      </w:r>
      <w:proofErr w:type="gramStart"/>
      <w:r>
        <w:rPr>
          <w:rFonts w:ascii="Times New Roman" w:eastAsia="宋体" w:hAnsi="Times New Roman" w:cs="Times New Roman" w:hint="eastAsia"/>
          <w:color w:val="000000" w:themeColor="text1"/>
          <w:sz w:val="24"/>
          <w:szCs w:val="24"/>
        </w:rPr>
        <w:t>精英蚁狮策略</w:t>
      </w:r>
      <w:proofErr w:type="gramEnd"/>
      <w:r>
        <w:rPr>
          <w:rFonts w:ascii="Times New Roman" w:eastAsia="宋体" w:hAnsi="Times New Roman" w:cs="Times New Roman" w:hint="eastAsia"/>
          <w:color w:val="000000" w:themeColor="text1"/>
          <w:sz w:val="24"/>
          <w:szCs w:val="24"/>
        </w:rPr>
        <w:t>的应用使得其具有良好的局部寻优性能。</w:t>
      </w:r>
    </w:p>
    <w:p w14:paraId="41413CF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proofErr w:type="gramStart"/>
      <w:r>
        <w:rPr>
          <w:rFonts w:ascii="Times New Roman" w:eastAsia="宋体" w:hAnsi="Times New Roman" w:cs="Times New Roman" w:hint="eastAsia"/>
          <w:color w:val="000000" w:themeColor="text1"/>
          <w:sz w:val="24"/>
          <w:szCs w:val="24"/>
        </w:rPr>
        <w:t>在蚁狮算法</w:t>
      </w:r>
      <w:proofErr w:type="gramEnd"/>
      <w:r>
        <w:rPr>
          <w:rFonts w:ascii="Times New Roman" w:eastAsia="宋体" w:hAnsi="Times New Roman" w:cs="Times New Roman" w:hint="eastAsia"/>
          <w:color w:val="000000" w:themeColor="text1"/>
          <w:sz w:val="24"/>
          <w:szCs w:val="24"/>
        </w:rPr>
        <w:t>中主要引入三个角色：蚂蚁、蚁狮、精英蚁狮。蚂蚁代表可行解，通过蚂蚁的随机游走探索全局解空间，</w:t>
      </w:r>
      <w:proofErr w:type="gramStart"/>
      <w:r>
        <w:rPr>
          <w:rFonts w:ascii="Times New Roman" w:eastAsia="宋体" w:hAnsi="Times New Roman" w:cs="Times New Roman" w:hint="eastAsia"/>
          <w:color w:val="000000" w:themeColor="text1"/>
          <w:sz w:val="24"/>
          <w:szCs w:val="24"/>
        </w:rPr>
        <w:t>蚁狮代表</w:t>
      </w:r>
      <w:proofErr w:type="gramEnd"/>
      <w:r>
        <w:rPr>
          <w:rFonts w:ascii="Times New Roman" w:eastAsia="宋体" w:hAnsi="Times New Roman" w:cs="Times New Roman" w:hint="eastAsia"/>
          <w:color w:val="000000" w:themeColor="text1"/>
          <w:sz w:val="24"/>
          <w:szCs w:val="24"/>
        </w:rPr>
        <w:t>局部最优解，其值是通过蚂蚁和</w:t>
      </w:r>
      <w:proofErr w:type="gramStart"/>
      <w:r>
        <w:rPr>
          <w:rFonts w:ascii="Times New Roman" w:eastAsia="宋体" w:hAnsi="Times New Roman" w:cs="Times New Roman" w:hint="eastAsia"/>
          <w:color w:val="000000" w:themeColor="text1"/>
          <w:sz w:val="24"/>
          <w:szCs w:val="24"/>
        </w:rPr>
        <w:t>蚁狮</w:t>
      </w:r>
      <w:proofErr w:type="gramEnd"/>
      <w:r>
        <w:rPr>
          <w:rFonts w:ascii="Times New Roman" w:eastAsia="宋体" w:hAnsi="Times New Roman" w:cs="Times New Roman" w:hint="eastAsia"/>
          <w:color w:val="000000" w:themeColor="text1"/>
          <w:sz w:val="24"/>
          <w:szCs w:val="24"/>
        </w:rPr>
        <w:t>的适应度值比较来进行更新的，</w:t>
      </w:r>
      <w:proofErr w:type="gramStart"/>
      <w:r>
        <w:rPr>
          <w:rFonts w:ascii="Times New Roman" w:eastAsia="宋体" w:hAnsi="Times New Roman" w:cs="Times New Roman" w:hint="eastAsia"/>
          <w:color w:val="000000" w:themeColor="text1"/>
          <w:sz w:val="24"/>
          <w:szCs w:val="24"/>
        </w:rPr>
        <w:t>精英蚁狮代表</w:t>
      </w:r>
      <w:proofErr w:type="gramEnd"/>
      <w:r>
        <w:rPr>
          <w:rFonts w:ascii="Times New Roman" w:eastAsia="宋体" w:hAnsi="Times New Roman" w:cs="Times New Roman" w:hint="eastAsia"/>
          <w:color w:val="000000" w:themeColor="text1"/>
          <w:sz w:val="24"/>
          <w:szCs w:val="24"/>
        </w:rPr>
        <w:t>全局最优解，在所有的</w:t>
      </w:r>
      <w:proofErr w:type="gramStart"/>
      <w:r>
        <w:rPr>
          <w:rFonts w:ascii="Times New Roman" w:eastAsia="宋体" w:hAnsi="Times New Roman" w:cs="Times New Roman" w:hint="eastAsia"/>
          <w:color w:val="000000" w:themeColor="text1"/>
          <w:sz w:val="24"/>
          <w:szCs w:val="24"/>
        </w:rPr>
        <w:t>蚁狮完成</w:t>
      </w:r>
      <w:proofErr w:type="gramEnd"/>
      <w:r>
        <w:rPr>
          <w:rFonts w:ascii="Times New Roman" w:eastAsia="宋体" w:hAnsi="Times New Roman" w:cs="Times New Roman" w:hint="eastAsia"/>
          <w:color w:val="000000" w:themeColor="text1"/>
          <w:sz w:val="24"/>
          <w:szCs w:val="24"/>
        </w:rPr>
        <w:t>更新后，再对所有</w:t>
      </w:r>
      <w:proofErr w:type="gramStart"/>
      <w:r>
        <w:rPr>
          <w:rFonts w:ascii="Times New Roman" w:eastAsia="宋体" w:hAnsi="Times New Roman" w:cs="Times New Roman" w:hint="eastAsia"/>
          <w:color w:val="000000" w:themeColor="text1"/>
          <w:sz w:val="24"/>
          <w:szCs w:val="24"/>
        </w:rPr>
        <w:t>蚁狮适应度</w:t>
      </w:r>
      <w:proofErr w:type="gramEnd"/>
      <w:r>
        <w:rPr>
          <w:rFonts w:ascii="Times New Roman" w:eastAsia="宋体" w:hAnsi="Times New Roman" w:cs="Times New Roman" w:hint="eastAsia"/>
          <w:color w:val="000000" w:themeColor="text1"/>
          <w:sz w:val="24"/>
          <w:szCs w:val="24"/>
        </w:rPr>
        <w:t>进行比较选出适应度值最大的</w:t>
      </w:r>
      <w:proofErr w:type="gramStart"/>
      <w:r>
        <w:rPr>
          <w:rFonts w:ascii="Times New Roman" w:eastAsia="宋体" w:hAnsi="Times New Roman" w:cs="Times New Roman" w:hint="eastAsia"/>
          <w:color w:val="000000" w:themeColor="text1"/>
          <w:sz w:val="24"/>
          <w:szCs w:val="24"/>
        </w:rPr>
        <w:t>蚁狮作为</w:t>
      </w:r>
      <w:proofErr w:type="gramEnd"/>
      <w:r>
        <w:rPr>
          <w:rFonts w:ascii="Times New Roman" w:eastAsia="宋体" w:hAnsi="Times New Roman" w:cs="Times New Roman" w:hint="eastAsia"/>
          <w:color w:val="000000" w:themeColor="text1"/>
          <w:sz w:val="24"/>
          <w:szCs w:val="24"/>
        </w:rPr>
        <w:t>精英蚁狮，迭代结束后精英</w:t>
      </w:r>
      <w:proofErr w:type="gramStart"/>
      <w:r>
        <w:rPr>
          <w:rFonts w:ascii="Times New Roman" w:eastAsia="宋体" w:hAnsi="Times New Roman" w:cs="Times New Roman" w:hint="eastAsia"/>
          <w:color w:val="000000" w:themeColor="text1"/>
          <w:sz w:val="24"/>
          <w:szCs w:val="24"/>
        </w:rPr>
        <w:t>蚁狮即</w:t>
      </w:r>
      <w:proofErr w:type="gramEnd"/>
      <w:r>
        <w:rPr>
          <w:rFonts w:ascii="Times New Roman" w:eastAsia="宋体" w:hAnsi="Times New Roman" w:cs="Times New Roman" w:hint="eastAsia"/>
          <w:color w:val="000000" w:themeColor="text1"/>
          <w:sz w:val="24"/>
          <w:szCs w:val="24"/>
        </w:rPr>
        <w:t>为所求的最优解。</w:t>
      </w:r>
      <w:proofErr w:type="gramStart"/>
      <w:r>
        <w:rPr>
          <w:rFonts w:ascii="Times New Roman" w:eastAsia="宋体" w:hAnsi="Times New Roman" w:cs="Times New Roman" w:hint="eastAsia"/>
          <w:color w:val="000000" w:themeColor="text1"/>
          <w:sz w:val="24"/>
          <w:szCs w:val="24"/>
        </w:rPr>
        <w:t>蚁狮算法</w:t>
      </w:r>
      <w:proofErr w:type="gramEnd"/>
      <w:r>
        <w:rPr>
          <w:rFonts w:ascii="Times New Roman" w:eastAsia="宋体" w:hAnsi="Times New Roman" w:cs="Times New Roman" w:hint="eastAsia"/>
          <w:color w:val="000000" w:themeColor="text1"/>
          <w:sz w:val="24"/>
          <w:szCs w:val="24"/>
        </w:rPr>
        <w:t>的具体过程如下：</w:t>
      </w:r>
    </w:p>
    <w:p w14:paraId="7ECC29F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 xml:space="preserve">① </w:t>
      </w:r>
      <w:r>
        <w:rPr>
          <w:rFonts w:ascii="Times New Roman" w:eastAsia="宋体" w:hAnsi="Times New Roman" w:cs="Times New Roman" w:hint="eastAsia"/>
          <w:color w:val="000000" w:themeColor="text1"/>
          <w:sz w:val="24"/>
          <w:szCs w:val="24"/>
        </w:rPr>
        <w:t>初始化蚂蚁</w:t>
      </w:r>
      <w:proofErr w:type="gramStart"/>
      <w:r>
        <w:rPr>
          <w:rFonts w:ascii="Times New Roman" w:eastAsia="宋体" w:hAnsi="Times New Roman" w:cs="Times New Roman" w:hint="eastAsia"/>
          <w:color w:val="000000" w:themeColor="text1"/>
          <w:sz w:val="24"/>
          <w:szCs w:val="24"/>
        </w:rPr>
        <w:t>及蚁狮种群</w:t>
      </w:r>
      <w:proofErr w:type="gramEnd"/>
    </w:p>
    <w:p w14:paraId="7972D3F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通过随机生成的方式产生一定数量的蚂蚁和</w:t>
      </w:r>
      <w:proofErr w:type="gramStart"/>
      <w:r>
        <w:rPr>
          <w:rFonts w:ascii="Times New Roman" w:eastAsia="宋体" w:hAnsi="Times New Roman" w:cs="Times New Roman" w:hint="eastAsia"/>
          <w:color w:val="000000" w:themeColor="text1"/>
          <w:sz w:val="24"/>
          <w:szCs w:val="24"/>
        </w:rPr>
        <w:t>蚁狮</w:t>
      </w:r>
      <w:proofErr w:type="gramEnd"/>
      <w:r>
        <w:rPr>
          <w:rFonts w:ascii="Times New Roman" w:eastAsia="宋体" w:hAnsi="Times New Roman" w:cs="Times New Roman" w:hint="eastAsia"/>
          <w:color w:val="000000" w:themeColor="text1"/>
          <w:sz w:val="24"/>
          <w:szCs w:val="24"/>
        </w:rPr>
        <w:t>种群，初始化蚂蚁种群的位置可以使用式（</w:t>
      </w:r>
      <w:r>
        <w:rPr>
          <w:rFonts w:ascii="Times New Roman" w:eastAsia="宋体" w:hAnsi="Times New Roman" w:cs="Times New Roman" w:hint="eastAsia"/>
          <w:color w:val="000000" w:themeColor="text1"/>
          <w:sz w:val="24"/>
          <w:szCs w:val="24"/>
        </w:rPr>
        <w:t>4.12</w:t>
      </w:r>
      <w:r>
        <w:rPr>
          <w:rFonts w:ascii="Times New Roman" w:eastAsia="宋体" w:hAnsi="Times New Roman" w:cs="Times New Roman" w:hint="eastAsia"/>
          <w:color w:val="000000" w:themeColor="text1"/>
          <w:sz w:val="24"/>
          <w:szCs w:val="24"/>
        </w:rPr>
        <w:t>）矩阵表示，其适应度值（目标函数）可以使用（</w:t>
      </w:r>
      <w:r>
        <w:rPr>
          <w:rFonts w:ascii="Times New Roman" w:eastAsia="宋体" w:hAnsi="Times New Roman" w:cs="Times New Roman" w:hint="eastAsia"/>
          <w:color w:val="000000" w:themeColor="text1"/>
          <w:sz w:val="24"/>
          <w:szCs w:val="24"/>
        </w:rPr>
        <w:t>4.13</w:t>
      </w:r>
      <w:r>
        <w:rPr>
          <w:rFonts w:ascii="Times New Roman" w:eastAsia="宋体" w:hAnsi="Times New Roman" w:cs="Times New Roman" w:hint="eastAsia"/>
          <w:color w:val="000000" w:themeColor="text1"/>
          <w:sz w:val="24"/>
          <w:szCs w:val="24"/>
        </w:rPr>
        <w:t>）的矩阵函数表示：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53B2BE59" w14:textId="77777777">
        <w:trPr>
          <w:jc w:val="center"/>
        </w:trPr>
        <w:tc>
          <w:tcPr>
            <w:tcW w:w="6818" w:type="dxa"/>
            <w:tcBorders>
              <w:tl2br w:val="nil"/>
              <w:tr2bl w:val="nil"/>
            </w:tcBorders>
            <w:vAlign w:val="center"/>
          </w:tcPr>
          <w:p w14:paraId="453A0EC8"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46"/>
                <w:sz w:val="24"/>
                <w:szCs w:val="24"/>
              </w:rPr>
              <w:object w:dxaOrig="2140" w:dyaOrig="1020" w14:anchorId="0DD0C67D">
                <v:shape id="_x0000_i1189" type="#_x0000_t75" style="width:107.4pt;height:51pt" o:ole="">
                  <v:imagedata r:id="rId369" o:title=""/>
                </v:shape>
                <o:OLEObject Type="Embed" ProgID="Equation.3" ShapeID="_x0000_i1189" DrawAspect="Content" ObjectID="_1735859537" r:id="rId370"/>
              </w:object>
            </w:r>
          </w:p>
        </w:tc>
        <w:tc>
          <w:tcPr>
            <w:tcW w:w="1704" w:type="dxa"/>
            <w:tcBorders>
              <w:tl2br w:val="nil"/>
              <w:tr2bl w:val="nil"/>
            </w:tcBorders>
            <w:vAlign w:val="center"/>
          </w:tcPr>
          <w:p w14:paraId="53C5509F"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(4.12)</w:t>
            </w:r>
          </w:p>
        </w:tc>
      </w:tr>
      <w:tr w:rsidR="005D4DFB" w14:paraId="36AC55A0" w14:textId="77777777">
        <w:trPr>
          <w:jc w:val="center"/>
        </w:trPr>
        <w:tc>
          <w:tcPr>
            <w:tcW w:w="6818" w:type="dxa"/>
            <w:tcBorders>
              <w:tl2br w:val="nil"/>
              <w:tr2bl w:val="nil"/>
            </w:tcBorders>
            <w:vAlign w:val="center"/>
          </w:tcPr>
          <w:p w14:paraId="0B3D4D54" w14:textId="77777777" w:rsidR="005D4DFB" w:rsidRDefault="00853CF7">
            <w:pPr>
              <w:jc w:val="center"/>
              <w:textAlignment w:val="center"/>
              <w:rPr>
                <w:rFonts w:ascii="Times New Roman" w:hAnsi="Times New Roman"/>
                <w:color w:val="000000" w:themeColor="text1"/>
                <w:position w:val="-30"/>
              </w:rPr>
            </w:pPr>
            <w:r>
              <w:rPr>
                <w:rFonts w:ascii="Times New Roman" w:eastAsia="宋体" w:hAnsi="Times New Roman" w:cs="Times New Roman"/>
                <w:color w:val="000000" w:themeColor="text1"/>
                <w:position w:val="-46"/>
                <w:sz w:val="24"/>
                <w:szCs w:val="24"/>
              </w:rPr>
              <w:object w:dxaOrig="2840" w:dyaOrig="1020" w14:anchorId="1A262DD5">
                <v:shape id="_x0000_i1190" type="#_x0000_t75" style="width:142.2pt;height:51pt" o:ole="">
                  <v:imagedata r:id="rId371" o:title=""/>
                </v:shape>
                <o:OLEObject Type="Embed" ProgID="Equation.3" ShapeID="_x0000_i1190" DrawAspect="Content" ObjectID="_1735859538" r:id="rId372"/>
              </w:object>
            </w:r>
          </w:p>
        </w:tc>
        <w:tc>
          <w:tcPr>
            <w:tcW w:w="1704" w:type="dxa"/>
            <w:tcBorders>
              <w:tl2br w:val="nil"/>
              <w:tr2bl w:val="nil"/>
            </w:tcBorders>
            <w:vAlign w:val="center"/>
          </w:tcPr>
          <w:p w14:paraId="6598EC41"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(4.13)</w:t>
            </w:r>
          </w:p>
        </w:tc>
      </w:tr>
    </w:tbl>
    <w:p w14:paraId="0C5DB711" w14:textId="77777777" w:rsidR="005D4DFB" w:rsidRDefault="00853CF7">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10"/>
          <w:sz w:val="24"/>
          <w:szCs w:val="24"/>
        </w:rPr>
        <w:object w:dxaOrig="499" w:dyaOrig="320" w14:anchorId="4685AB5A">
          <v:shape id="_x0000_i1191" type="#_x0000_t75" style="width:25.2pt;height:16.2pt" o:ole="">
            <v:imagedata r:id="rId373" o:title=""/>
          </v:shape>
          <o:OLEObject Type="Embed" ProgID="Equation.3" ShapeID="_x0000_i1191" DrawAspect="Content" ObjectID="_1735859539" r:id="rId374"/>
        </w:object>
      </w:r>
      <w:r>
        <w:rPr>
          <w:rFonts w:ascii="Times New Roman" w:eastAsia="宋体" w:hAnsi="Times New Roman" w:cs="Times New Roman" w:hint="eastAsia"/>
          <w:color w:val="000000" w:themeColor="text1"/>
          <w:sz w:val="24"/>
          <w:szCs w:val="24"/>
        </w:rPr>
        <w:t>表示蚂蚁的位置矩阵，</w:t>
      </w:r>
      <w:r>
        <w:rPr>
          <w:rFonts w:ascii="Times New Roman" w:eastAsia="宋体" w:hAnsi="Times New Roman" w:cs="Times New Roman" w:hint="eastAsia"/>
          <w:color w:val="000000" w:themeColor="text1"/>
          <w:position w:val="-10"/>
          <w:sz w:val="24"/>
          <w:szCs w:val="24"/>
        </w:rPr>
        <w:object w:dxaOrig="600" w:dyaOrig="320" w14:anchorId="2877F81C">
          <v:shape id="_x0000_i1192" type="#_x0000_t75" style="width:30pt;height:16.2pt" o:ole="">
            <v:imagedata r:id="rId375" o:title=""/>
          </v:shape>
          <o:OLEObject Type="Embed" ProgID="Equation.3" ShapeID="_x0000_i1192" DrawAspect="Content" ObjectID="_1735859540" r:id="rId376"/>
        </w:object>
      </w:r>
      <w:r>
        <w:rPr>
          <w:rFonts w:ascii="Times New Roman" w:eastAsia="宋体" w:hAnsi="Times New Roman" w:cs="Times New Roman" w:hint="eastAsia"/>
          <w:color w:val="000000" w:themeColor="text1"/>
          <w:sz w:val="24"/>
          <w:szCs w:val="24"/>
        </w:rPr>
        <w:t>表示蚂蚁适应度值矩阵，</w:t>
      </w:r>
      <w:r>
        <w:rPr>
          <w:rFonts w:ascii="Times New Roman" w:eastAsia="宋体" w:hAnsi="Times New Roman" w:cs="Times New Roman" w:hint="eastAsia"/>
          <w:color w:val="000000" w:themeColor="text1"/>
          <w:position w:val="-6"/>
          <w:sz w:val="24"/>
          <w:szCs w:val="24"/>
        </w:rPr>
        <w:object w:dxaOrig="180" w:dyaOrig="200" w14:anchorId="26F6C623">
          <v:shape id="_x0000_i1193" type="#_x0000_t75" style="width:9pt;height:10.2pt" o:ole="">
            <v:imagedata r:id="rId377" o:title=""/>
          </v:shape>
          <o:OLEObject Type="Embed" ProgID="Equation.3" ShapeID="_x0000_i1193" DrawAspect="Content" ObjectID="_1735859541" r:id="rId378"/>
        </w:object>
      </w:r>
      <w:r>
        <w:rPr>
          <w:rFonts w:ascii="Times New Roman" w:eastAsia="宋体" w:hAnsi="Times New Roman" w:cs="Times New Roman" w:hint="eastAsia"/>
          <w:color w:val="000000" w:themeColor="text1"/>
          <w:sz w:val="24"/>
          <w:szCs w:val="24"/>
        </w:rPr>
        <w:t>为蚂蚁数量，</w:t>
      </w:r>
      <w:r>
        <w:rPr>
          <w:rFonts w:ascii="Times New Roman" w:eastAsia="宋体" w:hAnsi="Times New Roman" w:cs="Times New Roman" w:hint="eastAsia"/>
          <w:color w:val="000000" w:themeColor="text1"/>
          <w:position w:val="-6"/>
          <w:sz w:val="24"/>
          <w:szCs w:val="24"/>
        </w:rPr>
        <w:object w:dxaOrig="220" w:dyaOrig="260" w14:anchorId="55AD3E1D">
          <v:shape id="_x0000_i1194" type="#_x0000_t75" style="width:10.8pt;height:13.2pt" o:ole="">
            <v:imagedata r:id="rId379" o:title=""/>
          </v:shape>
          <o:OLEObject Type="Embed" ProgID="Equation.3" ShapeID="_x0000_i1194" DrawAspect="Content" ObjectID="_1735859542" r:id="rId380"/>
        </w:object>
      </w:r>
      <w:r>
        <w:rPr>
          <w:rFonts w:ascii="Times New Roman" w:eastAsia="宋体" w:hAnsi="Times New Roman" w:cs="Times New Roman" w:hint="eastAsia"/>
          <w:color w:val="000000" w:themeColor="text1"/>
          <w:sz w:val="24"/>
          <w:szCs w:val="24"/>
        </w:rPr>
        <w:t>为特征维度，</w:t>
      </w:r>
      <w:r>
        <w:rPr>
          <w:rFonts w:ascii="Times New Roman" w:eastAsia="宋体" w:hAnsi="Times New Roman" w:cs="Times New Roman" w:hint="eastAsia"/>
          <w:color w:val="000000" w:themeColor="text1"/>
          <w:position w:val="-10"/>
          <w:sz w:val="24"/>
          <w:szCs w:val="24"/>
        </w:rPr>
        <w:object w:dxaOrig="700" w:dyaOrig="320" w14:anchorId="415F7F18">
          <v:shape id="_x0000_i1195" type="#_x0000_t75" style="width:35.4pt;height:16.2pt" o:ole="">
            <v:imagedata r:id="rId381" o:title=""/>
          </v:shape>
          <o:OLEObject Type="Embed" ProgID="Equation.3" ShapeID="_x0000_i1195" DrawAspect="Content" ObjectID="_1735859543" r:id="rId382"/>
        </w:object>
      </w:r>
      <w:r>
        <w:rPr>
          <w:rFonts w:ascii="Times New Roman" w:eastAsia="宋体" w:hAnsi="Times New Roman" w:cs="Times New Roman" w:hint="eastAsia"/>
          <w:color w:val="000000" w:themeColor="text1"/>
          <w:sz w:val="24"/>
          <w:szCs w:val="24"/>
        </w:rPr>
        <w:t>表示蚂蚁在该位置的适应度值，同样的，</w:t>
      </w:r>
      <w:proofErr w:type="gramStart"/>
      <w:r>
        <w:rPr>
          <w:rFonts w:ascii="Times New Roman" w:eastAsia="宋体" w:hAnsi="Times New Roman" w:cs="Times New Roman" w:hint="eastAsia"/>
          <w:color w:val="000000" w:themeColor="text1"/>
          <w:sz w:val="24"/>
          <w:szCs w:val="24"/>
        </w:rPr>
        <w:t>初始化蚁狮种群</w:t>
      </w:r>
      <w:proofErr w:type="gramEnd"/>
      <w:r>
        <w:rPr>
          <w:rFonts w:ascii="Times New Roman" w:eastAsia="宋体" w:hAnsi="Times New Roman" w:cs="Times New Roman" w:hint="eastAsia"/>
          <w:color w:val="000000" w:themeColor="text1"/>
          <w:sz w:val="24"/>
          <w:szCs w:val="24"/>
        </w:rPr>
        <w:t>的位置及适应度函数值可以使用式（</w:t>
      </w:r>
      <w:r>
        <w:rPr>
          <w:rFonts w:ascii="Times New Roman" w:eastAsia="宋体" w:hAnsi="Times New Roman" w:cs="Times New Roman" w:hint="eastAsia"/>
          <w:color w:val="000000" w:themeColor="text1"/>
          <w:sz w:val="24"/>
          <w:szCs w:val="24"/>
        </w:rPr>
        <w:t>4.14</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4.15</w:t>
      </w:r>
      <w:r>
        <w:rPr>
          <w:rFonts w:ascii="Times New Roman" w:eastAsia="宋体" w:hAnsi="Times New Roman" w:cs="Times New Roman" w:hint="eastAsia"/>
          <w:color w:val="000000" w:themeColor="text1"/>
          <w:sz w:val="24"/>
          <w:szCs w:val="24"/>
        </w:rPr>
        <w:t>）的矩阵函数表示：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29FAB354" w14:textId="77777777">
        <w:trPr>
          <w:jc w:val="center"/>
        </w:trPr>
        <w:tc>
          <w:tcPr>
            <w:tcW w:w="6818" w:type="dxa"/>
            <w:tcBorders>
              <w:tl2br w:val="nil"/>
              <w:tr2bl w:val="nil"/>
            </w:tcBorders>
            <w:vAlign w:val="center"/>
          </w:tcPr>
          <w:p w14:paraId="7601E96A" w14:textId="77777777" w:rsidR="005D4DFB" w:rsidRDefault="00853CF7">
            <w:pPr>
              <w:jc w:val="center"/>
              <w:textAlignment w:val="center"/>
              <w:rPr>
                <w:rFonts w:ascii="Times New Roman" w:hAnsi="Times New Roman"/>
                <w:color w:val="000000" w:themeColor="text1"/>
              </w:rPr>
            </w:pPr>
            <w:r>
              <w:rPr>
                <w:rFonts w:ascii="Times New Roman" w:eastAsia="宋体" w:hAnsi="Times New Roman" w:cs="Times New Roman"/>
                <w:color w:val="000000" w:themeColor="text1"/>
                <w:position w:val="-46"/>
                <w:sz w:val="24"/>
                <w:szCs w:val="24"/>
              </w:rPr>
              <w:object w:dxaOrig="2659" w:dyaOrig="1020" w14:anchorId="4C9D18E9">
                <v:shape id="_x0000_i1196" type="#_x0000_t75" style="width:133.2pt;height:51pt" o:ole="">
                  <v:imagedata r:id="rId383" o:title=""/>
                </v:shape>
                <o:OLEObject Type="Embed" ProgID="Equation.3" ShapeID="_x0000_i1196" DrawAspect="Content" ObjectID="_1735859544" r:id="rId384"/>
              </w:object>
            </w:r>
          </w:p>
        </w:tc>
        <w:tc>
          <w:tcPr>
            <w:tcW w:w="1704" w:type="dxa"/>
            <w:tcBorders>
              <w:tl2br w:val="nil"/>
              <w:tr2bl w:val="nil"/>
            </w:tcBorders>
            <w:vAlign w:val="center"/>
          </w:tcPr>
          <w:p w14:paraId="1C84B404"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(4.14)</w:t>
            </w:r>
          </w:p>
        </w:tc>
      </w:tr>
      <w:tr w:rsidR="005D4DFB" w14:paraId="5365F83F" w14:textId="77777777">
        <w:trPr>
          <w:jc w:val="center"/>
        </w:trPr>
        <w:tc>
          <w:tcPr>
            <w:tcW w:w="6818" w:type="dxa"/>
            <w:tcBorders>
              <w:tl2br w:val="nil"/>
              <w:tr2bl w:val="nil"/>
            </w:tcBorders>
            <w:vAlign w:val="center"/>
          </w:tcPr>
          <w:p w14:paraId="11BE67FF" w14:textId="77777777" w:rsidR="005D4DFB" w:rsidRDefault="00853CF7">
            <w:pPr>
              <w:jc w:val="center"/>
              <w:textAlignment w:val="center"/>
              <w:rPr>
                <w:rFonts w:ascii="Times New Roman" w:hAnsi="Times New Roman"/>
                <w:color w:val="000000" w:themeColor="text1"/>
                <w:position w:val="-30"/>
              </w:rPr>
            </w:pPr>
            <w:r>
              <w:rPr>
                <w:rFonts w:ascii="Times New Roman" w:eastAsia="宋体" w:hAnsi="Times New Roman" w:cs="Times New Roman"/>
                <w:color w:val="000000" w:themeColor="text1"/>
                <w:position w:val="-46"/>
                <w:sz w:val="24"/>
                <w:szCs w:val="24"/>
              </w:rPr>
              <w:object w:dxaOrig="3360" w:dyaOrig="1020" w14:anchorId="6B4DB494">
                <v:shape id="_x0000_i1197" type="#_x0000_t75" style="width:168pt;height:51pt" o:ole="">
                  <v:imagedata r:id="rId385" o:title=""/>
                </v:shape>
                <o:OLEObject Type="Embed" ProgID="Equation.3" ShapeID="_x0000_i1197" DrawAspect="Content" ObjectID="_1735859545" r:id="rId386"/>
              </w:object>
            </w:r>
          </w:p>
        </w:tc>
        <w:tc>
          <w:tcPr>
            <w:tcW w:w="1704" w:type="dxa"/>
            <w:tcBorders>
              <w:tl2br w:val="nil"/>
              <w:tr2bl w:val="nil"/>
            </w:tcBorders>
            <w:vAlign w:val="center"/>
          </w:tcPr>
          <w:p w14:paraId="16E46792"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(4.15)</w:t>
            </w:r>
          </w:p>
        </w:tc>
      </w:tr>
    </w:tbl>
    <w:p w14:paraId="09F1692C"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10"/>
          <w:sz w:val="24"/>
          <w:szCs w:val="24"/>
        </w:rPr>
        <w:object w:dxaOrig="760" w:dyaOrig="320" w14:anchorId="7D1B6D27">
          <v:shape id="_x0000_i1198" type="#_x0000_t75" style="width:37.8pt;height:16.2pt" o:ole="">
            <v:imagedata r:id="rId387" o:title=""/>
          </v:shape>
          <o:OLEObject Type="Embed" ProgID="Equation.3" ShapeID="_x0000_i1198" DrawAspect="Content" ObjectID="_1735859546" r:id="rId388"/>
        </w:object>
      </w:r>
      <w:proofErr w:type="gramStart"/>
      <w:r>
        <w:rPr>
          <w:rFonts w:ascii="Times New Roman" w:eastAsia="宋体" w:hAnsi="Times New Roman" w:cs="Times New Roman" w:hint="eastAsia"/>
          <w:color w:val="000000" w:themeColor="text1"/>
          <w:sz w:val="24"/>
          <w:szCs w:val="24"/>
        </w:rPr>
        <w:t>表示蚁狮的</w:t>
      </w:r>
      <w:proofErr w:type="gramEnd"/>
      <w:r>
        <w:rPr>
          <w:rFonts w:ascii="Times New Roman" w:eastAsia="宋体" w:hAnsi="Times New Roman" w:cs="Times New Roman" w:hint="eastAsia"/>
          <w:color w:val="000000" w:themeColor="text1"/>
          <w:sz w:val="24"/>
          <w:szCs w:val="24"/>
        </w:rPr>
        <w:t>位置矩阵，</w:t>
      </w:r>
      <w:r>
        <w:rPr>
          <w:rFonts w:ascii="Times New Roman" w:eastAsia="宋体" w:hAnsi="Times New Roman" w:cs="Times New Roman" w:hint="eastAsia"/>
          <w:color w:val="000000" w:themeColor="text1"/>
          <w:position w:val="-10"/>
          <w:sz w:val="24"/>
          <w:szCs w:val="24"/>
        </w:rPr>
        <w:object w:dxaOrig="840" w:dyaOrig="320" w14:anchorId="3DE9EEE3">
          <v:shape id="_x0000_i1199" type="#_x0000_t75" style="width:42pt;height:16.2pt" o:ole="">
            <v:imagedata r:id="rId389" o:title=""/>
          </v:shape>
          <o:OLEObject Type="Embed" ProgID="Equation.3" ShapeID="_x0000_i1199" DrawAspect="Content" ObjectID="_1735859547" r:id="rId390"/>
        </w:object>
      </w:r>
      <w:r>
        <w:rPr>
          <w:rFonts w:ascii="Times New Roman" w:eastAsia="宋体" w:hAnsi="Times New Roman" w:cs="Times New Roman" w:hint="eastAsia"/>
          <w:color w:val="000000" w:themeColor="text1"/>
          <w:sz w:val="24"/>
          <w:szCs w:val="24"/>
        </w:rPr>
        <w:t>表示</w:t>
      </w:r>
      <w:proofErr w:type="gramStart"/>
      <w:r>
        <w:rPr>
          <w:rFonts w:ascii="Times New Roman" w:eastAsia="宋体" w:hAnsi="Times New Roman" w:cs="Times New Roman" w:hint="eastAsia"/>
          <w:color w:val="000000" w:themeColor="text1"/>
          <w:sz w:val="24"/>
          <w:szCs w:val="24"/>
        </w:rPr>
        <w:t>蚁狮适应度</w:t>
      </w:r>
      <w:proofErr w:type="gramEnd"/>
      <w:r>
        <w:rPr>
          <w:rFonts w:ascii="Times New Roman" w:eastAsia="宋体" w:hAnsi="Times New Roman" w:cs="Times New Roman" w:hint="eastAsia"/>
          <w:color w:val="000000" w:themeColor="text1"/>
          <w:sz w:val="24"/>
          <w:szCs w:val="24"/>
        </w:rPr>
        <w:t>值矩阵，</w:t>
      </w:r>
      <w:r>
        <w:rPr>
          <w:rFonts w:ascii="Times New Roman" w:eastAsia="宋体" w:hAnsi="Times New Roman" w:cs="Times New Roman" w:hint="eastAsia"/>
          <w:color w:val="000000" w:themeColor="text1"/>
          <w:position w:val="-10"/>
          <w:sz w:val="24"/>
          <w:szCs w:val="24"/>
        </w:rPr>
        <w:object w:dxaOrig="840" w:dyaOrig="320" w14:anchorId="01944BD6">
          <v:shape id="_x0000_i1200" type="#_x0000_t75" style="width:42pt;height:16.2pt" o:ole="">
            <v:imagedata r:id="rId391" o:title=""/>
          </v:shape>
          <o:OLEObject Type="Embed" ProgID="Equation.3" ShapeID="_x0000_i1200" DrawAspect="Content" ObjectID="_1735859548" r:id="rId392"/>
        </w:object>
      </w:r>
      <w:proofErr w:type="gramStart"/>
      <w:r>
        <w:rPr>
          <w:rFonts w:ascii="Times New Roman" w:eastAsia="宋体" w:hAnsi="Times New Roman" w:cs="Times New Roman" w:hint="eastAsia"/>
          <w:color w:val="000000" w:themeColor="text1"/>
          <w:sz w:val="24"/>
          <w:szCs w:val="24"/>
        </w:rPr>
        <w:t>表示蚁狮在</w:t>
      </w:r>
      <w:proofErr w:type="gramEnd"/>
      <w:r>
        <w:rPr>
          <w:rFonts w:ascii="Times New Roman" w:eastAsia="宋体" w:hAnsi="Times New Roman" w:cs="Times New Roman" w:hint="eastAsia"/>
          <w:color w:val="000000" w:themeColor="text1"/>
          <w:sz w:val="24"/>
          <w:szCs w:val="24"/>
        </w:rPr>
        <w:t>该位置的适应度值。</w:t>
      </w:r>
    </w:p>
    <w:p w14:paraId="4B1D2445"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计算每</w:t>
      </w:r>
      <w:proofErr w:type="gramStart"/>
      <w:r>
        <w:rPr>
          <w:rFonts w:ascii="Times New Roman" w:eastAsia="宋体" w:hAnsi="Times New Roman" w:cs="Times New Roman" w:hint="eastAsia"/>
          <w:color w:val="000000" w:themeColor="text1"/>
          <w:sz w:val="24"/>
          <w:szCs w:val="24"/>
        </w:rPr>
        <w:t>一个蚁狮的</w:t>
      </w:r>
      <w:proofErr w:type="gramEnd"/>
      <w:r>
        <w:rPr>
          <w:rFonts w:ascii="Times New Roman" w:eastAsia="宋体" w:hAnsi="Times New Roman" w:cs="Times New Roman" w:hint="eastAsia"/>
          <w:color w:val="000000" w:themeColor="text1"/>
          <w:sz w:val="24"/>
          <w:szCs w:val="24"/>
        </w:rPr>
        <w:t>适应度值，选择其中适应度最优的作为精英蚁狮，并根据轮盘赌的思想，按照适应度大小为每一个蚂蚁分配一个蚁狮。</w:t>
      </w:r>
    </w:p>
    <w:p w14:paraId="3805488A"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初始化完成后的</w:t>
      </w:r>
      <w:proofErr w:type="gramStart"/>
      <w:r>
        <w:rPr>
          <w:rFonts w:ascii="Times New Roman" w:eastAsia="宋体" w:hAnsi="Times New Roman" w:cs="Times New Roman" w:hint="eastAsia"/>
          <w:color w:val="000000" w:themeColor="text1"/>
          <w:sz w:val="24"/>
          <w:szCs w:val="24"/>
        </w:rPr>
        <w:t>蚁狮会</w:t>
      </w:r>
      <w:proofErr w:type="gramEnd"/>
      <w:r>
        <w:rPr>
          <w:rFonts w:ascii="Times New Roman" w:eastAsia="宋体" w:hAnsi="Times New Roman" w:cs="Times New Roman" w:hint="eastAsia"/>
          <w:color w:val="000000" w:themeColor="text1"/>
          <w:sz w:val="24"/>
          <w:szCs w:val="24"/>
        </w:rPr>
        <w:t>构造陷阱，蚂蚁会围绕分配的</w:t>
      </w:r>
      <w:proofErr w:type="gramStart"/>
      <w:r>
        <w:rPr>
          <w:rFonts w:ascii="Times New Roman" w:eastAsia="宋体" w:hAnsi="Times New Roman" w:cs="Times New Roman" w:hint="eastAsia"/>
          <w:color w:val="000000" w:themeColor="text1"/>
          <w:sz w:val="24"/>
          <w:szCs w:val="24"/>
        </w:rPr>
        <w:t>蚁狮附近</w:t>
      </w:r>
      <w:proofErr w:type="gramEnd"/>
      <w:r>
        <w:rPr>
          <w:rFonts w:ascii="Times New Roman" w:eastAsia="宋体" w:hAnsi="Times New Roman" w:cs="Times New Roman" w:hint="eastAsia"/>
          <w:color w:val="000000" w:themeColor="text1"/>
          <w:sz w:val="24"/>
          <w:szCs w:val="24"/>
        </w:rPr>
        <w:t>的超球</w:t>
      </w:r>
      <w:proofErr w:type="gramStart"/>
      <w:r>
        <w:rPr>
          <w:rFonts w:ascii="Times New Roman" w:eastAsia="宋体" w:hAnsi="Times New Roman" w:cs="Times New Roman" w:hint="eastAsia"/>
          <w:color w:val="000000" w:themeColor="text1"/>
          <w:sz w:val="24"/>
          <w:szCs w:val="24"/>
        </w:rPr>
        <w:t>体范围</w:t>
      </w:r>
      <w:proofErr w:type="gramEnd"/>
      <w:r>
        <w:rPr>
          <w:rFonts w:ascii="Times New Roman" w:eastAsia="宋体" w:hAnsi="Times New Roman" w:cs="Times New Roman" w:hint="eastAsia"/>
          <w:color w:val="000000" w:themeColor="text1"/>
          <w:sz w:val="24"/>
          <w:szCs w:val="24"/>
        </w:rPr>
        <w:t>内移动，蚂蚁在</w:t>
      </w:r>
      <w:proofErr w:type="gramStart"/>
      <w:r>
        <w:rPr>
          <w:rFonts w:ascii="Times New Roman" w:eastAsia="宋体" w:hAnsi="Times New Roman" w:cs="Times New Roman" w:hint="eastAsia"/>
          <w:color w:val="000000" w:themeColor="text1"/>
          <w:sz w:val="24"/>
          <w:szCs w:val="24"/>
        </w:rPr>
        <w:t>解空间</w:t>
      </w:r>
      <w:proofErr w:type="gramEnd"/>
      <w:r>
        <w:rPr>
          <w:rFonts w:ascii="Times New Roman" w:eastAsia="宋体" w:hAnsi="Times New Roman" w:cs="Times New Roman" w:hint="eastAsia"/>
          <w:color w:val="000000" w:themeColor="text1"/>
          <w:sz w:val="24"/>
          <w:szCs w:val="24"/>
        </w:rPr>
        <w:t>内移动策略基于随即游走的思想，随机游走的思想基本如下：</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7488841D" w14:textId="77777777">
        <w:trPr>
          <w:jc w:val="center"/>
        </w:trPr>
        <w:tc>
          <w:tcPr>
            <w:tcW w:w="6818" w:type="dxa"/>
            <w:tcBorders>
              <w:tl2br w:val="nil"/>
              <w:tr2bl w:val="nil"/>
            </w:tcBorders>
            <w:vAlign w:val="center"/>
          </w:tcPr>
          <w:p w14:paraId="3DBCB3A5"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10"/>
              </w:rPr>
              <w:object w:dxaOrig="6440" w:dyaOrig="320" w14:anchorId="461688F1">
                <v:shape id="_x0000_i1201" type="#_x0000_t75" style="width:322.2pt;height:16.2pt" o:ole="">
                  <v:imagedata r:id="rId393" o:title=""/>
                </v:shape>
                <o:OLEObject Type="Embed" ProgID="Equation.3" ShapeID="_x0000_i1201" DrawAspect="Content" ObjectID="_1735859549" r:id="rId394"/>
              </w:object>
            </w:r>
          </w:p>
        </w:tc>
        <w:tc>
          <w:tcPr>
            <w:tcW w:w="1704" w:type="dxa"/>
            <w:tcBorders>
              <w:tl2br w:val="nil"/>
              <w:tr2bl w:val="nil"/>
            </w:tcBorders>
            <w:vAlign w:val="center"/>
          </w:tcPr>
          <w:p w14:paraId="60388D10"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(4.16)</w:t>
            </w:r>
          </w:p>
        </w:tc>
      </w:tr>
    </w:tbl>
    <w:p w14:paraId="34413C8E" w14:textId="77777777" w:rsidR="005D4DFB" w:rsidRDefault="00853CF7">
      <w:pPr>
        <w:spacing w:line="420" w:lineRule="exact"/>
        <w:ind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6"/>
          <w:sz w:val="24"/>
          <w:szCs w:val="24"/>
        </w:rPr>
        <w:object w:dxaOrig="800" w:dyaOrig="200" w14:anchorId="47FC0F6D">
          <v:shape id="_x0000_i1202" type="#_x0000_t75" style="width:40.2pt;height:10.2pt" o:ole="">
            <v:imagedata r:id="rId395" o:title=""/>
          </v:shape>
          <o:OLEObject Type="Embed" ProgID="Equation.3" ShapeID="_x0000_i1202" DrawAspect="Content" ObjectID="_1735859550" r:id="rId396"/>
        </w:object>
      </w:r>
      <w:r>
        <w:rPr>
          <w:rFonts w:ascii="Times New Roman" w:eastAsia="宋体" w:hAnsi="Times New Roman" w:cs="Times New Roman" w:hint="eastAsia"/>
          <w:color w:val="000000" w:themeColor="text1"/>
          <w:sz w:val="24"/>
          <w:szCs w:val="24"/>
        </w:rPr>
        <w:t>为数组累计和计算函数，</w:t>
      </w:r>
      <w:r>
        <w:rPr>
          <w:rFonts w:ascii="Times New Roman" w:eastAsia="宋体" w:hAnsi="Times New Roman" w:cs="Times New Roman" w:hint="eastAsia"/>
          <w:color w:val="000000" w:themeColor="text1"/>
          <w:position w:val="-6"/>
          <w:sz w:val="24"/>
          <w:szCs w:val="24"/>
        </w:rPr>
        <w:object w:dxaOrig="139" w:dyaOrig="240" w14:anchorId="118B8B12">
          <v:shape id="_x0000_i1203" type="#_x0000_t75" style="width:6.6pt;height:12pt" o:ole="">
            <v:imagedata r:id="rId397" o:title=""/>
          </v:shape>
          <o:OLEObject Type="Embed" ProgID="Equation.3" ShapeID="_x0000_i1203" DrawAspect="Content" ObjectID="_1735859551" r:id="rId398"/>
        </w:object>
      </w:r>
      <w:r>
        <w:rPr>
          <w:rFonts w:ascii="Times New Roman" w:eastAsia="宋体" w:hAnsi="Times New Roman" w:cs="Times New Roman" w:hint="eastAsia"/>
          <w:color w:val="000000" w:themeColor="text1"/>
          <w:sz w:val="24"/>
          <w:szCs w:val="24"/>
        </w:rPr>
        <w:t>为当前处于第几次迭代时间步，</w:t>
      </w:r>
      <w:r>
        <w:rPr>
          <w:rFonts w:ascii="Times New Roman" w:eastAsia="宋体" w:hAnsi="Times New Roman" w:cs="Times New Roman" w:hint="eastAsia"/>
          <w:color w:val="000000" w:themeColor="text1"/>
          <w:position w:val="-10"/>
          <w:sz w:val="24"/>
          <w:szCs w:val="24"/>
        </w:rPr>
        <w:object w:dxaOrig="400" w:dyaOrig="300" w14:anchorId="4137DE28">
          <v:shape id="_x0000_i1204" type="#_x0000_t75" style="width:20.4pt;height:15pt" o:ole="">
            <v:imagedata r:id="rId399" o:title=""/>
          </v:shape>
          <o:OLEObject Type="Embed" ProgID="Equation.3" ShapeID="_x0000_i1204" DrawAspect="Content" ObjectID="_1735859552" r:id="rId400"/>
        </w:object>
      </w:r>
      <w:r>
        <w:rPr>
          <w:rFonts w:ascii="Times New Roman" w:eastAsia="宋体" w:hAnsi="Times New Roman" w:cs="Times New Roman" w:hint="eastAsia"/>
          <w:color w:val="000000" w:themeColor="text1"/>
          <w:sz w:val="24"/>
          <w:szCs w:val="24"/>
        </w:rPr>
        <w:t>为自定义随机函数，其定义为：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2903ED71" w14:textId="77777777">
        <w:trPr>
          <w:jc w:val="center"/>
        </w:trPr>
        <w:tc>
          <w:tcPr>
            <w:tcW w:w="6818" w:type="dxa"/>
            <w:tcBorders>
              <w:tl2br w:val="nil"/>
              <w:tr2bl w:val="nil"/>
            </w:tcBorders>
            <w:vAlign w:val="center"/>
          </w:tcPr>
          <w:p w14:paraId="53C0E8EE"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28"/>
              </w:rPr>
              <w:object w:dxaOrig="1820" w:dyaOrig="680" w14:anchorId="28FC9CC7">
                <v:shape id="_x0000_i1205" type="#_x0000_t75" style="width:91.2pt;height:34.2pt" o:ole="">
                  <v:imagedata r:id="rId401" o:title=""/>
                </v:shape>
                <o:OLEObject Type="Embed" ProgID="Equation.3" ShapeID="_x0000_i1205" DrawAspect="Content" ObjectID="_1735859553" r:id="rId402"/>
              </w:object>
            </w:r>
          </w:p>
        </w:tc>
        <w:tc>
          <w:tcPr>
            <w:tcW w:w="1704" w:type="dxa"/>
            <w:tcBorders>
              <w:tl2br w:val="nil"/>
              <w:tr2bl w:val="nil"/>
            </w:tcBorders>
            <w:vAlign w:val="center"/>
          </w:tcPr>
          <w:p w14:paraId="600488E0"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(4.17)</w:t>
            </w:r>
          </w:p>
        </w:tc>
      </w:tr>
    </w:tbl>
    <w:p w14:paraId="16B8C964" w14:textId="77777777" w:rsidR="005D4DFB" w:rsidRDefault="00853CF7">
      <w:pPr>
        <w:spacing w:line="420" w:lineRule="exact"/>
        <w:ind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6"/>
          <w:sz w:val="24"/>
          <w:szCs w:val="24"/>
        </w:rPr>
        <w:object w:dxaOrig="520" w:dyaOrig="260" w14:anchorId="1EC10EAE">
          <v:shape id="_x0000_i1206" type="#_x0000_t75" style="width:25.8pt;height:13.2pt" o:ole="">
            <v:imagedata r:id="rId403" o:title=""/>
          </v:shape>
          <o:OLEObject Type="Embed" ProgID="Equation.3" ShapeID="_x0000_i1206" DrawAspect="Content" ObjectID="_1735859554" r:id="rId404"/>
        </w:object>
      </w:r>
      <w:r>
        <w:rPr>
          <w:rFonts w:ascii="Times New Roman" w:eastAsia="宋体" w:hAnsi="Times New Roman" w:cs="Times New Roman" w:hint="eastAsia"/>
          <w:color w:val="000000" w:themeColor="text1"/>
          <w:sz w:val="24"/>
          <w:szCs w:val="24"/>
        </w:rPr>
        <w:t>为均匀分布在</w:t>
      </w:r>
      <w:r>
        <w:rPr>
          <w:rFonts w:ascii="Times New Roman" w:eastAsia="宋体" w:hAnsi="Times New Roman" w:cs="Times New Roman" w:hint="eastAsia"/>
          <w:color w:val="000000" w:themeColor="text1"/>
          <w:sz w:val="24"/>
          <w:szCs w:val="24"/>
        </w:rPr>
        <w:t>[0,1]</w:t>
      </w:r>
      <w:r>
        <w:rPr>
          <w:rFonts w:ascii="Times New Roman" w:eastAsia="宋体" w:hAnsi="Times New Roman" w:cs="Times New Roman" w:hint="eastAsia"/>
          <w:color w:val="000000" w:themeColor="text1"/>
          <w:sz w:val="24"/>
          <w:szCs w:val="24"/>
        </w:rPr>
        <w:t>上的随机数。为了限制蚂蚁的随机游走范围要在陷阱的限制范围内需要</w:t>
      </w:r>
      <w:r>
        <w:rPr>
          <w:rFonts w:ascii="Times New Roman" w:eastAsia="宋体" w:hAnsi="Times New Roman" w:cs="Times New Roman" w:hint="eastAsia"/>
          <w:sz w:val="24"/>
          <w:szCs w:val="24"/>
        </w:rPr>
        <w:t>通过式（</w:t>
      </w:r>
      <w:r>
        <w:rPr>
          <w:rFonts w:ascii="Times New Roman" w:eastAsia="宋体" w:hAnsi="Times New Roman" w:cs="Times New Roman" w:hint="eastAsia"/>
          <w:sz w:val="24"/>
          <w:szCs w:val="24"/>
        </w:rPr>
        <w:t>4.16</w:t>
      </w:r>
      <w:r>
        <w:rPr>
          <w:rFonts w:ascii="Times New Roman" w:eastAsia="宋体" w:hAnsi="Times New Roman" w:cs="Times New Roman" w:hint="eastAsia"/>
          <w:sz w:val="24"/>
          <w:szCs w:val="24"/>
        </w:rPr>
        <w:t>）对蚂蚁位置矩阵进行归一化</w:t>
      </w:r>
      <w:r>
        <w:rPr>
          <w:rFonts w:ascii="Times New Roman" w:eastAsia="宋体" w:hAnsi="Times New Roman" w:cs="Times New Roman" w:hint="eastAsia"/>
          <w:color w:val="000000" w:themeColor="text1"/>
          <w:sz w:val="24"/>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86BEC4F" w14:textId="77777777">
        <w:trPr>
          <w:jc w:val="center"/>
        </w:trPr>
        <w:tc>
          <w:tcPr>
            <w:tcW w:w="6818" w:type="dxa"/>
            <w:tcBorders>
              <w:tl2br w:val="nil"/>
              <w:tr2bl w:val="nil"/>
            </w:tcBorders>
            <w:vAlign w:val="center"/>
          </w:tcPr>
          <w:p w14:paraId="59CA2F41"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28"/>
              </w:rPr>
              <w:object w:dxaOrig="2520" w:dyaOrig="680" w14:anchorId="4B43BDF2">
                <v:shape id="_x0000_i1207" type="#_x0000_t75" style="width:126pt;height:34.2pt" o:ole="">
                  <v:imagedata r:id="rId405" o:title=""/>
                </v:shape>
                <o:OLEObject Type="Embed" ProgID="Equation.3" ShapeID="_x0000_i1207" DrawAspect="Content" ObjectID="_1735859555" r:id="rId406"/>
              </w:object>
            </w:r>
          </w:p>
        </w:tc>
        <w:tc>
          <w:tcPr>
            <w:tcW w:w="1704" w:type="dxa"/>
            <w:tcBorders>
              <w:tl2br w:val="nil"/>
              <w:tr2bl w:val="nil"/>
            </w:tcBorders>
            <w:vAlign w:val="center"/>
          </w:tcPr>
          <w:p w14:paraId="663272D3"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(4.18)</w:t>
            </w:r>
          </w:p>
        </w:tc>
      </w:tr>
    </w:tbl>
    <w:p w14:paraId="1F5567F8" w14:textId="77777777" w:rsidR="005D4DFB" w:rsidRDefault="00853CF7">
      <w:pPr>
        <w:spacing w:line="420" w:lineRule="exact"/>
        <w:ind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10"/>
          <w:sz w:val="24"/>
          <w:szCs w:val="24"/>
        </w:rPr>
        <w:object w:dxaOrig="320" w:dyaOrig="360" w14:anchorId="2A94D779">
          <v:shape id="_x0000_i1208" type="#_x0000_t75" style="width:16.2pt;height:18pt" o:ole="">
            <v:imagedata r:id="rId407" o:title=""/>
          </v:shape>
          <o:OLEObject Type="Embed" ProgID="Equation.3" ShapeID="_x0000_i1208" DrawAspect="Content" ObjectID="_1735859556" r:id="rId408"/>
        </w:object>
      </w:r>
      <w:r>
        <w:rPr>
          <w:rFonts w:ascii="Times New Roman" w:eastAsia="宋体" w:hAnsi="Times New Roman" w:cs="Times New Roman" w:hint="eastAsia"/>
          <w:color w:val="000000" w:themeColor="text1"/>
          <w:sz w:val="24"/>
          <w:szCs w:val="24"/>
        </w:rPr>
        <w:t>表示第</w:t>
      </w:r>
      <w:r>
        <w:rPr>
          <w:rFonts w:ascii="Times New Roman" w:eastAsia="宋体" w:hAnsi="Times New Roman" w:cs="Times New Roman" w:hint="eastAsia"/>
          <w:color w:val="000000" w:themeColor="text1"/>
          <w:position w:val="-6"/>
          <w:sz w:val="24"/>
          <w:szCs w:val="24"/>
        </w:rPr>
        <w:object w:dxaOrig="139" w:dyaOrig="240" w14:anchorId="5A4180F1">
          <v:shape id="_x0000_i1209" type="#_x0000_t75" style="width:6.6pt;height:12pt" o:ole="">
            <v:imagedata r:id="rId409" o:title=""/>
          </v:shape>
          <o:OLEObject Type="Embed" ProgID="Equation.3" ShapeID="_x0000_i1209" DrawAspect="Content" ObjectID="_1735859557" r:id="rId410"/>
        </w:object>
      </w:r>
      <w:proofErr w:type="gramStart"/>
      <w:r>
        <w:rPr>
          <w:rFonts w:ascii="Times New Roman" w:eastAsia="宋体" w:hAnsi="Times New Roman" w:cs="Times New Roman" w:hint="eastAsia"/>
          <w:color w:val="000000" w:themeColor="text1"/>
          <w:sz w:val="24"/>
          <w:szCs w:val="24"/>
        </w:rPr>
        <w:t>个</w:t>
      </w:r>
      <w:proofErr w:type="gramEnd"/>
      <w:r>
        <w:rPr>
          <w:rFonts w:ascii="Times New Roman" w:eastAsia="宋体" w:hAnsi="Times New Roman" w:cs="Times New Roman" w:hint="eastAsia"/>
          <w:color w:val="000000" w:themeColor="text1"/>
          <w:sz w:val="24"/>
          <w:szCs w:val="24"/>
        </w:rPr>
        <w:t>变量在第</w:t>
      </w:r>
      <w:r>
        <w:rPr>
          <w:rFonts w:ascii="Times New Roman" w:eastAsia="宋体" w:hAnsi="Times New Roman" w:cs="Times New Roman" w:hint="eastAsia"/>
          <w:color w:val="000000" w:themeColor="text1"/>
          <w:position w:val="-6"/>
          <w:sz w:val="24"/>
          <w:szCs w:val="24"/>
        </w:rPr>
        <w:object w:dxaOrig="139" w:dyaOrig="240" w14:anchorId="093F7AB6">
          <v:shape id="_x0000_i1210" type="#_x0000_t75" style="width:6.6pt;height:12pt" o:ole="">
            <v:imagedata r:id="rId411" o:title=""/>
          </v:shape>
          <o:OLEObject Type="Embed" ProgID="Equation.3" ShapeID="_x0000_i1210" DrawAspect="Content" ObjectID="_1735859558" r:id="rId412"/>
        </w:object>
      </w:r>
      <w:r>
        <w:rPr>
          <w:rFonts w:ascii="Times New Roman" w:eastAsia="宋体" w:hAnsi="Times New Roman" w:cs="Times New Roman" w:hint="eastAsia"/>
          <w:color w:val="000000" w:themeColor="text1"/>
          <w:sz w:val="24"/>
          <w:szCs w:val="24"/>
        </w:rPr>
        <w:t>次迭代的蚂蚁位置，</w:t>
      </w:r>
      <w:r>
        <w:rPr>
          <w:rFonts w:ascii="Times New Roman" w:eastAsia="宋体" w:hAnsi="Times New Roman" w:cs="Times New Roman" w:hint="eastAsia"/>
          <w:color w:val="000000" w:themeColor="text1"/>
          <w:position w:val="-10"/>
          <w:sz w:val="24"/>
          <w:szCs w:val="24"/>
        </w:rPr>
        <w:object w:dxaOrig="240" w:dyaOrig="320" w14:anchorId="53838240">
          <v:shape id="_x0000_i1211" type="#_x0000_t75" style="width:12pt;height:16.2pt" o:ole="">
            <v:imagedata r:id="rId413" o:title=""/>
          </v:shape>
          <o:OLEObject Type="Embed" ProgID="Equation.3" ShapeID="_x0000_i1211" DrawAspect="Content" ObjectID="_1735859559" r:id="rId414"/>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20" w:dyaOrig="320" w14:anchorId="1A4BEED9">
          <v:shape id="_x0000_i1212" type="#_x0000_t75" style="width:10.8pt;height:16.2pt" o:ole="">
            <v:imagedata r:id="rId415" o:title=""/>
          </v:shape>
          <o:OLEObject Type="Embed" ProgID="Equation.3" ShapeID="_x0000_i1212" DrawAspect="Content" ObjectID="_1735859560" r:id="rId416"/>
        </w:object>
      </w:r>
      <w:r>
        <w:rPr>
          <w:rFonts w:ascii="Times New Roman" w:eastAsia="宋体" w:hAnsi="Times New Roman" w:cs="Times New Roman" w:hint="eastAsia"/>
          <w:color w:val="000000" w:themeColor="text1"/>
          <w:sz w:val="24"/>
          <w:szCs w:val="24"/>
        </w:rPr>
        <w:t>为变量</w:t>
      </w:r>
      <w:r>
        <w:rPr>
          <w:rFonts w:ascii="Times New Roman" w:eastAsia="宋体" w:hAnsi="Times New Roman" w:cs="Times New Roman" w:hint="eastAsia"/>
          <w:color w:val="000000" w:themeColor="text1"/>
          <w:position w:val="-6"/>
          <w:sz w:val="24"/>
          <w:szCs w:val="24"/>
        </w:rPr>
        <w:object w:dxaOrig="139" w:dyaOrig="240" w14:anchorId="33855F65">
          <v:shape id="_x0000_i1213" type="#_x0000_t75" style="width:6.6pt;height:12pt" o:ole="">
            <v:imagedata r:id="rId409" o:title=""/>
          </v:shape>
          <o:OLEObject Type="Embed" ProgID="Equation.3" ShapeID="_x0000_i1213" DrawAspect="Content" ObjectID="_1735859561" r:id="rId417"/>
        </w:object>
      </w:r>
      <w:r>
        <w:rPr>
          <w:rFonts w:ascii="Times New Roman" w:eastAsia="宋体" w:hAnsi="Times New Roman" w:cs="Times New Roman" w:hint="eastAsia"/>
          <w:color w:val="000000" w:themeColor="text1"/>
          <w:sz w:val="24"/>
          <w:szCs w:val="24"/>
        </w:rPr>
        <w:t>的最小和最大步长，</w:t>
      </w:r>
      <w:r>
        <w:rPr>
          <w:rFonts w:ascii="Times New Roman" w:eastAsia="宋体" w:hAnsi="Times New Roman" w:cs="Times New Roman" w:hint="eastAsia"/>
          <w:color w:val="000000" w:themeColor="text1"/>
          <w:position w:val="-10"/>
          <w:sz w:val="24"/>
          <w:szCs w:val="24"/>
        </w:rPr>
        <w:object w:dxaOrig="260" w:dyaOrig="360" w14:anchorId="71BE2691">
          <v:shape id="_x0000_i1214" type="#_x0000_t75" style="width:13.2pt;height:18pt" o:ole="">
            <v:imagedata r:id="rId418" o:title=""/>
          </v:shape>
          <o:OLEObject Type="Embed" ProgID="Equation.3" ShapeID="_x0000_i1214" DrawAspect="Content" ObjectID="_1735859562" r:id="rId419"/>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40" w:dyaOrig="360" w14:anchorId="5BABC712">
          <v:shape id="_x0000_i1215" type="#_x0000_t75" style="width:12pt;height:18pt" o:ole="">
            <v:imagedata r:id="rId420" o:title=""/>
          </v:shape>
          <o:OLEObject Type="Embed" ProgID="Equation.3" ShapeID="_x0000_i1215" DrawAspect="Content" ObjectID="_1735859563" r:id="rId421"/>
        </w:object>
      </w:r>
      <w:r>
        <w:rPr>
          <w:rFonts w:ascii="Times New Roman" w:eastAsia="宋体" w:hAnsi="Times New Roman" w:cs="Times New Roman" w:hint="eastAsia"/>
          <w:color w:val="000000" w:themeColor="text1"/>
          <w:sz w:val="24"/>
          <w:szCs w:val="24"/>
        </w:rPr>
        <w:t>分别为</w:t>
      </w:r>
      <w:r>
        <w:rPr>
          <w:rFonts w:ascii="Times New Roman" w:eastAsia="宋体" w:hAnsi="Times New Roman" w:cs="Times New Roman" w:hint="eastAsia"/>
          <w:color w:val="000000" w:themeColor="text1"/>
          <w:position w:val="-10"/>
          <w:sz w:val="24"/>
          <w:szCs w:val="24"/>
        </w:rPr>
        <w:object w:dxaOrig="320" w:dyaOrig="360" w14:anchorId="11A2D8B7">
          <v:shape id="_x0000_i1216" type="#_x0000_t75" style="width:16.2pt;height:18pt" o:ole="">
            <v:imagedata r:id="rId407" o:title=""/>
          </v:shape>
          <o:OLEObject Type="Embed" ProgID="Equation.3" ShapeID="_x0000_i1216" DrawAspect="Content" ObjectID="_1735859564" r:id="rId422"/>
        </w:object>
      </w:r>
      <w:r>
        <w:rPr>
          <w:rFonts w:ascii="Times New Roman" w:eastAsia="宋体" w:hAnsi="Times New Roman" w:cs="Times New Roman" w:hint="eastAsia"/>
          <w:color w:val="000000" w:themeColor="text1"/>
          <w:sz w:val="24"/>
          <w:szCs w:val="24"/>
        </w:rPr>
        <w:t>在第</w:t>
      </w:r>
      <w:r>
        <w:rPr>
          <w:rFonts w:ascii="Times New Roman" w:eastAsia="宋体" w:hAnsi="Times New Roman" w:cs="Times New Roman" w:hint="eastAsia"/>
          <w:color w:val="000000" w:themeColor="text1"/>
          <w:position w:val="-6"/>
          <w:sz w:val="24"/>
          <w:szCs w:val="24"/>
        </w:rPr>
        <w:object w:dxaOrig="139" w:dyaOrig="240" w14:anchorId="4E6FA8D6">
          <v:shape id="_x0000_i1217" type="#_x0000_t75" style="width:6.6pt;height:12pt" o:ole="">
            <v:imagedata r:id="rId411" o:title=""/>
          </v:shape>
          <o:OLEObject Type="Embed" ProgID="Equation.3" ShapeID="_x0000_i1217" DrawAspect="Content" ObjectID="_1735859565" r:id="rId423"/>
        </w:object>
      </w:r>
      <w:r>
        <w:rPr>
          <w:rFonts w:ascii="Times New Roman" w:eastAsia="宋体" w:hAnsi="Times New Roman" w:cs="Times New Roman" w:hint="eastAsia"/>
          <w:color w:val="000000" w:themeColor="text1"/>
          <w:sz w:val="24"/>
          <w:szCs w:val="24"/>
        </w:rPr>
        <w:t>次迭代过程中的最大最小值，同时</w:t>
      </w:r>
      <w:r>
        <w:rPr>
          <w:rFonts w:ascii="Times New Roman" w:eastAsia="宋体" w:hAnsi="Times New Roman" w:cs="Times New Roman" w:hint="eastAsia"/>
          <w:color w:val="000000" w:themeColor="text1"/>
          <w:position w:val="-10"/>
          <w:sz w:val="24"/>
          <w:szCs w:val="24"/>
        </w:rPr>
        <w:object w:dxaOrig="260" w:dyaOrig="360" w14:anchorId="61BAB5F9">
          <v:shape id="_x0000_i1218" type="#_x0000_t75" style="width:13.2pt;height:18pt" o:ole="">
            <v:imagedata r:id="rId418" o:title=""/>
          </v:shape>
          <o:OLEObject Type="Embed" ProgID="Equation.3" ShapeID="_x0000_i1218" DrawAspect="Content" ObjectID="_1735859566" r:id="rId424"/>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40" w:dyaOrig="360" w14:anchorId="0F7B2842">
          <v:shape id="_x0000_i1219" type="#_x0000_t75" style="width:12pt;height:18pt" o:ole="">
            <v:imagedata r:id="rId420" o:title=""/>
          </v:shape>
          <o:OLEObject Type="Embed" ProgID="Equation.3" ShapeID="_x0000_i1219" DrawAspect="Content" ObjectID="_1735859567" r:id="rId425"/>
        </w:object>
      </w:r>
      <w:r>
        <w:rPr>
          <w:rFonts w:ascii="Times New Roman" w:eastAsia="宋体" w:hAnsi="Times New Roman" w:cs="Times New Roman" w:hint="eastAsia"/>
          <w:color w:val="000000" w:themeColor="text1"/>
          <w:sz w:val="24"/>
          <w:szCs w:val="24"/>
        </w:rPr>
        <w:t>的值随着</w:t>
      </w:r>
      <w:r>
        <w:rPr>
          <w:rFonts w:ascii="Times New Roman" w:eastAsia="宋体" w:hAnsi="Times New Roman" w:cs="Times New Roman" w:hint="eastAsia"/>
          <w:color w:val="000000" w:themeColor="text1"/>
          <w:sz w:val="24"/>
          <w:szCs w:val="24"/>
        </w:rPr>
        <w:lastRenderedPageBreak/>
        <w:t>迭代次数</w:t>
      </w:r>
      <w:r>
        <w:rPr>
          <w:rFonts w:ascii="Times New Roman" w:eastAsia="宋体" w:hAnsi="Times New Roman" w:cs="Times New Roman" w:hint="eastAsia"/>
          <w:color w:val="000000" w:themeColor="text1"/>
          <w:position w:val="-6"/>
          <w:sz w:val="24"/>
          <w:szCs w:val="24"/>
        </w:rPr>
        <w:object w:dxaOrig="139" w:dyaOrig="240" w14:anchorId="613DEB22">
          <v:shape id="_x0000_i1220" type="#_x0000_t75" style="width:6.6pt;height:12pt" o:ole="">
            <v:imagedata r:id="rId411" o:title=""/>
          </v:shape>
          <o:OLEObject Type="Embed" ProgID="Equation.3" ShapeID="_x0000_i1220" DrawAspect="Content" ObjectID="_1735859568" r:id="rId426"/>
        </w:object>
      </w:r>
      <w:r>
        <w:rPr>
          <w:rFonts w:ascii="Times New Roman" w:eastAsia="宋体" w:hAnsi="Times New Roman" w:cs="Times New Roman" w:hint="eastAsia"/>
          <w:color w:val="000000" w:themeColor="text1"/>
          <w:sz w:val="24"/>
          <w:szCs w:val="24"/>
        </w:rPr>
        <w:t>的变化而变化。</w:t>
      </w:r>
    </w:p>
    <w:p w14:paraId="01454398" w14:textId="77777777" w:rsidR="005D4DFB" w:rsidRDefault="00853CF7">
      <w:pPr>
        <w:spacing w:line="420" w:lineRule="exact"/>
        <w:ind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蚂蚁随机游走的范围还</w:t>
      </w:r>
      <w:proofErr w:type="gramStart"/>
      <w:r>
        <w:rPr>
          <w:rFonts w:ascii="Times New Roman" w:eastAsia="宋体" w:hAnsi="Times New Roman" w:cs="Times New Roman" w:hint="eastAsia"/>
          <w:color w:val="000000" w:themeColor="text1"/>
          <w:sz w:val="24"/>
          <w:szCs w:val="24"/>
        </w:rPr>
        <w:t>受到蚁狮陷阱</w:t>
      </w:r>
      <w:proofErr w:type="gramEnd"/>
      <w:r>
        <w:rPr>
          <w:rFonts w:ascii="Times New Roman" w:eastAsia="宋体" w:hAnsi="Times New Roman" w:cs="Times New Roman" w:hint="eastAsia"/>
          <w:color w:val="000000" w:themeColor="text1"/>
          <w:sz w:val="24"/>
          <w:szCs w:val="24"/>
        </w:rPr>
        <w:t>的限制：</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5AA8FF39" w14:textId="77777777">
        <w:trPr>
          <w:jc w:val="center"/>
        </w:trPr>
        <w:tc>
          <w:tcPr>
            <w:tcW w:w="6818" w:type="dxa"/>
            <w:tcBorders>
              <w:tl2br w:val="nil"/>
              <w:tr2bl w:val="nil"/>
            </w:tcBorders>
            <w:vAlign w:val="center"/>
          </w:tcPr>
          <w:p w14:paraId="593EDD62"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32"/>
              </w:rPr>
              <w:object w:dxaOrig="1860" w:dyaOrig="760" w14:anchorId="6E6B8338">
                <v:shape id="_x0000_i1221" type="#_x0000_t75" style="width:93pt;height:37.8pt" o:ole="">
                  <v:imagedata r:id="rId427" o:title=""/>
                </v:shape>
                <o:OLEObject Type="Embed" ProgID="Equation.3" ShapeID="_x0000_i1221" DrawAspect="Content" ObjectID="_1735859569" r:id="rId428"/>
              </w:object>
            </w:r>
          </w:p>
        </w:tc>
        <w:tc>
          <w:tcPr>
            <w:tcW w:w="1704" w:type="dxa"/>
            <w:tcBorders>
              <w:tl2br w:val="nil"/>
              <w:tr2bl w:val="nil"/>
            </w:tcBorders>
            <w:vAlign w:val="center"/>
          </w:tcPr>
          <w:p w14:paraId="6C7B8BA4"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(4.19)</w:t>
            </w:r>
          </w:p>
        </w:tc>
      </w:tr>
    </w:tbl>
    <w:p w14:paraId="2054163C"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式中</w:t>
      </w:r>
      <w:r>
        <w:rPr>
          <w:rFonts w:ascii="Times New Roman" w:eastAsia="宋体" w:hAnsi="Times New Roman" w:cs="Times New Roman" w:hint="eastAsia"/>
          <w:color w:val="000000" w:themeColor="text1"/>
          <w:position w:val="-14"/>
          <w:sz w:val="24"/>
          <w:szCs w:val="24"/>
        </w:rPr>
        <w:object w:dxaOrig="880" w:dyaOrig="400" w14:anchorId="1C24FB5B">
          <v:shape id="_x0000_i1222" type="#_x0000_t75" style="width:43.8pt;height:20.4pt" o:ole="">
            <v:imagedata r:id="rId429" o:title=""/>
          </v:shape>
          <o:OLEObject Type="Embed" ProgID="Equation.3" ShapeID="_x0000_i1222" DrawAspect="Content" ObjectID="_1735859570" r:id="rId430"/>
        </w:object>
      </w:r>
      <w:r>
        <w:rPr>
          <w:rFonts w:ascii="Times New Roman" w:eastAsia="宋体" w:hAnsi="Times New Roman" w:cs="Times New Roman" w:hint="eastAsia"/>
          <w:color w:val="000000" w:themeColor="text1"/>
          <w:sz w:val="24"/>
          <w:szCs w:val="24"/>
        </w:rPr>
        <w:t>表示在第</w:t>
      </w:r>
      <w:r>
        <w:rPr>
          <w:rFonts w:ascii="Times New Roman" w:eastAsia="宋体" w:hAnsi="Times New Roman" w:cs="Times New Roman" w:hint="eastAsia"/>
          <w:color w:val="000000" w:themeColor="text1"/>
          <w:position w:val="-6"/>
          <w:sz w:val="24"/>
          <w:szCs w:val="24"/>
        </w:rPr>
        <w:object w:dxaOrig="139" w:dyaOrig="240" w14:anchorId="43C69113">
          <v:shape id="_x0000_i1223" type="#_x0000_t75" style="width:6.6pt;height:12pt" o:ole="">
            <v:imagedata r:id="rId411" o:title=""/>
          </v:shape>
          <o:OLEObject Type="Embed" ProgID="Equation.3" ShapeID="_x0000_i1223" DrawAspect="Content" ObjectID="_1735859571" r:id="rId431"/>
        </w:object>
      </w:r>
      <w:r>
        <w:rPr>
          <w:rFonts w:ascii="Times New Roman" w:eastAsia="宋体" w:hAnsi="Times New Roman" w:cs="Times New Roman" w:hint="eastAsia"/>
          <w:color w:val="000000" w:themeColor="text1"/>
          <w:sz w:val="24"/>
          <w:szCs w:val="24"/>
        </w:rPr>
        <w:t>次迭代后的第</w:t>
      </w:r>
      <w:r>
        <w:rPr>
          <w:rFonts w:ascii="Times New Roman" w:eastAsia="宋体" w:hAnsi="Times New Roman" w:cs="Times New Roman" w:hint="eastAsia"/>
          <w:color w:val="000000" w:themeColor="text1"/>
          <w:position w:val="-10"/>
          <w:sz w:val="24"/>
          <w:szCs w:val="24"/>
        </w:rPr>
        <w:object w:dxaOrig="180" w:dyaOrig="279" w14:anchorId="21545FDD">
          <v:shape id="_x0000_i1224" type="#_x0000_t75" style="width:9pt;height:13.8pt" o:ole="">
            <v:imagedata r:id="rId432" o:title=""/>
          </v:shape>
          <o:OLEObject Type="Embed" ProgID="Equation.3" ShapeID="_x0000_i1224" DrawAspect="Content" ObjectID="_1735859572" r:id="rId433"/>
        </w:object>
      </w:r>
      <w:proofErr w:type="gramStart"/>
      <w:r>
        <w:rPr>
          <w:rFonts w:ascii="Times New Roman" w:eastAsia="宋体" w:hAnsi="Times New Roman" w:cs="Times New Roman" w:hint="eastAsia"/>
          <w:color w:val="000000" w:themeColor="text1"/>
          <w:sz w:val="24"/>
          <w:szCs w:val="24"/>
        </w:rPr>
        <w:t>个蚁狮</w:t>
      </w:r>
      <w:proofErr w:type="gramEnd"/>
      <w:r>
        <w:rPr>
          <w:rFonts w:ascii="Times New Roman" w:eastAsia="宋体" w:hAnsi="Times New Roman" w:cs="Times New Roman" w:hint="eastAsia"/>
          <w:color w:val="000000" w:themeColor="text1"/>
          <w:sz w:val="24"/>
          <w:szCs w:val="24"/>
        </w:rPr>
        <w:t>的位置，</w:t>
      </w:r>
      <w:r>
        <w:rPr>
          <w:rFonts w:ascii="Times New Roman" w:eastAsia="宋体" w:hAnsi="Times New Roman" w:cs="Times New Roman" w:hint="eastAsia"/>
          <w:color w:val="000000" w:themeColor="text1"/>
          <w:position w:val="-6"/>
          <w:sz w:val="24"/>
          <w:szCs w:val="24"/>
        </w:rPr>
        <w:object w:dxaOrig="240" w:dyaOrig="320" w14:anchorId="3ADBD544">
          <v:shape id="_x0000_i1225" type="#_x0000_t75" style="width:12pt;height:16.2pt" o:ole="">
            <v:imagedata r:id="rId434" o:title=""/>
          </v:shape>
          <o:OLEObject Type="Embed" ProgID="Equation.3" ShapeID="_x0000_i1225" DrawAspect="Content" ObjectID="_1735859573" r:id="rId435"/>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6"/>
          <w:sz w:val="24"/>
          <w:szCs w:val="24"/>
        </w:rPr>
        <w:object w:dxaOrig="260" w:dyaOrig="320" w14:anchorId="107E760C">
          <v:shape id="_x0000_i1226" type="#_x0000_t75" style="width:13.2pt;height:16.2pt" o:ole="">
            <v:imagedata r:id="rId436" o:title=""/>
          </v:shape>
          <o:OLEObject Type="Embed" ProgID="Equation.3" ShapeID="_x0000_i1226" DrawAspect="Content" ObjectID="_1735859574" r:id="rId437"/>
        </w:object>
      </w:r>
      <w:r>
        <w:rPr>
          <w:rFonts w:ascii="Times New Roman" w:eastAsia="宋体" w:hAnsi="Times New Roman" w:cs="Times New Roman" w:hint="eastAsia"/>
          <w:color w:val="000000" w:themeColor="text1"/>
          <w:sz w:val="24"/>
          <w:szCs w:val="24"/>
        </w:rPr>
        <w:t>为所有变量在第</w:t>
      </w:r>
      <w:r>
        <w:rPr>
          <w:rFonts w:ascii="Times New Roman" w:eastAsia="宋体" w:hAnsi="Times New Roman" w:cs="Times New Roman" w:hint="eastAsia"/>
          <w:color w:val="000000" w:themeColor="text1"/>
          <w:position w:val="-6"/>
          <w:sz w:val="24"/>
          <w:szCs w:val="24"/>
        </w:rPr>
        <w:object w:dxaOrig="139" w:dyaOrig="240" w14:anchorId="6F21A59A">
          <v:shape id="_x0000_i1227" type="#_x0000_t75" style="width:6.6pt;height:12pt" o:ole="">
            <v:imagedata r:id="rId411" o:title=""/>
          </v:shape>
          <o:OLEObject Type="Embed" ProgID="Equation.3" ShapeID="_x0000_i1227" DrawAspect="Content" ObjectID="_1735859575" r:id="rId438"/>
        </w:object>
      </w:r>
      <w:r>
        <w:rPr>
          <w:rFonts w:ascii="Times New Roman" w:eastAsia="宋体" w:hAnsi="Times New Roman" w:cs="Times New Roman" w:hint="eastAsia"/>
          <w:color w:val="000000" w:themeColor="text1"/>
          <w:sz w:val="24"/>
          <w:szCs w:val="24"/>
        </w:rPr>
        <w:t>次迭代的最小值和最大值。</w:t>
      </w:r>
    </w:p>
    <w:p w14:paraId="03BAC77E"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④</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当蚂蚁落入陷阱后，落入陷阱中的蚂蚁会采用随机游走的策略探索陷阱空间即局部最优</w:t>
      </w:r>
      <w:proofErr w:type="gramStart"/>
      <w:r>
        <w:rPr>
          <w:rFonts w:ascii="Times New Roman" w:eastAsia="宋体" w:hAnsi="Times New Roman" w:cs="Times New Roman" w:hint="eastAsia"/>
          <w:color w:val="000000" w:themeColor="text1"/>
          <w:sz w:val="24"/>
          <w:szCs w:val="24"/>
        </w:rPr>
        <w:t>解附近解</w:t>
      </w:r>
      <w:proofErr w:type="gramEnd"/>
      <w:r>
        <w:rPr>
          <w:rFonts w:ascii="Times New Roman" w:eastAsia="宋体" w:hAnsi="Times New Roman" w:cs="Times New Roman" w:hint="eastAsia"/>
          <w:color w:val="000000" w:themeColor="text1"/>
          <w:sz w:val="24"/>
          <w:szCs w:val="24"/>
        </w:rPr>
        <w:t>，但当蚂蚁</w:t>
      </w:r>
      <w:proofErr w:type="gramStart"/>
      <w:r>
        <w:rPr>
          <w:rFonts w:ascii="Times New Roman" w:eastAsia="宋体" w:hAnsi="Times New Roman" w:cs="Times New Roman" w:hint="eastAsia"/>
          <w:color w:val="000000" w:themeColor="text1"/>
          <w:sz w:val="24"/>
          <w:szCs w:val="24"/>
        </w:rPr>
        <w:t>落入蚁狮陷阱</w:t>
      </w:r>
      <w:proofErr w:type="gramEnd"/>
      <w:r>
        <w:rPr>
          <w:rFonts w:ascii="Times New Roman" w:eastAsia="宋体" w:hAnsi="Times New Roman" w:cs="Times New Roman" w:hint="eastAsia"/>
          <w:color w:val="000000" w:themeColor="text1"/>
          <w:sz w:val="24"/>
          <w:szCs w:val="24"/>
        </w:rPr>
        <w:t>后，由于随机游走的范围受到陷阱的限制，因此随机游走的范围将逐渐缩小，这也是</w:t>
      </w:r>
      <w:proofErr w:type="gramStart"/>
      <w:r>
        <w:rPr>
          <w:rFonts w:ascii="Times New Roman" w:eastAsia="宋体" w:hAnsi="Times New Roman" w:cs="Times New Roman" w:hint="eastAsia"/>
          <w:color w:val="000000" w:themeColor="text1"/>
          <w:sz w:val="24"/>
          <w:szCs w:val="24"/>
        </w:rPr>
        <w:t>模仿蚁狮在</w:t>
      </w:r>
      <w:proofErr w:type="gramEnd"/>
      <w:r>
        <w:rPr>
          <w:rFonts w:ascii="Times New Roman" w:eastAsia="宋体" w:hAnsi="Times New Roman" w:cs="Times New Roman" w:hint="eastAsia"/>
          <w:color w:val="000000" w:themeColor="text1"/>
          <w:sz w:val="24"/>
          <w:szCs w:val="24"/>
        </w:rPr>
        <w:t>蚂蚁落入陷阱后进行的抛沙行为，具体公式如下：</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6B328639" w14:textId="77777777">
        <w:trPr>
          <w:jc w:val="center"/>
        </w:trPr>
        <w:tc>
          <w:tcPr>
            <w:tcW w:w="6818" w:type="dxa"/>
            <w:tcBorders>
              <w:tl2br w:val="nil"/>
              <w:tr2bl w:val="nil"/>
            </w:tcBorders>
            <w:vAlign w:val="center"/>
          </w:tcPr>
          <w:p w14:paraId="2F83D7DC"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54"/>
              </w:rPr>
              <w:object w:dxaOrig="880" w:dyaOrig="1200" w14:anchorId="202AB4A0">
                <v:shape id="_x0000_i1228" type="#_x0000_t75" style="width:43.8pt;height:60pt" o:ole="">
                  <v:imagedata r:id="rId439" o:title=""/>
                </v:shape>
                <o:OLEObject Type="Embed" ProgID="Equation.3" ShapeID="_x0000_i1228" DrawAspect="Content" ObjectID="_1735859576" r:id="rId440"/>
              </w:object>
            </w:r>
          </w:p>
        </w:tc>
        <w:tc>
          <w:tcPr>
            <w:tcW w:w="1704" w:type="dxa"/>
            <w:tcBorders>
              <w:tl2br w:val="nil"/>
              <w:tr2bl w:val="nil"/>
            </w:tcBorders>
            <w:vAlign w:val="center"/>
          </w:tcPr>
          <w:p w14:paraId="01BA82A4"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(4.20)</w:t>
            </w:r>
          </w:p>
        </w:tc>
      </w:tr>
    </w:tbl>
    <w:p w14:paraId="0C541ED7"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4"/>
          <w:sz w:val="24"/>
          <w:szCs w:val="24"/>
        </w:rPr>
        <w:object w:dxaOrig="180" w:dyaOrig="240" w14:anchorId="005D13B5">
          <v:shape id="_x0000_i1229" type="#_x0000_t75" style="width:9pt;height:12pt" o:ole="">
            <v:imagedata r:id="rId441" o:title=""/>
          </v:shape>
          <o:OLEObject Type="Embed" ProgID="Equation.3" ShapeID="_x0000_i1229" DrawAspect="Content" ObjectID="_1735859577" r:id="rId442"/>
        </w:object>
      </w:r>
      <w:r>
        <w:rPr>
          <w:rFonts w:ascii="Times New Roman" w:eastAsia="宋体" w:hAnsi="Times New Roman" w:cs="Times New Roman" w:hint="eastAsia"/>
          <w:color w:val="000000" w:themeColor="text1"/>
          <w:sz w:val="24"/>
          <w:szCs w:val="24"/>
        </w:rPr>
        <w:t>表示迭代次数</w:t>
      </w:r>
      <w:r>
        <w:rPr>
          <w:rFonts w:ascii="Times New Roman" w:eastAsia="宋体" w:hAnsi="Times New Roman" w:cs="Times New Roman" w:hint="eastAsia"/>
          <w:color w:val="000000" w:themeColor="text1"/>
          <w:position w:val="-6"/>
          <w:sz w:val="24"/>
          <w:szCs w:val="24"/>
        </w:rPr>
        <w:object w:dxaOrig="139" w:dyaOrig="240" w14:anchorId="08AED09F">
          <v:shape id="_x0000_i1230" type="#_x0000_t75" style="width:6.6pt;height:12pt" o:ole="">
            <v:imagedata r:id="rId411" o:title=""/>
          </v:shape>
          <o:OLEObject Type="Embed" ProgID="Equation.3" ShapeID="_x0000_i1230" DrawAspect="Content" ObjectID="_1735859578" r:id="rId443"/>
        </w:object>
      </w:r>
      <w:r>
        <w:rPr>
          <w:rFonts w:ascii="Times New Roman" w:eastAsia="宋体" w:hAnsi="Times New Roman" w:cs="Times New Roman" w:hint="eastAsia"/>
          <w:color w:val="000000" w:themeColor="text1"/>
          <w:sz w:val="24"/>
          <w:szCs w:val="24"/>
        </w:rPr>
        <w:t>的自适应因子：</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F4534AE" w14:textId="77777777">
        <w:trPr>
          <w:jc w:val="center"/>
        </w:trPr>
        <w:tc>
          <w:tcPr>
            <w:tcW w:w="6818" w:type="dxa"/>
            <w:tcBorders>
              <w:tl2br w:val="nil"/>
              <w:tr2bl w:val="nil"/>
            </w:tcBorders>
            <w:vAlign w:val="center"/>
          </w:tcPr>
          <w:p w14:paraId="7416B240"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38"/>
              </w:rPr>
              <w:object w:dxaOrig="2000" w:dyaOrig="880" w14:anchorId="443252EA">
                <v:shape id="_x0000_i1231" type="#_x0000_t75" style="width:100.2pt;height:43.8pt" o:ole="">
                  <v:imagedata r:id="rId444" o:title=""/>
                </v:shape>
                <o:OLEObject Type="Embed" ProgID="Equation.3" ShapeID="_x0000_i1231" DrawAspect="Content" ObjectID="_1735859579" r:id="rId445"/>
              </w:object>
            </w:r>
          </w:p>
        </w:tc>
        <w:tc>
          <w:tcPr>
            <w:tcW w:w="1704" w:type="dxa"/>
            <w:tcBorders>
              <w:tl2br w:val="nil"/>
              <w:tr2bl w:val="nil"/>
            </w:tcBorders>
            <w:vAlign w:val="center"/>
          </w:tcPr>
          <w:p w14:paraId="75725C20"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(4.21)</w:t>
            </w:r>
          </w:p>
        </w:tc>
      </w:tr>
    </w:tbl>
    <w:p w14:paraId="5D02D731" w14:textId="77777777" w:rsidR="005D4DFB" w:rsidRDefault="00853CF7">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6"/>
          <w:sz w:val="24"/>
          <w:szCs w:val="24"/>
        </w:rPr>
        <w:object w:dxaOrig="139" w:dyaOrig="240" w14:anchorId="1F1A381D">
          <v:shape id="_x0000_i1232" type="#_x0000_t75" style="width:6.6pt;height:12pt" o:ole="">
            <v:imagedata r:id="rId411" o:title=""/>
          </v:shape>
          <o:OLEObject Type="Embed" ProgID="Equation.3" ShapeID="_x0000_i1232" DrawAspect="Content" ObjectID="_1735859580" r:id="rId446"/>
        </w:object>
      </w:r>
      <w:r>
        <w:rPr>
          <w:rFonts w:ascii="Times New Roman" w:eastAsia="宋体" w:hAnsi="Times New Roman" w:cs="Times New Roman" w:hint="eastAsia"/>
          <w:color w:val="000000" w:themeColor="text1"/>
          <w:sz w:val="24"/>
          <w:szCs w:val="24"/>
        </w:rPr>
        <w:t>表示当前处于第</w:t>
      </w:r>
      <w:r>
        <w:rPr>
          <w:rFonts w:ascii="Times New Roman" w:eastAsia="宋体" w:hAnsi="Times New Roman" w:cs="Times New Roman" w:hint="eastAsia"/>
          <w:color w:val="000000" w:themeColor="text1"/>
          <w:position w:val="-6"/>
          <w:sz w:val="24"/>
          <w:szCs w:val="24"/>
        </w:rPr>
        <w:object w:dxaOrig="139" w:dyaOrig="240" w14:anchorId="5778172A">
          <v:shape id="_x0000_i1233" type="#_x0000_t75" style="width:6.6pt;height:12pt" o:ole="">
            <v:imagedata r:id="rId411" o:title=""/>
          </v:shape>
          <o:OLEObject Type="Embed" ProgID="Equation.3" ShapeID="_x0000_i1233" DrawAspect="Content" ObjectID="_1735859581" r:id="rId447"/>
        </w:object>
      </w:r>
      <w:r>
        <w:rPr>
          <w:rFonts w:ascii="Times New Roman" w:eastAsia="宋体" w:hAnsi="Times New Roman" w:cs="Times New Roman" w:hint="eastAsia"/>
          <w:color w:val="000000" w:themeColor="text1"/>
          <w:sz w:val="24"/>
          <w:szCs w:val="24"/>
        </w:rPr>
        <w:t>次迭代，</w:t>
      </w:r>
      <w:r>
        <w:rPr>
          <w:rFonts w:ascii="Times New Roman" w:eastAsia="宋体" w:hAnsi="Times New Roman" w:cs="Times New Roman" w:hint="eastAsia"/>
          <w:color w:val="000000" w:themeColor="text1"/>
          <w:position w:val="-4"/>
          <w:sz w:val="24"/>
          <w:szCs w:val="24"/>
        </w:rPr>
        <w:object w:dxaOrig="220" w:dyaOrig="240" w14:anchorId="51251E7F">
          <v:shape id="_x0000_i1234" type="#_x0000_t75" style="width:10.8pt;height:12pt" o:ole="">
            <v:imagedata r:id="rId448" o:title=""/>
          </v:shape>
          <o:OLEObject Type="Embed" ProgID="Equation.3" ShapeID="_x0000_i1234" DrawAspect="Content" ObjectID="_1735859582" r:id="rId449"/>
        </w:object>
      </w:r>
      <w:r>
        <w:rPr>
          <w:rFonts w:ascii="Times New Roman" w:eastAsia="宋体" w:hAnsi="Times New Roman" w:cs="Times New Roman" w:hint="eastAsia"/>
          <w:color w:val="000000" w:themeColor="text1"/>
          <w:sz w:val="24"/>
          <w:szCs w:val="24"/>
        </w:rPr>
        <w:t>为最大迭代次数，</w:t>
      </w:r>
      <w:r>
        <w:rPr>
          <w:rFonts w:ascii="Times New Roman" w:eastAsia="宋体" w:hAnsi="Times New Roman" w:cs="Times New Roman" w:hint="eastAsia"/>
          <w:color w:val="000000" w:themeColor="text1"/>
          <w:position w:val="-6"/>
          <w:sz w:val="24"/>
          <w:szCs w:val="24"/>
        </w:rPr>
        <w:object w:dxaOrig="220" w:dyaOrig="200" w14:anchorId="26AFCB84">
          <v:shape id="_x0000_i1235" type="#_x0000_t75" style="width:10.8pt;height:10.2pt" o:ole="">
            <v:imagedata r:id="rId450" o:title=""/>
          </v:shape>
          <o:OLEObject Type="Embed" ProgID="Equation.3" ShapeID="_x0000_i1235" DrawAspect="Content" ObjectID="_1735859583" r:id="rId451"/>
        </w:object>
      </w:r>
      <w:r>
        <w:rPr>
          <w:rFonts w:ascii="Times New Roman" w:eastAsia="宋体" w:hAnsi="Times New Roman" w:cs="Times New Roman" w:hint="eastAsia"/>
          <w:color w:val="000000" w:themeColor="text1"/>
          <w:sz w:val="24"/>
          <w:szCs w:val="24"/>
        </w:rPr>
        <w:t>为由</w:t>
      </w:r>
      <w:r>
        <w:rPr>
          <w:rFonts w:ascii="Times New Roman" w:eastAsia="宋体" w:hAnsi="Times New Roman" w:cs="Times New Roman" w:hint="eastAsia"/>
          <w:color w:val="000000" w:themeColor="text1"/>
          <w:position w:val="-6"/>
          <w:sz w:val="24"/>
          <w:szCs w:val="24"/>
        </w:rPr>
        <w:object w:dxaOrig="139" w:dyaOrig="240" w14:anchorId="7B454483">
          <v:shape id="_x0000_i1236" type="#_x0000_t75" style="width:6.6pt;height:12pt" o:ole="">
            <v:imagedata r:id="rId411" o:title=""/>
          </v:shape>
          <o:OLEObject Type="Embed" ProgID="Equation.3" ShapeID="_x0000_i1236" DrawAspect="Content" ObjectID="_1735859584" r:id="rId452"/>
        </w:object>
      </w:r>
      <w:r>
        <w:rPr>
          <w:rFonts w:ascii="Times New Roman" w:eastAsia="宋体" w:hAnsi="Times New Roman" w:cs="Times New Roman" w:hint="eastAsia"/>
          <w:color w:val="000000" w:themeColor="text1"/>
          <w:sz w:val="24"/>
          <w:szCs w:val="24"/>
        </w:rPr>
        <w:t>决定的常数。具体为：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168F53B4" w14:textId="77777777">
        <w:trPr>
          <w:jc w:val="center"/>
        </w:trPr>
        <w:tc>
          <w:tcPr>
            <w:tcW w:w="6818" w:type="dxa"/>
            <w:tcBorders>
              <w:tl2br w:val="nil"/>
              <w:tr2bl w:val="nil"/>
            </w:tcBorders>
            <w:vAlign w:val="center"/>
          </w:tcPr>
          <w:p w14:paraId="75D2C674"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94"/>
              </w:rPr>
              <w:object w:dxaOrig="2340" w:dyaOrig="2000" w14:anchorId="680CB5DD">
                <v:shape id="_x0000_i1237" type="#_x0000_t75" style="width:117pt;height:100.2pt" o:ole="">
                  <v:imagedata r:id="rId453" o:title=""/>
                </v:shape>
                <o:OLEObject Type="Embed" ProgID="Equation.3" ShapeID="_x0000_i1237" DrawAspect="Content" ObjectID="_1735859585" r:id="rId454"/>
              </w:object>
            </w:r>
          </w:p>
        </w:tc>
        <w:tc>
          <w:tcPr>
            <w:tcW w:w="1704" w:type="dxa"/>
            <w:tcBorders>
              <w:tl2br w:val="nil"/>
              <w:tr2bl w:val="nil"/>
            </w:tcBorders>
            <w:vAlign w:val="center"/>
          </w:tcPr>
          <w:p w14:paraId="70A21F15"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(4.22)</w:t>
            </w:r>
          </w:p>
        </w:tc>
      </w:tr>
    </w:tbl>
    <w:p w14:paraId="138AE99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 xml:space="preserve">⑤ </w:t>
      </w:r>
      <w:r>
        <w:rPr>
          <w:rFonts w:ascii="Times New Roman" w:eastAsia="宋体" w:hAnsi="Times New Roman" w:cs="Times New Roman" w:hint="eastAsia"/>
          <w:color w:val="000000" w:themeColor="text1"/>
          <w:sz w:val="24"/>
          <w:szCs w:val="24"/>
        </w:rPr>
        <w:t>计算陷阱中的蚂蚁和</w:t>
      </w:r>
      <w:proofErr w:type="gramStart"/>
      <w:r>
        <w:rPr>
          <w:rFonts w:ascii="Times New Roman" w:eastAsia="宋体" w:hAnsi="Times New Roman" w:cs="Times New Roman" w:hint="eastAsia"/>
          <w:color w:val="000000" w:themeColor="text1"/>
          <w:sz w:val="24"/>
          <w:szCs w:val="24"/>
        </w:rPr>
        <w:t>蚁狮</w:t>
      </w:r>
      <w:proofErr w:type="gramEnd"/>
      <w:r>
        <w:rPr>
          <w:rFonts w:ascii="Times New Roman" w:eastAsia="宋体" w:hAnsi="Times New Roman" w:cs="Times New Roman" w:hint="eastAsia"/>
          <w:color w:val="000000" w:themeColor="text1"/>
          <w:sz w:val="24"/>
          <w:szCs w:val="24"/>
        </w:rPr>
        <w:t>的各自适应度，当蚂蚁的适应度值</w:t>
      </w:r>
      <w:proofErr w:type="gramStart"/>
      <w:r>
        <w:rPr>
          <w:rFonts w:ascii="Times New Roman" w:eastAsia="宋体" w:hAnsi="Times New Roman" w:cs="Times New Roman" w:hint="eastAsia"/>
          <w:color w:val="000000" w:themeColor="text1"/>
          <w:sz w:val="24"/>
          <w:szCs w:val="24"/>
        </w:rPr>
        <w:t>大于蚁狮的</w:t>
      </w:r>
      <w:proofErr w:type="gramEnd"/>
      <w:r>
        <w:rPr>
          <w:rFonts w:ascii="Times New Roman" w:eastAsia="宋体" w:hAnsi="Times New Roman" w:cs="Times New Roman" w:hint="eastAsia"/>
          <w:color w:val="000000" w:themeColor="text1"/>
          <w:sz w:val="24"/>
          <w:szCs w:val="24"/>
        </w:rPr>
        <w:t>适应度值时，</w:t>
      </w:r>
      <w:proofErr w:type="gramStart"/>
      <w:r>
        <w:rPr>
          <w:rFonts w:ascii="Times New Roman" w:eastAsia="宋体" w:hAnsi="Times New Roman" w:cs="Times New Roman" w:hint="eastAsia"/>
          <w:color w:val="000000" w:themeColor="text1"/>
          <w:sz w:val="24"/>
          <w:szCs w:val="24"/>
        </w:rPr>
        <w:t>认为蚁狮捕食</w:t>
      </w:r>
      <w:proofErr w:type="gramEnd"/>
      <w:r>
        <w:rPr>
          <w:rFonts w:ascii="Times New Roman" w:eastAsia="宋体" w:hAnsi="Times New Roman" w:cs="Times New Roman" w:hint="eastAsia"/>
          <w:color w:val="000000" w:themeColor="text1"/>
          <w:sz w:val="24"/>
          <w:szCs w:val="24"/>
        </w:rPr>
        <w:t>成功，将蚂蚁位置更新</w:t>
      </w:r>
      <w:proofErr w:type="gramStart"/>
      <w:r>
        <w:rPr>
          <w:rFonts w:ascii="Times New Roman" w:eastAsia="宋体" w:hAnsi="Times New Roman" w:cs="Times New Roman" w:hint="eastAsia"/>
          <w:color w:val="000000" w:themeColor="text1"/>
          <w:sz w:val="24"/>
          <w:szCs w:val="24"/>
        </w:rPr>
        <w:t>到蚁狮位置</w:t>
      </w:r>
      <w:proofErr w:type="gramEnd"/>
      <w:r>
        <w:rPr>
          <w:rFonts w:ascii="Times New Roman" w:eastAsia="宋体" w:hAnsi="Times New Roman" w:cs="Times New Roman" w:hint="eastAsia"/>
          <w:color w:val="000000" w:themeColor="text1"/>
          <w:sz w:val="24"/>
          <w:szCs w:val="24"/>
        </w:rPr>
        <w:t>上：</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81DA023" w14:textId="77777777">
        <w:trPr>
          <w:jc w:val="center"/>
        </w:trPr>
        <w:tc>
          <w:tcPr>
            <w:tcW w:w="6818" w:type="dxa"/>
            <w:tcBorders>
              <w:tl2br w:val="nil"/>
              <w:tr2bl w:val="nil"/>
            </w:tcBorders>
            <w:vAlign w:val="center"/>
          </w:tcPr>
          <w:p w14:paraId="533057D1"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10"/>
              </w:rPr>
              <w:object w:dxaOrig="3739" w:dyaOrig="360" w14:anchorId="4A1B51AC">
                <v:shape id="_x0000_i1238" type="#_x0000_t75" style="width:187.2pt;height:18pt" o:ole="">
                  <v:imagedata r:id="rId455" o:title=""/>
                </v:shape>
                <o:OLEObject Type="Embed" ProgID="Equation.3" ShapeID="_x0000_i1238" DrawAspect="Content" ObjectID="_1735859586" r:id="rId456"/>
              </w:object>
            </w:r>
          </w:p>
        </w:tc>
        <w:tc>
          <w:tcPr>
            <w:tcW w:w="1704" w:type="dxa"/>
            <w:tcBorders>
              <w:tl2br w:val="nil"/>
              <w:tr2bl w:val="nil"/>
            </w:tcBorders>
            <w:vAlign w:val="center"/>
          </w:tcPr>
          <w:p w14:paraId="7DBC33D6"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(4.23)</w:t>
            </w:r>
          </w:p>
        </w:tc>
      </w:tr>
    </w:tbl>
    <w:p w14:paraId="6395413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10"/>
          <w:sz w:val="24"/>
          <w:szCs w:val="24"/>
        </w:rPr>
        <w:object w:dxaOrig="460" w:dyaOrig="360" w14:anchorId="5F2A5380">
          <v:shape id="_x0000_i1239" type="#_x0000_t75" style="width:22.8pt;height:18pt" o:ole="">
            <v:imagedata r:id="rId457" o:title=""/>
          </v:shape>
          <o:OLEObject Type="Embed" ProgID="Equation.3" ShapeID="_x0000_i1239" DrawAspect="Content" ObjectID="_1735859587" r:id="rId458"/>
        </w:object>
      </w:r>
      <w:r>
        <w:rPr>
          <w:rFonts w:ascii="Times New Roman" w:eastAsia="宋体" w:hAnsi="Times New Roman" w:cs="Times New Roman" w:hint="eastAsia"/>
          <w:color w:val="000000" w:themeColor="text1"/>
          <w:sz w:val="24"/>
          <w:szCs w:val="24"/>
        </w:rPr>
        <w:t>为第</w:t>
      </w:r>
      <w:r>
        <w:rPr>
          <w:rFonts w:ascii="Times New Roman" w:eastAsia="宋体" w:hAnsi="Times New Roman" w:cs="Times New Roman" w:hint="eastAsia"/>
          <w:color w:val="000000" w:themeColor="text1"/>
          <w:position w:val="-6"/>
          <w:sz w:val="24"/>
          <w:szCs w:val="24"/>
        </w:rPr>
        <w:object w:dxaOrig="139" w:dyaOrig="240" w14:anchorId="3A80B8AE">
          <v:shape id="_x0000_i1240" type="#_x0000_t75" style="width:6.6pt;height:12pt" o:ole="">
            <v:imagedata r:id="rId411" o:title=""/>
          </v:shape>
          <o:OLEObject Type="Embed" ProgID="Equation.3" ShapeID="_x0000_i1240" DrawAspect="Content" ObjectID="_1735859588" r:id="rId459"/>
        </w:object>
      </w:r>
      <w:r>
        <w:rPr>
          <w:rFonts w:ascii="Times New Roman" w:eastAsia="宋体" w:hAnsi="Times New Roman" w:cs="Times New Roman" w:hint="eastAsia"/>
          <w:color w:val="000000" w:themeColor="text1"/>
          <w:sz w:val="24"/>
          <w:szCs w:val="24"/>
        </w:rPr>
        <w:t>次迭代后的第</w:t>
      </w:r>
      <w:r>
        <w:rPr>
          <w:rFonts w:ascii="Times New Roman" w:eastAsia="宋体" w:hAnsi="Times New Roman" w:cs="Times New Roman" w:hint="eastAsia"/>
          <w:color w:val="000000" w:themeColor="text1"/>
          <w:position w:val="-10"/>
          <w:sz w:val="24"/>
          <w:szCs w:val="24"/>
        </w:rPr>
        <w:object w:dxaOrig="180" w:dyaOrig="279" w14:anchorId="7B661EA8">
          <v:shape id="_x0000_i1241" type="#_x0000_t75" style="width:9pt;height:13.8pt" o:ole="">
            <v:imagedata r:id="rId432" o:title=""/>
          </v:shape>
          <o:OLEObject Type="Embed" ProgID="Equation.3" ShapeID="_x0000_i1241" DrawAspect="Content" ObjectID="_1735859589" r:id="rId460"/>
        </w:object>
      </w:r>
      <w:proofErr w:type="gramStart"/>
      <w:r>
        <w:rPr>
          <w:rFonts w:ascii="Times New Roman" w:eastAsia="宋体" w:hAnsi="Times New Roman" w:cs="Times New Roman" w:hint="eastAsia"/>
          <w:color w:val="000000" w:themeColor="text1"/>
          <w:sz w:val="24"/>
          <w:szCs w:val="24"/>
        </w:rPr>
        <w:t>个</w:t>
      </w:r>
      <w:proofErr w:type="gramEnd"/>
      <w:r>
        <w:rPr>
          <w:rFonts w:ascii="Times New Roman" w:eastAsia="宋体" w:hAnsi="Times New Roman" w:cs="Times New Roman" w:hint="eastAsia"/>
          <w:color w:val="000000" w:themeColor="text1"/>
          <w:sz w:val="24"/>
          <w:szCs w:val="24"/>
        </w:rPr>
        <w:t>蚂蚁的位置。</w:t>
      </w:r>
    </w:p>
    <w:p w14:paraId="4D03EA6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 xml:space="preserve">⑥ </w:t>
      </w:r>
      <w:r>
        <w:rPr>
          <w:rFonts w:ascii="Times New Roman" w:eastAsia="宋体" w:hAnsi="Times New Roman" w:cs="Times New Roman" w:hint="eastAsia"/>
          <w:color w:val="000000" w:themeColor="text1"/>
          <w:sz w:val="24"/>
          <w:szCs w:val="24"/>
        </w:rPr>
        <w:t>蚂蚁位置更新</w:t>
      </w:r>
    </w:p>
    <w:p w14:paraId="2A43B49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proofErr w:type="gramStart"/>
      <w:r>
        <w:rPr>
          <w:rFonts w:ascii="Times New Roman" w:eastAsia="宋体" w:hAnsi="Times New Roman" w:cs="Times New Roman" w:hint="eastAsia"/>
          <w:color w:val="000000" w:themeColor="text1"/>
          <w:sz w:val="24"/>
          <w:szCs w:val="24"/>
        </w:rPr>
        <w:t>精英蚁狮的</w:t>
      </w:r>
      <w:proofErr w:type="gramEnd"/>
      <w:r>
        <w:rPr>
          <w:rFonts w:ascii="Times New Roman" w:eastAsia="宋体" w:hAnsi="Times New Roman" w:cs="Times New Roman" w:hint="eastAsia"/>
          <w:color w:val="000000" w:themeColor="text1"/>
          <w:sz w:val="24"/>
          <w:szCs w:val="24"/>
        </w:rPr>
        <w:t>优化过程是选取每一次循环时适应度最优的</w:t>
      </w:r>
      <w:proofErr w:type="gramStart"/>
      <w:r>
        <w:rPr>
          <w:rFonts w:ascii="Times New Roman" w:eastAsia="宋体" w:hAnsi="Times New Roman" w:cs="Times New Roman" w:hint="eastAsia"/>
          <w:color w:val="000000" w:themeColor="text1"/>
          <w:sz w:val="24"/>
          <w:szCs w:val="24"/>
        </w:rPr>
        <w:t>蚁狮作为</w:t>
      </w:r>
      <w:proofErr w:type="gramEnd"/>
      <w:r>
        <w:rPr>
          <w:rFonts w:ascii="Times New Roman" w:eastAsia="宋体" w:hAnsi="Times New Roman" w:cs="Times New Roman" w:hint="eastAsia"/>
          <w:color w:val="000000" w:themeColor="text1"/>
          <w:sz w:val="24"/>
          <w:szCs w:val="24"/>
        </w:rPr>
        <w:t>更替，并影响蚂蚁的位置，当蚂蚁</w:t>
      </w:r>
      <w:proofErr w:type="gramStart"/>
      <w:r>
        <w:rPr>
          <w:rFonts w:ascii="Times New Roman" w:eastAsia="宋体" w:hAnsi="Times New Roman" w:cs="Times New Roman" w:hint="eastAsia"/>
          <w:color w:val="000000" w:themeColor="text1"/>
          <w:sz w:val="24"/>
          <w:szCs w:val="24"/>
        </w:rPr>
        <w:t>围绕蚁狮和</w:t>
      </w:r>
      <w:proofErr w:type="gramEnd"/>
      <w:r>
        <w:rPr>
          <w:rFonts w:ascii="Times New Roman" w:eastAsia="宋体" w:hAnsi="Times New Roman" w:cs="Times New Roman" w:hint="eastAsia"/>
          <w:color w:val="000000" w:themeColor="text1"/>
          <w:sz w:val="24"/>
          <w:szCs w:val="24"/>
        </w:rPr>
        <w:t>精英</w:t>
      </w:r>
      <w:proofErr w:type="gramStart"/>
      <w:r>
        <w:rPr>
          <w:rFonts w:ascii="Times New Roman" w:eastAsia="宋体" w:hAnsi="Times New Roman" w:cs="Times New Roman" w:hint="eastAsia"/>
          <w:color w:val="000000" w:themeColor="text1"/>
          <w:sz w:val="24"/>
          <w:szCs w:val="24"/>
        </w:rPr>
        <w:t>蚁狮进行</w:t>
      </w:r>
      <w:proofErr w:type="gramEnd"/>
      <w:r>
        <w:rPr>
          <w:rFonts w:ascii="Times New Roman" w:eastAsia="宋体" w:hAnsi="Times New Roman" w:cs="Times New Roman" w:hint="eastAsia"/>
          <w:color w:val="000000" w:themeColor="text1"/>
          <w:sz w:val="24"/>
          <w:szCs w:val="24"/>
        </w:rPr>
        <w:t>随机行走时，其位置迭代关系式如下：</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607F4021" w14:textId="77777777">
        <w:trPr>
          <w:jc w:val="center"/>
        </w:trPr>
        <w:tc>
          <w:tcPr>
            <w:tcW w:w="6818" w:type="dxa"/>
            <w:tcBorders>
              <w:tl2br w:val="nil"/>
              <w:tr2bl w:val="nil"/>
            </w:tcBorders>
            <w:vAlign w:val="center"/>
          </w:tcPr>
          <w:p w14:paraId="027358BA"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22"/>
              </w:rPr>
              <w:object w:dxaOrig="1420" w:dyaOrig="620" w14:anchorId="5D5D8783">
                <v:shape id="_x0000_i1242" type="#_x0000_t75" style="width:70.8pt;height:31.2pt" o:ole="">
                  <v:imagedata r:id="rId461" o:title=""/>
                </v:shape>
                <o:OLEObject Type="Embed" ProgID="Equation.3" ShapeID="_x0000_i1242" DrawAspect="Content" ObjectID="_1735859590" r:id="rId462"/>
              </w:object>
            </w:r>
          </w:p>
        </w:tc>
        <w:tc>
          <w:tcPr>
            <w:tcW w:w="1704" w:type="dxa"/>
            <w:tcBorders>
              <w:tl2br w:val="nil"/>
              <w:tr2bl w:val="nil"/>
            </w:tcBorders>
            <w:vAlign w:val="center"/>
          </w:tcPr>
          <w:p w14:paraId="5B90E3C7"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(4.24)</w:t>
            </w:r>
          </w:p>
        </w:tc>
      </w:tr>
    </w:tbl>
    <w:p w14:paraId="0CCC0EFA" w14:textId="77777777" w:rsidR="005D4DFB" w:rsidRDefault="00853CF7">
      <w:pPr>
        <w:spacing w:line="400" w:lineRule="exact"/>
        <w:ind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10"/>
          <w:sz w:val="24"/>
          <w:szCs w:val="24"/>
        </w:rPr>
        <w:object w:dxaOrig="320" w:dyaOrig="360" w14:anchorId="4DD19257">
          <v:shape id="_x0000_i1243" type="#_x0000_t75" style="width:16.2pt;height:18pt" o:ole="">
            <v:imagedata r:id="rId463" o:title=""/>
          </v:shape>
          <o:OLEObject Type="Embed" ProgID="Equation.3" ShapeID="_x0000_i1243" DrawAspect="Content" ObjectID="_1735859591" r:id="rId464"/>
        </w:object>
      </w:r>
      <w:r>
        <w:rPr>
          <w:rFonts w:ascii="Times New Roman" w:eastAsia="宋体" w:hAnsi="Times New Roman" w:cs="Times New Roman" w:hint="eastAsia"/>
          <w:color w:val="000000" w:themeColor="text1"/>
          <w:sz w:val="24"/>
          <w:szCs w:val="24"/>
        </w:rPr>
        <w:t>表示第</w:t>
      </w:r>
      <w:r>
        <w:rPr>
          <w:rFonts w:ascii="Times New Roman" w:eastAsia="宋体" w:hAnsi="Times New Roman" w:cs="Times New Roman" w:hint="eastAsia"/>
          <w:color w:val="000000" w:themeColor="text1"/>
          <w:position w:val="-6"/>
          <w:sz w:val="24"/>
          <w:szCs w:val="24"/>
        </w:rPr>
        <w:object w:dxaOrig="139" w:dyaOrig="240" w14:anchorId="317C3C77">
          <v:shape id="_x0000_i1244" type="#_x0000_t75" style="width:6.6pt;height:12pt" o:ole="">
            <v:imagedata r:id="rId411" o:title=""/>
          </v:shape>
          <o:OLEObject Type="Embed" ProgID="Equation.3" ShapeID="_x0000_i1244" DrawAspect="Content" ObjectID="_1735859592" r:id="rId465"/>
        </w:object>
      </w:r>
      <w:r>
        <w:rPr>
          <w:rFonts w:ascii="Times New Roman" w:eastAsia="宋体" w:hAnsi="Times New Roman" w:cs="Times New Roman" w:hint="eastAsia"/>
          <w:color w:val="000000" w:themeColor="text1"/>
          <w:sz w:val="24"/>
          <w:szCs w:val="24"/>
        </w:rPr>
        <w:t>次迭代时蚂蚁</w:t>
      </w:r>
      <w:proofErr w:type="gramStart"/>
      <w:r>
        <w:rPr>
          <w:rFonts w:ascii="Times New Roman" w:eastAsia="宋体" w:hAnsi="Times New Roman" w:cs="Times New Roman" w:hint="eastAsia"/>
          <w:color w:val="000000" w:themeColor="text1"/>
          <w:sz w:val="24"/>
          <w:szCs w:val="24"/>
        </w:rPr>
        <w:t>围绕蚁狮随机</w:t>
      </w:r>
      <w:proofErr w:type="gramEnd"/>
      <w:r>
        <w:rPr>
          <w:rFonts w:ascii="Times New Roman" w:eastAsia="宋体" w:hAnsi="Times New Roman" w:cs="Times New Roman" w:hint="eastAsia"/>
          <w:color w:val="000000" w:themeColor="text1"/>
          <w:sz w:val="24"/>
          <w:szCs w:val="24"/>
        </w:rPr>
        <w:t>游走的位置，</w:t>
      </w:r>
      <w:r>
        <w:rPr>
          <w:rFonts w:ascii="Times New Roman" w:eastAsia="宋体" w:hAnsi="Times New Roman" w:cs="Times New Roman" w:hint="eastAsia"/>
          <w:color w:val="000000" w:themeColor="text1"/>
          <w:position w:val="-10"/>
          <w:sz w:val="24"/>
          <w:szCs w:val="24"/>
        </w:rPr>
        <w:object w:dxaOrig="320" w:dyaOrig="360" w14:anchorId="0ABF8BB3">
          <v:shape id="_x0000_i1245" type="#_x0000_t75" style="width:16.2pt;height:18pt" o:ole="">
            <v:imagedata r:id="rId466" o:title=""/>
          </v:shape>
          <o:OLEObject Type="Embed" ProgID="Equation.3" ShapeID="_x0000_i1245" DrawAspect="Content" ObjectID="_1735859593" r:id="rId467"/>
        </w:object>
      </w:r>
      <w:r>
        <w:rPr>
          <w:rFonts w:ascii="Times New Roman" w:eastAsia="宋体" w:hAnsi="Times New Roman" w:cs="Times New Roman" w:hint="eastAsia"/>
          <w:color w:val="000000" w:themeColor="text1"/>
          <w:sz w:val="24"/>
          <w:szCs w:val="24"/>
        </w:rPr>
        <w:t>表示第</w:t>
      </w:r>
      <w:r>
        <w:rPr>
          <w:rFonts w:ascii="Times New Roman" w:eastAsia="宋体" w:hAnsi="Times New Roman" w:cs="Times New Roman" w:hint="eastAsia"/>
          <w:color w:val="000000" w:themeColor="text1"/>
          <w:position w:val="-6"/>
          <w:sz w:val="24"/>
          <w:szCs w:val="24"/>
        </w:rPr>
        <w:object w:dxaOrig="139" w:dyaOrig="240" w14:anchorId="1C5D239E">
          <v:shape id="_x0000_i1246" type="#_x0000_t75" style="width:6.6pt;height:12pt" o:ole="">
            <v:imagedata r:id="rId411" o:title=""/>
          </v:shape>
          <o:OLEObject Type="Embed" ProgID="Equation.3" ShapeID="_x0000_i1246" DrawAspect="Content" ObjectID="_1735859594" r:id="rId468"/>
        </w:object>
      </w:r>
      <w:r>
        <w:rPr>
          <w:rFonts w:ascii="Times New Roman" w:eastAsia="宋体" w:hAnsi="Times New Roman" w:cs="Times New Roman" w:hint="eastAsia"/>
          <w:color w:val="000000" w:themeColor="text1"/>
          <w:sz w:val="24"/>
          <w:szCs w:val="24"/>
        </w:rPr>
        <w:t>次迭代时</w:t>
      </w:r>
      <w:r>
        <w:rPr>
          <w:rFonts w:ascii="Times New Roman" w:eastAsia="宋体" w:hAnsi="Times New Roman" w:cs="Times New Roman" w:hint="eastAsia"/>
          <w:color w:val="000000" w:themeColor="text1"/>
          <w:sz w:val="24"/>
          <w:szCs w:val="24"/>
        </w:rPr>
        <w:lastRenderedPageBreak/>
        <w:t>蚂蚁</w:t>
      </w:r>
      <w:proofErr w:type="gramStart"/>
      <w:r>
        <w:rPr>
          <w:rFonts w:ascii="Times New Roman" w:eastAsia="宋体" w:hAnsi="Times New Roman" w:cs="Times New Roman" w:hint="eastAsia"/>
          <w:color w:val="000000" w:themeColor="text1"/>
          <w:sz w:val="24"/>
          <w:szCs w:val="24"/>
        </w:rPr>
        <w:t>围绕蚁狮随机</w:t>
      </w:r>
      <w:proofErr w:type="gramEnd"/>
      <w:r>
        <w:rPr>
          <w:rFonts w:ascii="Times New Roman" w:eastAsia="宋体" w:hAnsi="Times New Roman" w:cs="Times New Roman" w:hint="eastAsia"/>
          <w:color w:val="000000" w:themeColor="text1"/>
          <w:sz w:val="24"/>
          <w:szCs w:val="24"/>
        </w:rPr>
        <w:t>游走的位置，通过将两者平均后的值更新蚂蚁的位置。</w:t>
      </w:r>
      <w:proofErr w:type="gramStart"/>
      <w:r>
        <w:rPr>
          <w:rFonts w:ascii="Times New Roman" w:eastAsia="宋体" w:hAnsi="Times New Roman" w:cs="Times New Roman" w:hint="eastAsia"/>
          <w:color w:val="000000" w:themeColor="text1"/>
          <w:sz w:val="24"/>
          <w:szCs w:val="24"/>
        </w:rPr>
        <w:t>蚁狮算法</w:t>
      </w:r>
      <w:proofErr w:type="gramEnd"/>
      <w:r>
        <w:rPr>
          <w:rFonts w:ascii="Times New Roman" w:eastAsia="宋体" w:hAnsi="Times New Roman" w:cs="Times New Roman" w:hint="eastAsia"/>
          <w:color w:val="000000" w:themeColor="text1"/>
          <w:sz w:val="24"/>
          <w:szCs w:val="24"/>
        </w:rPr>
        <w:t>优化过程具体流程如图</w:t>
      </w:r>
      <w:r>
        <w:rPr>
          <w:rFonts w:ascii="Times New Roman" w:eastAsia="宋体" w:hAnsi="Times New Roman" w:cs="Times New Roman" w:hint="eastAsia"/>
          <w:color w:val="000000" w:themeColor="text1"/>
          <w:sz w:val="24"/>
          <w:szCs w:val="24"/>
        </w:rPr>
        <w:t>4.1</w:t>
      </w:r>
      <w:r>
        <w:rPr>
          <w:rFonts w:ascii="Times New Roman" w:eastAsia="宋体" w:hAnsi="Times New Roman" w:cs="Times New Roman" w:hint="eastAsia"/>
          <w:color w:val="000000" w:themeColor="text1"/>
          <w:sz w:val="24"/>
          <w:szCs w:val="24"/>
        </w:rPr>
        <w:t>所示：</w:t>
      </w:r>
    </w:p>
    <w:p w14:paraId="0509A21E" w14:textId="77777777" w:rsidR="005D4DFB" w:rsidRDefault="005D4DFB">
      <w:pPr>
        <w:spacing w:line="400" w:lineRule="exact"/>
        <w:ind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6BB45EC5" w14:textId="77777777">
        <w:tc>
          <w:tcPr>
            <w:tcW w:w="5000" w:type="pct"/>
            <w:tcBorders>
              <w:top w:val="nil"/>
              <w:left w:val="nil"/>
              <w:bottom w:val="nil"/>
              <w:right w:val="nil"/>
            </w:tcBorders>
            <w:tcMar>
              <w:top w:w="0" w:type="dxa"/>
              <w:left w:w="0" w:type="dxa"/>
              <w:bottom w:w="0" w:type="dxa"/>
              <w:right w:w="0" w:type="dxa"/>
            </w:tcMar>
          </w:tcPr>
          <w:p w14:paraId="5D9D0421"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1CFD5636" wp14:editId="3DE1105D">
                  <wp:extent cx="5455285" cy="3859530"/>
                  <wp:effectExtent l="0" t="0" r="0" b="0"/>
                  <wp:docPr id="27" name="图片 27" descr="蚁狮算法流程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蚁狮算法流程图 (1)"/>
                          <pic:cNvPicPr>
                            <a:picLocks noChangeAspect="1"/>
                          </pic:cNvPicPr>
                        </pic:nvPicPr>
                        <pic:blipFill>
                          <a:blip r:embed="rId469"/>
                          <a:stretch>
                            <a:fillRect/>
                          </a:stretch>
                        </pic:blipFill>
                        <pic:spPr>
                          <a:xfrm>
                            <a:off x="0" y="0"/>
                            <a:ext cx="5455285" cy="3859530"/>
                          </a:xfrm>
                          <a:prstGeom prst="rect">
                            <a:avLst/>
                          </a:prstGeom>
                        </pic:spPr>
                      </pic:pic>
                    </a:graphicData>
                  </a:graphic>
                </wp:inline>
              </w:drawing>
            </w:r>
          </w:p>
        </w:tc>
      </w:tr>
      <w:tr w:rsidR="005D4DFB" w14:paraId="243F033F" w14:textId="77777777">
        <w:trPr>
          <w:trHeight w:val="297"/>
        </w:trPr>
        <w:tc>
          <w:tcPr>
            <w:tcW w:w="5000" w:type="pct"/>
            <w:tcBorders>
              <w:top w:val="nil"/>
              <w:left w:val="nil"/>
              <w:bottom w:val="nil"/>
              <w:right w:val="nil"/>
            </w:tcBorders>
            <w:tcMar>
              <w:top w:w="0" w:type="dxa"/>
              <w:left w:w="0" w:type="dxa"/>
              <w:bottom w:w="0" w:type="dxa"/>
              <w:right w:w="0" w:type="dxa"/>
            </w:tcMar>
          </w:tcPr>
          <w:p w14:paraId="01A4A44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4.1 ANT-LION</w:t>
            </w:r>
            <w:r>
              <w:rPr>
                <w:rFonts w:ascii="Times New Roman" w:eastAsia="宋体" w:hAnsi="Times New Roman" w:cs="Times New Roman" w:hint="eastAsia"/>
                <w:szCs w:val="21"/>
              </w:rPr>
              <w:t>优化算法流程图</w:t>
            </w:r>
          </w:p>
        </w:tc>
      </w:tr>
      <w:tr w:rsidR="005D4DFB" w14:paraId="786C9F8F" w14:textId="77777777">
        <w:tc>
          <w:tcPr>
            <w:tcW w:w="5000" w:type="pct"/>
            <w:tcBorders>
              <w:top w:val="nil"/>
              <w:left w:val="nil"/>
              <w:bottom w:val="nil"/>
              <w:right w:val="nil"/>
            </w:tcBorders>
            <w:tcMar>
              <w:top w:w="0" w:type="dxa"/>
              <w:left w:w="0" w:type="dxa"/>
              <w:bottom w:w="0" w:type="dxa"/>
              <w:right w:w="0" w:type="dxa"/>
            </w:tcMar>
          </w:tcPr>
          <w:p w14:paraId="206C5E5B"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Fig.4.1 </w:t>
            </w:r>
            <w:r>
              <w:rPr>
                <w:rFonts w:ascii="Times New Roman" w:eastAsia="宋体" w:hAnsi="Times New Roman" w:cs="Times New Roman" w:hint="eastAsia"/>
                <w:color w:val="000000"/>
                <w:kern w:val="0"/>
                <w:szCs w:val="21"/>
                <w:lang w:bidi="ar"/>
              </w:rPr>
              <w:t>ANT-LION optimization algorithm flow chart</w:t>
            </w:r>
          </w:p>
        </w:tc>
      </w:tr>
    </w:tbl>
    <w:p w14:paraId="7A3238FA" w14:textId="77777777" w:rsidR="005D4DFB" w:rsidRDefault="005D4DFB"/>
    <w:p w14:paraId="73C0D95C" w14:textId="77777777" w:rsidR="005D4DFB" w:rsidRDefault="00853CF7">
      <w:pPr>
        <w:pStyle w:val="2"/>
        <w:rPr>
          <w:color w:val="000000" w:themeColor="text1"/>
        </w:rPr>
      </w:pPr>
      <w:bookmarkStart w:id="125" w:name="_Toc125207186"/>
      <w:r>
        <w:rPr>
          <w:rFonts w:hint="eastAsia"/>
          <w:color w:val="000000" w:themeColor="text1"/>
        </w:rPr>
        <w:t>4</w:t>
      </w:r>
      <w:r>
        <w:rPr>
          <w:color w:val="000000" w:themeColor="text1"/>
        </w:rPr>
        <w:t>.</w:t>
      </w:r>
      <w:r>
        <w:rPr>
          <w:rFonts w:hint="eastAsia"/>
          <w:color w:val="000000" w:themeColor="text1"/>
        </w:rPr>
        <w:t>3</w:t>
      </w:r>
      <w:r>
        <w:rPr>
          <w:color w:val="000000" w:themeColor="text1"/>
        </w:rPr>
        <w:t xml:space="preserve"> </w:t>
      </w:r>
      <w:r>
        <w:rPr>
          <w:rFonts w:hint="eastAsia"/>
          <w:color w:val="000000" w:themeColor="text1"/>
        </w:rPr>
        <w:t>基于神经网络</w:t>
      </w:r>
      <w:r>
        <w:rPr>
          <w:rFonts w:eastAsia="宋体" w:hint="eastAsia"/>
          <w:color w:val="000000" w:themeColor="text1"/>
          <w:sz w:val="24"/>
          <w:szCs w:val="24"/>
        </w:rPr>
        <w:t>PID</w:t>
      </w:r>
      <w:r>
        <w:rPr>
          <w:rFonts w:hint="eastAsia"/>
          <w:color w:val="000000" w:themeColor="text1"/>
        </w:rPr>
        <w:t>的整流罩温湿度控制</w:t>
      </w:r>
      <w:bookmarkEnd w:id="125"/>
    </w:p>
    <w:p w14:paraId="485F9914" w14:textId="77777777" w:rsidR="005D4DFB" w:rsidRDefault="00853CF7">
      <w:pPr>
        <w:pStyle w:val="3"/>
        <w:rPr>
          <w:color w:val="000000" w:themeColor="text1"/>
        </w:rPr>
      </w:pPr>
      <w:bookmarkStart w:id="126" w:name="_Toc125207187"/>
      <w:r>
        <w:rPr>
          <w:rFonts w:hint="eastAsia"/>
          <w:color w:val="000000" w:themeColor="text1"/>
        </w:rPr>
        <w:t>4</w:t>
      </w:r>
      <w:r>
        <w:rPr>
          <w:color w:val="000000" w:themeColor="text1"/>
        </w:rPr>
        <w:t>.</w:t>
      </w:r>
      <w:r>
        <w:rPr>
          <w:rFonts w:hint="eastAsia"/>
          <w:color w:val="000000" w:themeColor="text1"/>
        </w:rPr>
        <w:t>3</w:t>
      </w:r>
      <w:r>
        <w:rPr>
          <w:color w:val="000000" w:themeColor="text1"/>
        </w:rPr>
        <w:t>.</w:t>
      </w:r>
      <w:r>
        <w:rPr>
          <w:rFonts w:hint="eastAsia"/>
          <w:color w:val="000000" w:themeColor="text1"/>
        </w:rPr>
        <w:t>1</w:t>
      </w:r>
      <w:r>
        <w:rPr>
          <w:color w:val="000000" w:themeColor="text1"/>
        </w:rPr>
        <w:t xml:space="preserve"> </w:t>
      </w:r>
      <w:r>
        <w:rPr>
          <w:rFonts w:hint="eastAsia"/>
          <w:color w:val="000000" w:themeColor="text1"/>
        </w:rPr>
        <w:t>神经网络</w:t>
      </w:r>
      <w:r>
        <w:rPr>
          <w:rFonts w:eastAsia="宋体" w:hint="eastAsia"/>
          <w:color w:val="000000" w:themeColor="text1"/>
          <w:sz w:val="24"/>
          <w:szCs w:val="24"/>
        </w:rPr>
        <w:t>PID</w:t>
      </w:r>
      <w:r>
        <w:rPr>
          <w:rFonts w:hint="eastAsia"/>
          <w:color w:val="000000" w:themeColor="text1"/>
        </w:rPr>
        <w:t>控制</w:t>
      </w:r>
      <w:bookmarkEnd w:id="126"/>
    </w:p>
    <w:p w14:paraId="16807B7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传统的</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控制具有很多优点如控制实现简单，鲁棒性好，但在实际的应用中存在很多非线性、强耦合的系统，这使得传统的</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在这类系统的控制效果表现不佳。传统的解耦方法通常是使用前馈补偿或者动态矩阵的方式，这往往需要知道被控制对象的具体传递函数形式，而在本文中通过第</w:t>
      </w:r>
      <w:r>
        <w:rPr>
          <w:rFonts w:ascii="Times New Roman" w:eastAsia="宋体" w:hAnsi="Times New Roman" w:cs="Times New Roman" w:hint="eastAsia"/>
          <w:color w:val="000000" w:themeColor="text1"/>
          <w:sz w:val="24"/>
          <w:szCs w:val="24"/>
        </w:rPr>
        <w:t>4.1</w:t>
      </w:r>
      <w:r>
        <w:rPr>
          <w:rFonts w:ascii="Times New Roman" w:eastAsia="宋体" w:hAnsi="Times New Roman" w:cs="Times New Roman" w:hint="eastAsia"/>
          <w:color w:val="000000" w:themeColor="text1"/>
          <w:sz w:val="24"/>
          <w:szCs w:val="24"/>
        </w:rPr>
        <w:t>节的整流罩温湿度建模过程，可以得到整流罩的温湿度机理模型是一个非线性耦合系统。由于神经网络在理论上能够逼近任意的非线性系统，因此在现代的智能控制方法中常常将神经网络同传统控制方法相结合，以期能够达到更好的控制效果。在本文中采用神经网络和</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结合的</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控制方法，通过神经网络前向后向</w:t>
      </w:r>
      <w:proofErr w:type="gramStart"/>
      <w:r>
        <w:rPr>
          <w:rFonts w:ascii="Times New Roman" w:eastAsia="宋体" w:hAnsi="Times New Roman" w:cs="Times New Roman" w:hint="eastAsia"/>
          <w:color w:val="000000" w:themeColor="text1"/>
          <w:sz w:val="24"/>
          <w:szCs w:val="24"/>
        </w:rPr>
        <w:t>动态权</w:t>
      </w:r>
      <w:proofErr w:type="gramEnd"/>
      <w:r>
        <w:rPr>
          <w:rFonts w:ascii="Times New Roman" w:eastAsia="宋体" w:hAnsi="Times New Roman" w:cs="Times New Roman" w:hint="eastAsia"/>
          <w:color w:val="000000" w:themeColor="text1"/>
          <w:sz w:val="24"/>
          <w:szCs w:val="24"/>
        </w:rPr>
        <w:t>值更新的过程，及在线整定的方式实现对本文中整流罩温湿度的控制。</w:t>
      </w:r>
    </w:p>
    <w:p w14:paraId="5A0C7C7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不是使用神经网络去整合传统</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控制的</w:t>
      </w:r>
      <w:r>
        <w:rPr>
          <w:rFonts w:ascii="Times New Roman" w:eastAsia="宋体" w:hAnsi="Times New Roman" w:cs="Times New Roman" w:hint="eastAsia"/>
          <w:color w:val="000000" w:themeColor="text1"/>
          <w:position w:val="-14"/>
          <w:sz w:val="24"/>
          <w:szCs w:val="24"/>
        </w:rPr>
        <w:object w:dxaOrig="340" w:dyaOrig="360" w14:anchorId="044B3440">
          <v:shape id="_x0000_i1247" type="#_x0000_t75" style="width:16.8pt;height:18pt" o:ole="">
            <v:imagedata r:id="rId470" o:title=""/>
          </v:shape>
          <o:OLEObject Type="Embed" ProgID="Equation.3" ShapeID="_x0000_i1247" DrawAspect="Content" ObjectID="_1735859595" r:id="rId471"/>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79" w:dyaOrig="320" w14:anchorId="37598A79">
          <v:shape id="_x0000_i1248" type="#_x0000_t75" style="width:13.8pt;height:16.2pt" o:ole="">
            <v:imagedata r:id="rId472" o:title=""/>
          </v:shape>
          <o:OLEObject Type="Embed" ProgID="Equation.3" ShapeID="_x0000_i1248" DrawAspect="Content" ObjectID="_1735859596" r:id="rId473"/>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340" w:dyaOrig="320" w14:anchorId="01D30B19">
          <v:shape id="_x0000_i1249" type="#_x0000_t75" style="width:16.8pt;height:16.2pt" o:ole="">
            <v:imagedata r:id="rId474" o:title=""/>
          </v:shape>
          <o:OLEObject Type="Embed" ProgID="Equation.3" ShapeID="_x0000_i1249" DrawAspect="Content" ObjectID="_1735859597" r:id="rId475"/>
        </w:object>
      </w:r>
      <w:r>
        <w:rPr>
          <w:rFonts w:ascii="Times New Roman" w:eastAsia="宋体" w:hAnsi="Times New Roman" w:cs="Times New Roman" w:hint="eastAsia"/>
          <w:color w:val="000000" w:themeColor="text1"/>
          <w:sz w:val="24"/>
          <w:szCs w:val="24"/>
        </w:rPr>
        <w:t>参数，而是通过将</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position w:val="-14"/>
          <w:sz w:val="24"/>
          <w:szCs w:val="24"/>
        </w:rPr>
        <w:object w:dxaOrig="340" w:dyaOrig="360" w14:anchorId="438B6597">
          <v:shape id="_x0000_i1250" type="#_x0000_t75" style="width:16.8pt;height:18pt" o:ole="">
            <v:imagedata r:id="rId470" o:title=""/>
          </v:shape>
          <o:OLEObject Type="Embed" ProgID="Equation.3" ShapeID="_x0000_i1250" DrawAspect="Content" ObjectID="_1735859598" r:id="rId476"/>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279" w:dyaOrig="320" w14:anchorId="2411C71B">
          <v:shape id="_x0000_i1251" type="#_x0000_t75" style="width:13.8pt;height:16.2pt" o:ole="">
            <v:imagedata r:id="rId472" o:title=""/>
          </v:shape>
          <o:OLEObject Type="Embed" ProgID="Equation.3" ShapeID="_x0000_i1251" DrawAspect="Content" ObjectID="_1735859599" r:id="rId477"/>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10"/>
          <w:sz w:val="24"/>
          <w:szCs w:val="24"/>
        </w:rPr>
        <w:object w:dxaOrig="340" w:dyaOrig="320" w14:anchorId="66233661">
          <v:shape id="_x0000_i1252" type="#_x0000_t75" style="width:16.8pt;height:16.2pt" o:ole="">
            <v:imagedata r:id="rId474" o:title=""/>
          </v:shape>
          <o:OLEObject Type="Embed" ProgID="Equation.3" ShapeID="_x0000_i1252" DrawAspect="Content" ObjectID="_1735859600" r:id="rId478"/>
        </w:object>
      </w:r>
      <w:r>
        <w:rPr>
          <w:rFonts w:ascii="Times New Roman" w:eastAsia="宋体" w:hAnsi="Times New Roman" w:cs="Times New Roman" w:hint="eastAsia"/>
          <w:color w:val="000000" w:themeColor="text1"/>
          <w:sz w:val="24"/>
          <w:szCs w:val="24"/>
        </w:rPr>
        <w:t>更新方式引入到神经网络的隐藏层结构中，使其同时具</w:t>
      </w:r>
      <w:r>
        <w:rPr>
          <w:rFonts w:ascii="Times New Roman" w:eastAsia="宋体" w:hAnsi="Times New Roman" w:cs="Times New Roman" w:hint="eastAsia"/>
          <w:color w:val="000000" w:themeColor="text1"/>
          <w:sz w:val="24"/>
          <w:szCs w:val="24"/>
        </w:rPr>
        <w:lastRenderedPageBreak/>
        <w:t>有神经网络良好的动态性能和</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控制器控制特性。根据被控对象系统的输入输出结构变化，</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的结构也在发生变化，通常将</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分为两类：一类是针对单输入单输出系统的单层</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，即</w:t>
      </w:r>
      <w:r>
        <w:rPr>
          <w:rFonts w:ascii="Times New Roman" w:eastAsia="宋体" w:hAnsi="Times New Roman" w:cs="Times New Roman" w:hint="eastAsia"/>
          <w:color w:val="000000" w:themeColor="text1"/>
          <w:sz w:val="24"/>
          <w:szCs w:val="24"/>
        </w:rPr>
        <w:t>SPIDNN</w:t>
      </w:r>
      <w:r>
        <w:rPr>
          <w:rFonts w:ascii="Times New Roman" w:eastAsia="宋体" w:hAnsi="Times New Roman" w:cs="Times New Roman" w:hint="eastAsia"/>
          <w:color w:val="000000" w:themeColor="text1"/>
          <w:sz w:val="24"/>
          <w:szCs w:val="24"/>
        </w:rPr>
        <w:t>。另一类是针对多输入多输出系统的多层</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，即</w:t>
      </w:r>
      <w:r>
        <w:rPr>
          <w:rFonts w:ascii="Times New Roman" w:eastAsia="宋体" w:hAnsi="Times New Roman" w:cs="Times New Roman" w:hint="eastAsia"/>
          <w:color w:val="000000" w:themeColor="text1"/>
          <w:sz w:val="24"/>
          <w:szCs w:val="24"/>
        </w:rPr>
        <w:t>MPIDNN</w:t>
      </w:r>
      <w:r>
        <w:rPr>
          <w:rFonts w:ascii="Times New Roman" w:eastAsia="宋体" w:hAnsi="Times New Roman" w:cs="Times New Roman" w:hint="eastAsia"/>
          <w:color w:val="000000" w:themeColor="text1"/>
          <w:sz w:val="24"/>
          <w:szCs w:val="24"/>
        </w:rPr>
        <w:t>。</w:t>
      </w:r>
    </w:p>
    <w:p w14:paraId="04A48F7A" w14:textId="77777777" w:rsidR="005D4DFB" w:rsidRDefault="00853CF7">
      <w:pPr>
        <w:spacing w:line="400" w:lineRule="exact"/>
        <w:ind w:firstLineChars="200" w:firstLine="480"/>
        <w:rPr>
          <w:rFonts w:ascii="Calibri" w:eastAsia="宋体" w:hAnsi="Calibri" w:cs="Calibri"/>
          <w:color w:val="000000" w:themeColor="text1"/>
          <w:sz w:val="24"/>
          <w:szCs w:val="24"/>
        </w:rPr>
      </w:pPr>
      <w:r>
        <w:rPr>
          <w:rFonts w:ascii="宋体" w:eastAsia="宋体" w:hAnsi="宋体" w:cs="宋体" w:hint="eastAsia"/>
          <w:color w:val="000000" w:themeColor="text1"/>
          <w:sz w:val="24"/>
          <w:szCs w:val="24"/>
        </w:rPr>
        <w:t xml:space="preserve">① </w:t>
      </w:r>
      <w:r>
        <w:rPr>
          <w:rFonts w:ascii="Calibri" w:eastAsia="宋体" w:hAnsi="Calibri" w:cs="Calibri" w:hint="eastAsia"/>
          <w:color w:val="000000" w:themeColor="text1"/>
          <w:sz w:val="24"/>
          <w:szCs w:val="24"/>
        </w:rPr>
        <w:t>单输入单输出系统</w:t>
      </w:r>
    </w:p>
    <w:p w14:paraId="3820F2D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sz w:val="24"/>
          <w:szCs w:val="24"/>
        </w:rPr>
        <w:t>对于单输入单输出系统，其神经网络控制器通常是</w:t>
      </w:r>
      <w:r>
        <w:rPr>
          <w:rFonts w:ascii="Times New Roman" w:eastAsia="宋体" w:hAnsi="Times New Roman" w:cs="Times New Roman"/>
          <w:sz w:val="24"/>
          <w:szCs w:val="24"/>
        </w:rPr>
        <w:t>2x3x1</w:t>
      </w:r>
      <w:r>
        <w:rPr>
          <w:rFonts w:ascii="Times New Roman" w:eastAsia="宋体" w:hAnsi="Times New Roman" w:cs="Times New Roman"/>
          <w:sz w:val="24"/>
          <w:szCs w:val="24"/>
        </w:rPr>
        <w:t>的结构，即有</w:t>
      </w:r>
      <w:r>
        <w:rPr>
          <w:rFonts w:ascii="Times New Roman" w:eastAsia="宋体" w:hAnsi="Times New Roman" w:cs="Times New Roman"/>
          <w:sz w:val="24"/>
          <w:szCs w:val="24"/>
        </w:rPr>
        <w:t>2</w:t>
      </w:r>
      <w:r>
        <w:rPr>
          <w:rFonts w:ascii="Times New Roman" w:eastAsia="宋体" w:hAnsi="Times New Roman" w:cs="Times New Roman"/>
          <w:sz w:val="24"/>
          <w:szCs w:val="24"/>
        </w:rPr>
        <w:t>个输入层神经元、</w:t>
      </w:r>
      <w:r>
        <w:rPr>
          <w:rFonts w:ascii="Times New Roman" w:eastAsia="宋体" w:hAnsi="Times New Roman" w:cs="Times New Roman"/>
          <w:sz w:val="24"/>
          <w:szCs w:val="24"/>
        </w:rPr>
        <w:t>3</w:t>
      </w:r>
      <w:r>
        <w:rPr>
          <w:rFonts w:ascii="Times New Roman" w:eastAsia="宋体" w:hAnsi="Times New Roman" w:cs="Times New Roman"/>
          <w:sz w:val="24"/>
          <w:szCs w:val="24"/>
        </w:rPr>
        <w:t>个隐藏层神经元、</w:t>
      </w:r>
      <w:r>
        <w:rPr>
          <w:rFonts w:ascii="Times New Roman" w:eastAsia="宋体" w:hAnsi="Times New Roman" w:cs="Times New Roman"/>
          <w:sz w:val="24"/>
          <w:szCs w:val="24"/>
        </w:rPr>
        <w:t>1</w:t>
      </w:r>
      <w:r>
        <w:rPr>
          <w:rFonts w:ascii="Times New Roman" w:eastAsia="宋体" w:hAnsi="Times New Roman" w:cs="Times New Roman"/>
          <w:sz w:val="24"/>
          <w:szCs w:val="24"/>
        </w:rPr>
        <w:t>个输出层神经元</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_Ref1168 \w \h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[44]</w:t>
      </w:r>
      <w:r>
        <w:rPr>
          <w:rFonts w:ascii="Times New Roman" w:eastAsia="宋体" w:hAnsi="Times New Roman" w:cs="Times New Roman"/>
          <w:sz w:val="24"/>
          <w:szCs w:val="24"/>
          <w:vertAlign w:val="superscript"/>
        </w:rPr>
        <w:fldChar w:fldCharType="end"/>
      </w:r>
      <w:commentRangeStart w:id="127"/>
      <w:commentRangeEnd w:id="127"/>
      <w:r>
        <w:rPr>
          <w:rFonts w:ascii="Times New Roman" w:hAnsi="Times New Roman" w:cs="Times New Roman"/>
        </w:rPr>
        <w:commentReference w:id="127"/>
      </w:r>
      <w:r>
        <w:rPr>
          <w:rFonts w:ascii="Times New Roman" w:eastAsia="宋体" w:hAnsi="Times New Roman" w:cs="Times New Roman"/>
          <w:sz w:val="24"/>
          <w:szCs w:val="24"/>
        </w:rPr>
        <w:t>。</w:t>
      </w:r>
      <w:r>
        <w:rPr>
          <w:rFonts w:ascii="Times New Roman" w:eastAsia="宋体" w:hAnsi="Times New Roman" w:cs="Times New Roman"/>
          <w:sz w:val="24"/>
          <w:szCs w:val="24"/>
        </w:rPr>
        <w:t>SPID</w:t>
      </w:r>
      <w:r>
        <w:rPr>
          <w:rFonts w:ascii="Times New Roman" w:eastAsia="宋体" w:hAnsi="Times New Roman" w:cs="Times New Roman"/>
          <w:color w:val="000000" w:themeColor="text1"/>
          <w:sz w:val="24"/>
          <w:szCs w:val="24"/>
        </w:rPr>
        <w:t>NN</w:t>
      </w:r>
      <w:r>
        <w:rPr>
          <w:rFonts w:ascii="Times New Roman" w:eastAsia="宋体" w:hAnsi="Times New Roman" w:cs="Times New Roman"/>
          <w:color w:val="000000" w:themeColor="text1"/>
          <w:sz w:val="24"/>
          <w:szCs w:val="24"/>
        </w:rPr>
        <w:t>控制系统结构图如图</w:t>
      </w:r>
      <w:r>
        <w:rPr>
          <w:rFonts w:ascii="Times New Roman" w:eastAsia="宋体" w:hAnsi="Times New Roman" w:cs="Times New Roman"/>
          <w:color w:val="000000" w:themeColor="text1"/>
          <w:sz w:val="24"/>
          <w:szCs w:val="24"/>
        </w:rPr>
        <w:t>4.1</w:t>
      </w:r>
      <w:r>
        <w:rPr>
          <w:rFonts w:ascii="Times New Roman" w:eastAsia="宋体" w:hAnsi="Times New Roman" w:cs="Times New Roman"/>
          <w:color w:val="000000" w:themeColor="text1"/>
          <w:sz w:val="24"/>
          <w:szCs w:val="24"/>
        </w:rPr>
        <w:t>所示：</w:t>
      </w:r>
    </w:p>
    <w:p w14:paraId="210AFD25"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78B8C52B" w14:textId="77777777">
        <w:tc>
          <w:tcPr>
            <w:tcW w:w="5000" w:type="pct"/>
            <w:tcBorders>
              <w:top w:val="nil"/>
              <w:left w:val="nil"/>
              <w:bottom w:val="nil"/>
              <w:right w:val="nil"/>
            </w:tcBorders>
            <w:tcMar>
              <w:top w:w="0" w:type="dxa"/>
              <w:left w:w="0" w:type="dxa"/>
              <w:bottom w:w="0" w:type="dxa"/>
              <w:right w:w="0" w:type="dxa"/>
            </w:tcMar>
          </w:tcPr>
          <w:p w14:paraId="3D9E3089"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7E3D82D8" wp14:editId="18D1881D">
                  <wp:extent cx="4763135" cy="1899920"/>
                  <wp:effectExtent l="0" t="0" r="0" b="0"/>
                  <wp:docPr id="153" name="图片 153" descr="SPID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SPIDNN "/>
                          <pic:cNvPicPr>
                            <a:picLocks noChangeAspect="1"/>
                          </pic:cNvPicPr>
                        </pic:nvPicPr>
                        <pic:blipFill>
                          <a:blip r:embed="rId479"/>
                          <a:stretch>
                            <a:fillRect/>
                          </a:stretch>
                        </pic:blipFill>
                        <pic:spPr>
                          <a:xfrm>
                            <a:off x="0" y="0"/>
                            <a:ext cx="4763135" cy="1899920"/>
                          </a:xfrm>
                          <a:prstGeom prst="rect">
                            <a:avLst/>
                          </a:prstGeom>
                        </pic:spPr>
                      </pic:pic>
                    </a:graphicData>
                  </a:graphic>
                </wp:inline>
              </w:drawing>
            </w:r>
          </w:p>
        </w:tc>
      </w:tr>
      <w:tr w:rsidR="005D4DFB" w14:paraId="7F6CA281" w14:textId="77777777">
        <w:trPr>
          <w:trHeight w:val="297"/>
        </w:trPr>
        <w:tc>
          <w:tcPr>
            <w:tcW w:w="5000" w:type="pct"/>
            <w:tcBorders>
              <w:top w:val="nil"/>
              <w:left w:val="nil"/>
              <w:bottom w:val="nil"/>
              <w:right w:val="nil"/>
            </w:tcBorders>
            <w:tcMar>
              <w:top w:w="0" w:type="dxa"/>
              <w:left w:w="0" w:type="dxa"/>
              <w:bottom w:w="0" w:type="dxa"/>
              <w:right w:w="0" w:type="dxa"/>
            </w:tcMar>
          </w:tcPr>
          <w:p w14:paraId="6370F4C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4.2 SPIDNN</w:t>
            </w:r>
            <w:r>
              <w:rPr>
                <w:rFonts w:ascii="Times New Roman" w:eastAsia="宋体" w:hAnsi="Times New Roman" w:cs="Times New Roman" w:hint="eastAsia"/>
                <w:szCs w:val="21"/>
              </w:rPr>
              <w:t>控制系统结构图</w:t>
            </w:r>
          </w:p>
        </w:tc>
      </w:tr>
      <w:tr w:rsidR="005D4DFB" w14:paraId="60C18BF4" w14:textId="77777777">
        <w:tc>
          <w:tcPr>
            <w:tcW w:w="5000" w:type="pct"/>
            <w:tcBorders>
              <w:top w:val="nil"/>
              <w:left w:val="nil"/>
              <w:bottom w:val="nil"/>
              <w:right w:val="nil"/>
            </w:tcBorders>
            <w:tcMar>
              <w:top w:w="0" w:type="dxa"/>
              <w:left w:w="0" w:type="dxa"/>
              <w:bottom w:w="0" w:type="dxa"/>
              <w:right w:w="0" w:type="dxa"/>
            </w:tcMar>
          </w:tcPr>
          <w:p w14:paraId="05A331FE"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Fig.4.2 </w:t>
            </w:r>
            <w:r>
              <w:rPr>
                <w:rFonts w:ascii="Times New Roman" w:eastAsia="宋体" w:hAnsi="Times New Roman" w:cs="Times New Roman" w:hint="eastAsia"/>
                <w:color w:val="000000"/>
                <w:kern w:val="0"/>
                <w:szCs w:val="21"/>
                <w:lang w:bidi="ar"/>
              </w:rPr>
              <w:t>SPIDNN control system structure diagram</w:t>
            </w:r>
          </w:p>
        </w:tc>
      </w:tr>
    </w:tbl>
    <w:p w14:paraId="7C22EFB2" w14:textId="77777777" w:rsidR="005D4DFB" w:rsidRDefault="005D4DFB">
      <w:pPr>
        <w:spacing w:line="420" w:lineRule="exact"/>
        <w:ind w:firstLineChars="200" w:firstLine="480"/>
        <w:rPr>
          <w:rFonts w:ascii="Times New Roman" w:eastAsia="宋体" w:hAnsi="Times New Roman" w:cs="Times New Roman"/>
          <w:color w:val="000000" w:themeColor="text1"/>
          <w:sz w:val="24"/>
          <w:szCs w:val="24"/>
        </w:rPr>
      </w:pPr>
    </w:p>
    <w:p w14:paraId="63527A9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position w:val="-10"/>
          <w:sz w:val="24"/>
          <w:szCs w:val="24"/>
        </w:rPr>
        <w:object w:dxaOrig="394" w:dyaOrig="299" w14:anchorId="6831E972">
          <v:shape id="_x0000_i1253" type="#_x0000_t75" style="width:19.8pt;height:15pt" o:ole="">
            <v:imagedata r:id="rId480" o:title=""/>
          </v:shape>
          <o:OLEObject Type="Embed" ProgID="Equation.3" ShapeID="_x0000_i1253" DrawAspect="Content" ObjectID="_1735859601" r:id="rId481"/>
        </w:object>
      </w:r>
      <w:r>
        <w:rPr>
          <w:rFonts w:ascii="Times New Roman" w:eastAsia="宋体" w:hAnsi="Times New Roman" w:cs="Times New Roman" w:hint="eastAsia"/>
          <w:color w:val="000000" w:themeColor="text1"/>
          <w:sz w:val="24"/>
          <w:szCs w:val="24"/>
        </w:rPr>
        <w:t>表示系统的控制目标，</w:t>
      </w:r>
      <w:r>
        <w:rPr>
          <w:rFonts w:ascii="Times New Roman" w:eastAsia="宋体" w:hAnsi="Times New Roman" w:cs="Times New Roman" w:hint="eastAsia"/>
          <w:color w:val="000000" w:themeColor="text1"/>
          <w:position w:val="-10"/>
          <w:sz w:val="24"/>
          <w:szCs w:val="24"/>
        </w:rPr>
        <w:object w:dxaOrig="245" w:dyaOrig="326" w14:anchorId="70E3651A">
          <v:shape id="_x0000_i1254" type="#_x0000_t75" style="width:12pt;height:16.2pt" o:ole="">
            <v:imagedata r:id="rId482" o:title=""/>
          </v:shape>
          <o:OLEObject Type="Embed" ProgID="Equation.3" ShapeID="_x0000_i1254" DrawAspect="Content" ObjectID="_1735859602" r:id="rId483"/>
        </w:object>
      </w:r>
      <w:r>
        <w:rPr>
          <w:rFonts w:ascii="Times New Roman" w:eastAsia="宋体" w:hAnsi="Times New Roman" w:cs="Times New Roman" w:hint="eastAsia"/>
          <w:color w:val="000000" w:themeColor="text1"/>
          <w:sz w:val="24"/>
          <w:szCs w:val="24"/>
        </w:rPr>
        <w:t>为系统输出量的反馈，</w:t>
      </w:r>
      <w:r>
        <w:rPr>
          <w:rFonts w:ascii="Times New Roman" w:eastAsia="宋体" w:hAnsi="Times New Roman" w:cs="Times New Roman" w:hint="eastAsia"/>
          <w:color w:val="000000" w:themeColor="text1"/>
          <w:position w:val="-10"/>
          <w:sz w:val="24"/>
          <w:szCs w:val="24"/>
        </w:rPr>
        <w:object w:dxaOrig="462" w:dyaOrig="299" w14:anchorId="4E3BF228">
          <v:shape id="_x0000_i1255" type="#_x0000_t75" style="width:23.4pt;height:15pt" o:ole="">
            <v:imagedata r:id="rId484" o:title=""/>
          </v:shape>
          <o:OLEObject Type="Embed" ProgID="Equation.3" ShapeID="_x0000_i1255" DrawAspect="Content" ObjectID="_1735859603" r:id="rId485"/>
        </w:object>
      </w:r>
      <w:r>
        <w:rPr>
          <w:rFonts w:ascii="Times New Roman" w:eastAsia="宋体" w:hAnsi="Times New Roman" w:cs="Times New Roman" w:hint="eastAsia"/>
          <w:color w:val="000000" w:themeColor="text1"/>
          <w:sz w:val="24"/>
          <w:szCs w:val="24"/>
        </w:rPr>
        <w:t>是</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控制器的输出，也是系统的输入量。在本文中的</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神经网络中隐藏层即为相应的</w:t>
      </w:r>
      <w:r>
        <w:rPr>
          <w:rFonts w:ascii="Times New Roman" w:eastAsia="宋体" w:hAnsi="Times New Roman" w:cs="Times New Roman" w:hint="eastAsia"/>
          <w:color w:val="000000" w:themeColor="text1"/>
          <w:position w:val="-10"/>
          <w:sz w:val="24"/>
          <w:szCs w:val="24"/>
        </w:rPr>
        <w:object w:dxaOrig="340" w:dyaOrig="300" w14:anchorId="4851E349">
          <v:shape id="_x0000_i1256" type="#_x0000_t75" style="width:16.8pt;height:15pt" o:ole="">
            <v:imagedata r:id="rId486" o:title=""/>
          </v:shape>
          <o:OLEObject Type="Embed" ProgID="Equation.3" ShapeID="_x0000_i1256" DrawAspect="Content" ObjectID="_1735859604" r:id="rId487"/>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6"/>
          <w:sz w:val="24"/>
          <w:szCs w:val="24"/>
        </w:rPr>
        <w:object w:dxaOrig="300" w:dyaOrig="260" w14:anchorId="0FA683C0">
          <v:shape id="_x0000_i1257" type="#_x0000_t75" style="width:15pt;height:13.2pt" o:ole="">
            <v:imagedata r:id="rId488" o:title=""/>
          </v:shape>
          <o:OLEObject Type="Embed" ProgID="Equation.3" ShapeID="_x0000_i1257" DrawAspect="Content" ObjectID="_1735859605" r:id="rId489"/>
        </w:objec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position w:val="-6"/>
          <w:sz w:val="24"/>
          <w:szCs w:val="24"/>
        </w:rPr>
        <w:object w:dxaOrig="360" w:dyaOrig="260" w14:anchorId="25FF2996">
          <v:shape id="_x0000_i1258" type="#_x0000_t75" style="width:18pt;height:13.2pt" o:ole="">
            <v:imagedata r:id="rId490" o:title=""/>
          </v:shape>
          <o:OLEObject Type="Embed" ProgID="Equation.3" ShapeID="_x0000_i1258" DrawAspect="Content" ObjectID="_1735859606" r:id="rId491"/>
        </w:object>
      </w:r>
      <w:r>
        <w:rPr>
          <w:rFonts w:ascii="Times New Roman" w:eastAsia="宋体" w:hAnsi="Times New Roman" w:cs="Times New Roman" w:hint="eastAsia"/>
          <w:color w:val="000000" w:themeColor="text1"/>
          <w:sz w:val="24"/>
          <w:szCs w:val="24"/>
        </w:rPr>
        <w:t>的控制律。</w:t>
      </w:r>
    </w:p>
    <w:p w14:paraId="7EB3753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多输入多输出系统</w:t>
      </w:r>
    </w:p>
    <w:p w14:paraId="45A47B9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多输入多输出系统（</w:t>
      </w:r>
      <w:r>
        <w:rPr>
          <w:rFonts w:ascii="Times New Roman" w:eastAsia="宋体" w:hAnsi="Times New Roman" w:cs="Times New Roman"/>
          <w:color w:val="000000" w:themeColor="text1"/>
          <w:sz w:val="24"/>
          <w:szCs w:val="24"/>
        </w:rPr>
        <w:t>MPIDNN</w:t>
      </w:r>
      <w:r>
        <w:rPr>
          <w:rFonts w:ascii="Times New Roman" w:eastAsia="宋体" w:hAnsi="Times New Roman" w:cs="Times New Roman"/>
          <w:color w:val="000000" w:themeColor="text1"/>
          <w:sz w:val="24"/>
          <w:szCs w:val="24"/>
        </w:rPr>
        <w:t>）是在单输入系统神经元网络基础上搭建的，对于本文中的双输入双输出系统，其基本的结构是</w:t>
      </w:r>
      <w:r>
        <w:rPr>
          <w:rFonts w:ascii="Times New Roman" w:eastAsia="宋体" w:hAnsi="Times New Roman" w:cs="Times New Roman"/>
          <w:color w:val="000000" w:themeColor="text1"/>
          <w:sz w:val="24"/>
          <w:szCs w:val="24"/>
        </w:rPr>
        <w:t>4x6x2</w:t>
      </w:r>
      <w:r>
        <w:rPr>
          <w:rFonts w:ascii="Times New Roman" w:eastAsia="宋体" w:hAnsi="Times New Roman" w:cs="Times New Roman"/>
          <w:color w:val="000000" w:themeColor="text1"/>
          <w:sz w:val="24"/>
          <w:szCs w:val="24"/>
        </w:rPr>
        <w:t>的神经元网络，其中含有</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个输入神经元，</w:t>
      </w:r>
      <w:r>
        <w:rPr>
          <w:rFonts w:ascii="Times New Roman" w:eastAsia="宋体" w:hAnsi="Times New Roman" w:cs="Times New Roman"/>
          <w:color w:val="000000" w:themeColor="text1"/>
          <w:sz w:val="24"/>
          <w:szCs w:val="24"/>
        </w:rPr>
        <w:t>6</w:t>
      </w:r>
      <w:r>
        <w:rPr>
          <w:rFonts w:ascii="Times New Roman" w:eastAsia="宋体" w:hAnsi="Times New Roman" w:cs="Times New Roman"/>
          <w:color w:val="000000" w:themeColor="text1"/>
          <w:sz w:val="24"/>
          <w:szCs w:val="24"/>
        </w:rPr>
        <w:t>个隐含层神经元，</w:t>
      </w:r>
      <w:r>
        <w:rPr>
          <w:rFonts w:ascii="Times New Roman" w:eastAsia="宋体" w:hAnsi="Times New Roman" w:cs="Times New Roman"/>
          <w:color w:val="000000" w:themeColor="text1"/>
          <w:sz w:val="24"/>
          <w:szCs w:val="24"/>
        </w:rPr>
        <w:t>2</w:t>
      </w:r>
      <w:r>
        <w:rPr>
          <w:rFonts w:ascii="Times New Roman" w:eastAsia="宋体" w:hAnsi="Times New Roman" w:cs="Times New Roman"/>
          <w:color w:val="000000" w:themeColor="text1"/>
          <w:sz w:val="24"/>
          <w:szCs w:val="24"/>
        </w:rPr>
        <w:t>个输出层神经元。具体结构如图</w:t>
      </w:r>
      <w:r>
        <w:rPr>
          <w:rFonts w:ascii="Times New Roman" w:eastAsia="宋体" w:hAnsi="Times New Roman" w:cs="Times New Roman"/>
          <w:color w:val="000000" w:themeColor="text1"/>
          <w:sz w:val="24"/>
          <w:szCs w:val="24"/>
        </w:rPr>
        <w:t>4.2</w:t>
      </w:r>
      <w:r>
        <w:rPr>
          <w:rFonts w:ascii="Times New Roman" w:eastAsia="宋体" w:hAnsi="Times New Roman" w:cs="Times New Roman"/>
          <w:color w:val="000000" w:themeColor="text1"/>
          <w:sz w:val="24"/>
          <w:szCs w:val="24"/>
        </w:rPr>
        <w:t>所示：</w:t>
      </w:r>
    </w:p>
    <w:p w14:paraId="52267479" w14:textId="77777777" w:rsidR="005D4DFB" w:rsidRDefault="005D4DFB">
      <w:pPr>
        <w:spacing w:line="420" w:lineRule="exact"/>
        <w:ind w:firstLineChars="200" w:firstLine="480"/>
        <w:rPr>
          <w:rFonts w:ascii="Calibri" w:eastAsia="宋体" w:hAnsi="Calibri" w:cs="Calibri"/>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7EE28283" w14:textId="77777777">
        <w:tc>
          <w:tcPr>
            <w:tcW w:w="5000" w:type="pct"/>
            <w:tcBorders>
              <w:top w:val="nil"/>
              <w:left w:val="nil"/>
              <w:bottom w:val="nil"/>
              <w:right w:val="nil"/>
            </w:tcBorders>
            <w:tcMar>
              <w:top w:w="0" w:type="dxa"/>
              <w:left w:w="0" w:type="dxa"/>
              <w:bottom w:w="0" w:type="dxa"/>
              <w:right w:w="0" w:type="dxa"/>
            </w:tcMar>
          </w:tcPr>
          <w:p w14:paraId="284F2245"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lastRenderedPageBreak/>
              <w:drawing>
                <wp:inline distT="0" distB="0" distL="114300" distR="114300" wp14:anchorId="395F8CE3" wp14:editId="21ACBDD4">
                  <wp:extent cx="5252085" cy="3542030"/>
                  <wp:effectExtent l="0" t="0" r="0" b="0"/>
                  <wp:docPr id="82" name="图片 82" descr="mimopidn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mimopidnn (1)"/>
                          <pic:cNvPicPr>
                            <a:picLocks noChangeAspect="1"/>
                          </pic:cNvPicPr>
                        </pic:nvPicPr>
                        <pic:blipFill>
                          <a:blip r:embed="rId492"/>
                          <a:srcRect l="4659"/>
                          <a:stretch>
                            <a:fillRect/>
                          </a:stretch>
                        </pic:blipFill>
                        <pic:spPr>
                          <a:xfrm>
                            <a:off x="0" y="0"/>
                            <a:ext cx="5252085" cy="3542030"/>
                          </a:xfrm>
                          <a:prstGeom prst="rect">
                            <a:avLst/>
                          </a:prstGeom>
                        </pic:spPr>
                      </pic:pic>
                    </a:graphicData>
                  </a:graphic>
                </wp:inline>
              </w:drawing>
            </w:r>
          </w:p>
        </w:tc>
      </w:tr>
      <w:tr w:rsidR="005D4DFB" w14:paraId="228A916E" w14:textId="77777777">
        <w:trPr>
          <w:trHeight w:val="297"/>
        </w:trPr>
        <w:tc>
          <w:tcPr>
            <w:tcW w:w="5000" w:type="pct"/>
            <w:tcBorders>
              <w:top w:val="nil"/>
              <w:left w:val="nil"/>
              <w:bottom w:val="nil"/>
              <w:right w:val="nil"/>
            </w:tcBorders>
            <w:tcMar>
              <w:top w:w="0" w:type="dxa"/>
              <w:left w:w="0" w:type="dxa"/>
              <w:bottom w:w="0" w:type="dxa"/>
              <w:right w:w="0" w:type="dxa"/>
            </w:tcMar>
          </w:tcPr>
          <w:p w14:paraId="52B5C67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4.3 MPIDNN</w:t>
            </w:r>
            <w:r>
              <w:rPr>
                <w:rFonts w:ascii="Times New Roman" w:eastAsia="宋体" w:hAnsi="Times New Roman" w:cs="Times New Roman" w:hint="eastAsia"/>
                <w:szCs w:val="21"/>
              </w:rPr>
              <w:t>控制系统结构图</w:t>
            </w:r>
          </w:p>
        </w:tc>
      </w:tr>
      <w:tr w:rsidR="005D4DFB" w14:paraId="6459A88E" w14:textId="77777777">
        <w:tc>
          <w:tcPr>
            <w:tcW w:w="5000" w:type="pct"/>
            <w:tcBorders>
              <w:top w:val="nil"/>
              <w:left w:val="nil"/>
              <w:bottom w:val="nil"/>
              <w:right w:val="nil"/>
            </w:tcBorders>
            <w:tcMar>
              <w:top w:w="0" w:type="dxa"/>
              <w:left w:w="0" w:type="dxa"/>
              <w:bottom w:w="0" w:type="dxa"/>
              <w:right w:w="0" w:type="dxa"/>
            </w:tcMar>
          </w:tcPr>
          <w:p w14:paraId="38F9DB2A"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Fig.4.3 MPIDNN </w:t>
            </w:r>
            <w:r>
              <w:rPr>
                <w:rFonts w:ascii="Times New Roman" w:eastAsia="宋体" w:hAnsi="Times New Roman" w:cs="Times New Roman" w:hint="eastAsia"/>
                <w:color w:val="000000"/>
                <w:kern w:val="0"/>
                <w:szCs w:val="21"/>
                <w:lang w:bidi="ar"/>
              </w:rPr>
              <w:t>control system structure diagram</w:t>
            </w:r>
          </w:p>
        </w:tc>
      </w:tr>
    </w:tbl>
    <w:p w14:paraId="5EA448AB" w14:textId="77777777" w:rsidR="005D4DFB" w:rsidRDefault="005D4DFB">
      <w:pPr>
        <w:spacing w:line="400" w:lineRule="exact"/>
        <w:ind w:firstLineChars="200" w:firstLine="480"/>
        <w:rPr>
          <w:rFonts w:ascii="Calibri" w:eastAsia="宋体" w:hAnsi="Calibri" w:cs="Calibri"/>
          <w:color w:val="000000" w:themeColor="text1"/>
          <w:sz w:val="24"/>
          <w:szCs w:val="24"/>
        </w:rPr>
      </w:pPr>
    </w:p>
    <w:p w14:paraId="5F84B657" w14:textId="77777777" w:rsidR="005D4DFB" w:rsidRDefault="00853CF7">
      <w:pPr>
        <w:spacing w:line="400" w:lineRule="exact"/>
        <w:ind w:firstLineChars="200"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在本文中神经元</w:t>
      </w:r>
      <w:proofErr w:type="gramStart"/>
      <w:r>
        <w:rPr>
          <w:rFonts w:ascii="Calibri" w:eastAsia="宋体" w:hAnsi="Calibri" w:cs="Calibri" w:hint="eastAsia"/>
          <w:color w:val="000000" w:themeColor="text1"/>
          <w:sz w:val="24"/>
          <w:szCs w:val="24"/>
        </w:rPr>
        <w:t>网络权值更新具体</w:t>
      </w:r>
      <w:proofErr w:type="gramEnd"/>
      <w:r>
        <w:rPr>
          <w:rFonts w:ascii="Calibri" w:eastAsia="宋体" w:hAnsi="Calibri" w:cs="Calibri" w:hint="eastAsia"/>
          <w:color w:val="000000" w:themeColor="text1"/>
          <w:sz w:val="24"/>
          <w:szCs w:val="24"/>
        </w:rPr>
        <w:t>包括两个部分，</w:t>
      </w:r>
      <w:r>
        <w:rPr>
          <w:rFonts w:ascii="宋体" w:eastAsia="宋体" w:hAnsi="宋体" w:cs="宋体" w:hint="eastAsia"/>
          <w:sz w:val="24"/>
          <w:szCs w:val="24"/>
        </w:rPr>
        <w:t>1）</w:t>
      </w:r>
      <w:r>
        <w:rPr>
          <w:rFonts w:ascii="Calibri" w:eastAsia="宋体" w:hAnsi="Calibri" w:cs="Calibri" w:hint="eastAsia"/>
          <w:color w:val="000000" w:themeColor="text1"/>
          <w:sz w:val="24"/>
          <w:szCs w:val="24"/>
        </w:rPr>
        <w:t>神经网络前向算法。</w:t>
      </w:r>
      <w:r>
        <w:rPr>
          <w:rFonts w:ascii="宋体" w:eastAsia="宋体" w:hAnsi="宋体" w:cs="宋体" w:hint="eastAsia"/>
          <w:sz w:val="24"/>
          <w:szCs w:val="24"/>
        </w:rPr>
        <w:t>2）</w:t>
      </w:r>
      <w:r>
        <w:rPr>
          <w:rFonts w:ascii="Calibri" w:eastAsia="宋体" w:hAnsi="Calibri" w:cs="Calibri" w:hint="eastAsia"/>
          <w:color w:val="000000" w:themeColor="text1"/>
          <w:sz w:val="24"/>
          <w:szCs w:val="24"/>
        </w:rPr>
        <w:t>误差反向传播算法。两种算法的具体更新过程如下。</w:t>
      </w:r>
    </w:p>
    <w:p w14:paraId="015408DE" w14:textId="77777777" w:rsidR="005D4DFB" w:rsidRDefault="00853CF7">
      <w:pPr>
        <w:spacing w:line="400" w:lineRule="exact"/>
        <w:ind w:firstLineChars="200" w:firstLine="480"/>
        <w:rPr>
          <w:rFonts w:ascii="Calibri" w:eastAsia="宋体" w:hAnsi="Calibri" w:cs="Calibri"/>
          <w:color w:val="000000" w:themeColor="text1"/>
          <w:sz w:val="24"/>
          <w:szCs w:val="24"/>
        </w:rPr>
      </w:pPr>
      <w:r>
        <w:rPr>
          <w:rFonts w:ascii="宋体" w:eastAsia="宋体" w:hAnsi="宋体" w:cs="宋体" w:hint="eastAsia"/>
          <w:sz w:val="24"/>
          <w:szCs w:val="24"/>
        </w:rPr>
        <w:t>1）</w:t>
      </w:r>
      <w:r>
        <w:rPr>
          <w:rFonts w:ascii="Calibri" w:eastAsia="宋体" w:hAnsi="Calibri" w:cs="Calibri" w:hint="eastAsia"/>
          <w:color w:val="000000" w:themeColor="text1"/>
          <w:sz w:val="24"/>
          <w:szCs w:val="24"/>
        </w:rPr>
        <w:t>神经网络前向算法</w:t>
      </w:r>
    </w:p>
    <w:p w14:paraId="0FE4D749" w14:textId="77777777" w:rsidR="005D4DFB" w:rsidRDefault="00853CF7">
      <w:pPr>
        <w:spacing w:line="400" w:lineRule="exact"/>
        <w:ind w:firstLineChars="200" w:firstLine="480"/>
        <w:rPr>
          <w:rFonts w:ascii="Calibri" w:eastAsia="宋体" w:hAnsi="Calibri" w:cs="Calibri"/>
          <w:color w:val="000000" w:themeColor="text1"/>
          <w:sz w:val="24"/>
          <w:szCs w:val="24"/>
        </w:rPr>
      </w:pPr>
      <w:r>
        <w:rPr>
          <w:rFonts w:ascii="宋体" w:eastAsia="宋体" w:hAnsi="宋体" w:cs="宋体" w:hint="eastAsia"/>
          <w:sz w:val="24"/>
          <w:szCs w:val="24"/>
        </w:rPr>
        <w:t>a．</w:t>
      </w:r>
      <w:r>
        <w:rPr>
          <w:rFonts w:ascii="Calibri" w:eastAsia="宋体" w:hAnsi="Calibri" w:cs="Calibri" w:hint="eastAsia"/>
          <w:color w:val="000000" w:themeColor="text1"/>
          <w:sz w:val="24"/>
          <w:szCs w:val="24"/>
        </w:rPr>
        <w:t>输入层</w:t>
      </w:r>
    </w:p>
    <w:p w14:paraId="5923CC8F" w14:textId="77777777" w:rsidR="005D4DFB" w:rsidRDefault="00853CF7">
      <w:pPr>
        <w:spacing w:line="400" w:lineRule="exact"/>
        <w:ind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对于多输入系统神经元网络，在某一采样时刻</w:t>
      </w:r>
      <w:r>
        <w:rPr>
          <w:rFonts w:ascii="Times New Roman" w:eastAsia="宋体" w:hAnsi="Times New Roman" w:cs="Times New Roman"/>
          <w:color w:val="000000" w:themeColor="text1"/>
          <w:sz w:val="24"/>
          <w:szCs w:val="24"/>
        </w:rPr>
        <w:t>k</w:t>
      </w:r>
      <w:r>
        <w:rPr>
          <w:rFonts w:ascii="Calibri" w:eastAsia="宋体" w:hAnsi="Calibri" w:cs="Calibri" w:hint="eastAsia"/>
          <w:color w:val="000000" w:themeColor="text1"/>
          <w:sz w:val="24"/>
          <w:szCs w:val="24"/>
        </w:rPr>
        <w:t>，其输入输出为：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04D231AB" w14:textId="77777777">
        <w:trPr>
          <w:jc w:val="center"/>
        </w:trPr>
        <w:tc>
          <w:tcPr>
            <w:tcW w:w="6818" w:type="dxa"/>
            <w:tcBorders>
              <w:tl2br w:val="nil"/>
              <w:tr2bl w:val="nil"/>
            </w:tcBorders>
            <w:vAlign w:val="center"/>
          </w:tcPr>
          <w:p w14:paraId="4D6B6267"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10"/>
              </w:rPr>
              <w:object w:dxaOrig="4660" w:dyaOrig="320" w14:anchorId="4C4844ED">
                <v:shape id="_x0000_i1259" type="#_x0000_t75" style="width:232.8pt;height:16.2pt" o:ole="">
                  <v:imagedata r:id="rId493" o:title=""/>
                </v:shape>
                <o:OLEObject Type="Embed" ProgID="Equation.3" ShapeID="_x0000_i1259" DrawAspect="Content" ObjectID="_1735859607" r:id="rId494"/>
              </w:object>
            </w:r>
          </w:p>
        </w:tc>
        <w:tc>
          <w:tcPr>
            <w:tcW w:w="1704" w:type="dxa"/>
            <w:tcBorders>
              <w:tl2br w:val="nil"/>
              <w:tr2bl w:val="nil"/>
            </w:tcBorders>
            <w:vAlign w:val="center"/>
          </w:tcPr>
          <w:p w14:paraId="277313FA"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(4.25)</w:t>
            </w:r>
          </w:p>
        </w:tc>
      </w:tr>
    </w:tbl>
    <w:p w14:paraId="0EC82A6A" w14:textId="77777777" w:rsidR="005D4DFB" w:rsidRDefault="00853CF7">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其中</w:t>
      </w:r>
      <w:r>
        <w:rPr>
          <w:rFonts w:ascii="Times New Roman" w:eastAsia="宋体" w:hAnsi="Times New Roman" w:cs="Times New Roman"/>
          <w:color w:val="000000" w:themeColor="text1"/>
          <w:position w:val="-8"/>
          <w:sz w:val="24"/>
          <w:szCs w:val="24"/>
        </w:rPr>
        <w:object w:dxaOrig="1100" w:dyaOrig="279" w14:anchorId="11E79B44">
          <v:shape id="_x0000_i1260" type="#_x0000_t75" style="width:55.2pt;height:13.8pt" o:ole="">
            <v:imagedata r:id="rId495" o:title=""/>
          </v:shape>
          <o:OLEObject Type="Embed" ProgID="Equation.3" ShapeID="_x0000_i1260" DrawAspect="Content" ObjectID="_1735859608" r:id="rId496"/>
        </w:object>
      </w:r>
      <w:r>
        <w:rPr>
          <w:rFonts w:ascii="Times New Roman" w:eastAsia="宋体" w:hAnsi="Times New Roman" w:cs="Times New Roman"/>
          <w:color w:val="000000" w:themeColor="text1"/>
          <w:sz w:val="24"/>
          <w:szCs w:val="24"/>
        </w:rPr>
        <w:t>，表示有</w:t>
      </w:r>
      <w:r>
        <w:rPr>
          <w:rFonts w:ascii="Times New Roman" w:eastAsia="宋体" w:hAnsi="Times New Roman" w:cs="Times New Roman"/>
          <w:color w:val="000000" w:themeColor="text1"/>
          <w:position w:val="-6"/>
          <w:sz w:val="24"/>
          <w:szCs w:val="24"/>
        </w:rPr>
        <w:object w:dxaOrig="180" w:dyaOrig="200" w14:anchorId="6BA21DB0">
          <v:shape id="_x0000_i1261" type="#_x0000_t75" style="width:9pt;height:10.2pt" o:ole="">
            <v:imagedata r:id="rId497" o:title=""/>
          </v:shape>
          <o:OLEObject Type="Embed" ProgID="Equation.3" ShapeID="_x0000_i1261" DrawAspect="Content" ObjectID="_1735859609" r:id="rId498"/>
        </w:object>
      </w:r>
      <w:proofErr w:type="gramStart"/>
      <w:r>
        <w:rPr>
          <w:rFonts w:ascii="Times New Roman" w:eastAsia="宋体" w:hAnsi="Times New Roman" w:cs="Times New Roman"/>
          <w:color w:val="000000" w:themeColor="text1"/>
          <w:sz w:val="24"/>
          <w:szCs w:val="24"/>
        </w:rPr>
        <w:t>个</w:t>
      </w:r>
      <w:proofErr w:type="gramEnd"/>
      <w:r>
        <w:rPr>
          <w:rFonts w:ascii="Times New Roman" w:eastAsia="宋体" w:hAnsi="Times New Roman" w:cs="Times New Roman"/>
          <w:color w:val="000000" w:themeColor="text1"/>
          <w:sz w:val="24"/>
          <w:szCs w:val="24"/>
        </w:rPr>
        <w:t>PID</w:t>
      </w:r>
      <w:r>
        <w:rPr>
          <w:rFonts w:ascii="Times New Roman" w:eastAsia="宋体" w:hAnsi="Times New Roman" w:cs="Times New Roman"/>
          <w:color w:val="000000" w:themeColor="text1"/>
          <w:sz w:val="24"/>
          <w:szCs w:val="24"/>
        </w:rPr>
        <w:t>神经网络，</w:t>
      </w:r>
      <w:r>
        <w:rPr>
          <w:rFonts w:ascii="Times New Roman" w:eastAsia="宋体" w:hAnsi="Times New Roman" w:cs="Times New Roman"/>
          <w:color w:val="000000" w:themeColor="text1"/>
          <w:position w:val="-10"/>
          <w:sz w:val="24"/>
          <w:szCs w:val="24"/>
        </w:rPr>
        <w:object w:dxaOrig="580" w:dyaOrig="320" w14:anchorId="1DFA32DE">
          <v:shape id="_x0000_i1262" type="#_x0000_t75" style="width:28.8pt;height:16.2pt" o:ole="">
            <v:imagedata r:id="rId499" o:title=""/>
          </v:shape>
          <o:OLEObject Type="Embed" ProgID="Equation.3" ShapeID="_x0000_i1262" DrawAspect="Content" ObjectID="_1735859610" r:id="rId500"/>
        </w:object>
      </w:r>
      <w:r>
        <w:rPr>
          <w:rFonts w:ascii="Times New Roman" w:eastAsia="宋体" w:hAnsi="Times New Roman" w:cs="Times New Roman"/>
          <w:color w:val="000000" w:themeColor="text1"/>
          <w:sz w:val="24"/>
          <w:szCs w:val="24"/>
        </w:rPr>
        <w:t>表示第</w:t>
      </w:r>
      <w:r>
        <w:rPr>
          <w:rFonts w:ascii="Times New Roman" w:eastAsia="宋体" w:hAnsi="Times New Roman" w:cs="Times New Roman"/>
          <w:color w:val="000000" w:themeColor="text1"/>
          <w:position w:val="-6"/>
          <w:sz w:val="24"/>
          <w:szCs w:val="24"/>
        </w:rPr>
        <w:object w:dxaOrig="180" w:dyaOrig="200" w14:anchorId="114B8696">
          <v:shape id="_x0000_i1263" type="#_x0000_t75" style="width:9pt;height:10.2pt" o:ole="">
            <v:imagedata r:id="rId497" o:title=""/>
          </v:shape>
          <o:OLEObject Type="Embed" ProgID="Equation.3" ShapeID="_x0000_i1263" DrawAspect="Content" ObjectID="_1735859611" r:id="rId501"/>
        </w:object>
      </w:r>
      <w:proofErr w:type="gramStart"/>
      <w:r>
        <w:rPr>
          <w:rFonts w:ascii="Times New Roman" w:eastAsia="宋体" w:hAnsi="Times New Roman" w:cs="Times New Roman"/>
          <w:color w:val="000000" w:themeColor="text1"/>
          <w:sz w:val="24"/>
          <w:szCs w:val="24"/>
        </w:rPr>
        <w:t>个</w:t>
      </w:r>
      <w:proofErr w:type="gramEnd"/>
      <w:r>
        <w:rPr>
          <w:rFonts w:ascii="Times New Roman" w:eastAsia="宋体" w:hAnsi="Times New Roman" w:cs="Times New Roman"/>
          <w:color w:val="000000" w:themeColor="text1"/>
          <w:sz w:val="24"/>
          <w:szCs w:val="24"/>
        </w:rPr>
        <w:t>PID</w:t>
      </w:r>
      <w:r>
        <w:rPr>
          <w:rFonts w:ascii="Times New Roman" w:eastAsia="宋体" w:hAnsi="Times New Roman" w:cs="Times New Roman"/>
          <w:color w:val="000000" w:themeColor="text1"/>
          <w:sz w:val="24"/>
          <w:szCs w:val="24"/>
        </w:rPr>
        <w:t>神经网络第</w:t>
      </w:r>
      <w:r>
        <w:rPr>
          <w:rFonts w:ascii="Times New Roman" w:eastAsia="宋体" w:hAnsi="Times New Roman" w:cs="Times New Roman"/>
          <w:color w:val="000000" w:themeColor="text1"/>
          <w:position w:val="-6"/>
          <w:sz w:val="24"/>
          <w:szCs w:val="24"/>
        </w:rPr>
        <w:object w:dxaOrig="139" w:dyaOrig="240" w14:anchorId="26404B6E">
          <v:shape id="_x0000_i1264" type="#_x0000_t75" style="width:6.6pt;height:12pt" o:ole="">
            <v:imagedata r:id="rId502" o:title=""/>
          </v:shape>
          <o:OLEObject Type="Embed" ProgID="Equation.3" ShapeID="_x0000_i1264" DrawAspect="Content" ObjectID="_1735859612" r:id="rId503"/>
        </w:object>
      </w:r>
      <w:proofErr w:type="gramStart"/>
      <w:r>
        <w:rPr>
          <w:rFonts w:ascii="Times New Roman" w:eastAsia="宋体" w:hAnsi="Times New Roman" w:cs="Times New Roman"/>
          <w:color w:val="000000" w:themeColor="text1"/>
          <w:sz w:val="24"/>
          <w:szCs w:val="24"/>
        </w:rPr>
        <w:t>个</w:t>
      </w:r>
      <w:proofErr w:type="gramEnd"/>
      <w:r>
        <w:rPr>
          <w:rFonts w:ascii="Times New Roman" w:eastAsia="宋体" w:hAnsi="Times New Roman" w:cs="Times New Roman"/>
          <w:color w:val="000000" w:themeColor="text1"/>
          <w:sz w:val="24"/>
          <w:szCs w:val="24"/>
        </w:rPr>
        <w:t>输入层神经元的输出值，</w:t>
      </w:r>
      <w:r>
        <w:rPr>
          <w:rFonts w:ascii="Times New Roman" w:eastAsia="宋体" w:hAnsi="Times New Roman" w:cs="Times New Roman"/>
          <w:color w:val="000000" w:themeColor="text1"/>
          <w:position w:val="-10"/>
          <w:sz w:val="24"/>
          <w:szCs w:val="24"/>
        </w:rPr>
        <w:object w:dxaOrig="639" w:dyaOrig="320" w14:anchorId="3D2BD4B2">
          <v:shape id="_x0000_i1265" type="#_x0000_t75" style="width:32.4pt;height:16.2pt" o:ole="">
            <v:imagedata r:id="rId504" o:title=""/>
          </v:shape>
          <o:OLEObject Type="Embed" ProgID="Equation.3" ShapeID="_x0000_i1265" DrawAspect="Content" ObjectID="_1735859613" r:id="rId505"/>
        </w:object>
      </w:r>
      <w:r>
        <w:rPr>
          <w:rFonts w:ascii="Times New Roman" w:eastAsia="宋体" w:hAnsi="Times New Roman" w:cs="Times New Roman"/>
          <w:color w:val="000000" w:themeColor="text1"/>
          <w:sz w:val="24"/>
          <w:szCs w:val="24"/>
        </w:rPr>
        <w:t>表示第</w:t>
      </w:r>
      <w:r>
        <w:rPr>
          <w:rFonts w:ascii="Times New Roman" w:eastAsia="宋体" w:hAnsi="Times New Roman" w:cs="Times New Roman"/>
          <w:color w:val="000000" w:themeColor="text1"/>
          <w:position w:val="-6"/>
          <w:sz w:val="24"/>
          <w:szCs w:val="24"/>
        </w:rPr>
        <w:object w:dxaOrig="180" w:dyaOrig="200" w14:anchorId="75F83C1E">
          <v:shape id="_x0000_i1266" type="#_x0000_t75" style="width:9pt;height:10.2pt" o:ole="">
            <v:imagedata r:id="rId497" o:title=""/>
          </v:shape>
          <o:OLEObject Type="Embed" ProgID="Equation.3" ShapeID="_x0000_i1266" DrawAspect="Content" ObjectID="_1735859614" r:id="rId506"/>
        </w:object>
      </w:r>
      <w:proofErr w:type="gramStart"/>
      <w:r>
        <w:rPr>
          <w:rFonts w:ascii="Times New Roman" w:eastAsia="宋体" w:hAnsi="Times New Roman" w:cs="Times New Roman"/>
          <w:color w:val="000000" w:themeColor="text1"/>
          <w:sz w:val="24"/>
          <w:szCs w:val="24"/>
        </w:rPr>
        <w:t>个</w:t>
      </w:r>
      <w:proofErr w:type="gramEnd"/>
      <w:r>
        <w:rPr>
          <w:rFonts w:ascii="Times New Roman" w:eastAsia="宋体" w:hAnsi="Times New Roman" w:cs="Times New Roman"/>
          <w:color w:val="000000" w:themeColor="text1"/>
          <w:sz w:val="24"/>
          <w:szCs w:val="24"/>
        </w:rPr>
        <w:t>PID</w:t>
      </w:r>
      <w:r>
        <w:rPr>
          <w:rFonts w:ascii="Times New Roman" w:eastAsia="宋体" w:hAnsi="Times New Roman" w:cs="Times New Roman"/>
          <w:color w:val="000000" w:themeColor="text1"/>
          <w:sz w:val="24"/>
          <w:szCs w:val="24"/>
        </w:rPr>
        <w:t>神经网络第</w:t>
      </w:r>
      <w:r>
        <w:rPr>
          <w:rFonts w:ascii="Times New Roman" w:eastAsia="宋体" w:hAnsi="Times New Roman" w:cs="Times New Roman"/>
          <w:color w:val="000000" w:themeColor="text1"/>
          <w:position w:val="-6"/>
          <w:sz w:val="24"/>
          <w:szCs w:val="24"/>
        </w:rPr>
        <w:object w:dxaOrig="139" w:dyaOrig="240" w14:anchorId="775FBAD9">
          <v:shape id="_x0000_i1267" type="#_x0000_t75" style="width:6.6pt;height:12pt" o:ole="">
            <v:imagedata r:id="rId502" o:title=""/>
          </v:shape>
          <o:OLEObject Type="Embed" ProgID="Equation.3" ShapeID="_x0000_i1267" DrawAspect="Content" ObjectID="_1735859615" r:id="rId507"/>
        </w:object>
      </w:r>
      <w:proofErr w:type="gramStart"/>
      <w:r>
        <w:rPr>
          <w:rFonts w:ascii="Times New Roman" w:eastAsia="宋体" w:hAnsi="Times New Roman" w:cs="Times New Roman"/>
          <w:color w:val="000000" w:themeColor="text1"/>
          <w:sz w:val="24"/>
          <w:szCs w:val="24"/>
        </w:rPr>
        <w:t>个</w:t>
      </w:r>
      <w:proofErr w:type="gramEnd"/>
      <w:r>
        <w:rPr>
          <w:rFonts w:ascii="Times New Roman" w:eastAsia="宋体" w:hAnsi="Times New Roman" w:cs="Times New Roman"/>
          <w:color w:val="000000" w:themeColor="text1"/>
          <w:sz w:val="24"/>
          <w:szCs w:val="24"/>
        </w:rPr>
        <w:t>输入层神经元输入值。</w:t>
      </w:r>
    </w:p>
    <w:p w14:paraId="68D0860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b．</w:t>
      </w:r>
      <w:r>
        <w:rPr>
          <w:rFonts w:ascii="Times New Roman" w:eastAsia="宋体" w:hAnsi="Times New Roman" w:cs="Times New Roman"/>
          <w:color w:val="000000" w:themeColor="text1"/>
          <w:sz w:val="24"/>
          <w:szCs w:val="24"/>
        </w:rPr>
        <w:t>隐含层</w:t>
      </w:r>
    </w:p>
    <w:p w14:paraId="22B227D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w:t>
      </w:r>
      <w:r>
        <w:rPr>
          <w:rFonts w:ascii="Times New Roman" w:eastAsia="宋体" w:hAnsi="Times New Roman" w:cs="Times New Roman"/>
          <w:color w:val="000000" w:themeColor="text1"/>
          <w:sz w:val="24"/>
          <w:szCs w:val="24"/>
        </w:rPr>
        <w:t>MPIDNN</w:t>
      </w:r>
      <w:r>
        <w:rPr>
          <w:rFonts w:ascii="Times New Roman" w:eastAsia="宋体" w:hAnsi="Times New Roman" w:cs="Times New Roman"/>
          <w:color w:val="000000" w:themeColor="text1"/>
          <w:sz w:val="24"/>
          <w:szCs w:val="24"/>
        </w:rPr>
        <w:t>中隐含层代表控制器对应控制量的</w:t>
      </w:r>
      <w:r>
        <w:rPr>
          <w:rFonts w:ascii="Times New Roman" w:eastAsia="宋体" w:hAnsi="Times New Roman" w:cs="Times New Roman"/>
          <w:color w:val="000000" w:themeColor="text1"/>
          <w:position w:val="-10"/>
          <w:sz w:val="24"/>
          <w:szCs w:val="24"/>
        </w:rPr>
        <w:object w:dxaOrig="340" w:dyaOrig="300" w14:anchorId="1372984D">
          <v:shape id="_x0000_i1268" type="#_x0000_t75" style="width:16.8pt;height:15pt" o:ole="">
            <v:imagedata r:id="rId486" o:title=""/>
          </v:shape>
          <o:OLEObject Type="Embed" ProgID="Equation.3" ShapeID="_x0000_i1268" DrawAspect="Content" ObjectID="_1735859616" r:id="rId508"/>
        </w:objec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6"/>
          <w:sz w:val="24"/>
          <w:szCs w:val="24"/>
        </w:rPr>
        <w:object w:dxaOrig="300" w:dyaOrig="260" w14:anchorId="3112C6AA">
          <v:shape id="_x0000_i1269" type="#_x0000_t75" style="width:15pt;height:13.2pt" o:ole="">
            <v:imagedata r:id="rId488" o:title=""/>
          </v:shape>
          <o:OLEObject Type="Embed" ProgID="Equation.3" ShapeID="_x0000_i1269" DrawAspect="Content" ObjectID="_1735859617" r:id="rId509"/>
        </w:objec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6"/>
          <w:sz w:val="24"/>
          <w:szCs w:val="24"/>
        </w:rPr>
        <w:object w:dxaOrig="360" w:dyaOrig="260" w14:anchorId="7EC54602">
          <v:shape id="_x0000_i1270" type="#_x0000_t75" style="width:18pt;height:13.2pt" o:ole="">
            <v:imagedata r:id="rId490" o:title=""/>
          </v:shape>
          <o:OLEObject Type="Embed" ProgID="Equation.3" ShapeID="_x0000_i1270" DrawAspect="Content" ObjectID="_1735859618" r:id="rId510"/>
        </w:object>
      </w:r>
      <w:r>
        <w:rPr>
          <w:rFonts w:ascii="Times New Roman" w:eastAsia="宋体" w:hAnsi="Times New Roman" w:cs="Times New Roman"/>
          <w:color w:val="000000" w:themeColor="text1"/>
          <w:sz w:val="24"/>
          <w:szCs w:val="24"/>
        </w:rPr>
        <w:t>值，其隐含层的输入为：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4536BB3" w14:textId="77777777">
        <w:trPr>
          <w:jc w:val="center"/>
        </w:trPr>
        <w:tc>
          <w:tcPr>
            <w:tcW w:w="6818" w:type="dxa"/>
            <w:tcBorders>
              <w:tl2br w:val="nil"/>
              <w:tr2bl w:val="nil"/>
            </w:tcBorders>
            <w:vAlign w:val="center"/>
          </w:tcPr>
          <w:p w14:paraId="4F15D743"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32"/>
              </w:rPr>
              <w:object w:dxaOrig="1620" w:dyaOrig="720" w14:anchorId="2C6D18D3">
                <v:shape id="_x0000_i1271" type="#_x0000_t75" style="width:81pt;height:36pt" o:ole="">
                  <v:imagedata r:id="rId511" o:title=""/>
                </v:shape>
                <o:OLEObject Type="Embed" ProgID="Equation.3" ShapeID="_x0000_i1271" DrawAspect="Content" ObjectID="_1735859619" r:id="rId512"/>
              </w:object>
            </w:r>
          </w:p>
        </w:tc>
        <w:tc>
          <w:tcPr>
            <w:tcW w:w="1704" w:type="dxa"/>
            <w:tcBorders>
              <w:tl2br w:val="nil"/>
              <w:tr2bl w:val="nil"/>
            </w:tcBorders>
            <w:vAlign w:val="center"/>
          </w:tcPr>
          <w:p w14:paraId="64FC0B89"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(4.26)</w:t>
            </w:r>
          </w:p>
        </w:tc>
      </w:tr>
    </w:tbl>
    <w:p w14:paraId="7F577F33" w14:textId="77777777" w:rsidR="005D4DFB" w:rsidRDefault="00853CF7">
      <w:pPr>
        <w:spacing w:line="420" w:lineRule="exact"/>
        <w:ind w:firstLineChars="200"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隐含层输出值表达式：</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4CE920A7" w14:textId="77777777">
        <w:trPr>
          <w:jc w:val="center"/>
        </w:trPr>
        <w:tc>
          <w:tcPr>
            <w:tcW w:w="6818" w:type="dxa"/>
            <w:tcBorders>
              <w:tl2br w:val="nil"/>
              <w:tr2bl w:val="nil"/>
            </w:tcBorders>
            <w:vAlign w:val="center"/>
          </w:tcPr>
          <w:p w14:paraId="5AB7CB2D"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10"/>
              </w:rPr>
              <w:object w:dxaOrig="1359" w:dyaOrig="320" w14:anchorId="15480E32">
                <v:shape id="_x0000_i1272" type="#_x0000_t75" style="width:67.8pt;height:16.2pt" o:ole="">
                  <v:imagedata r:id="rId513" o:title=""/>
                </v:shape>
                <o:OLEObject Type="Embed" ProgID="Equation.3" ShapeID="_x0000_i1272" DrawAspect="Content" ObjectID="_1735859620" r:id="rId514"/>
              </w:object>
            </w:r>
          </w:p>
        </w:tc>
        <w:tc>
          <w:tcPr>
            <w:tcW w:w="1704" w:type="dxa"/>
            <w:tcBorders>
              <w:tl2br w:val="nil"/>
              <w:tr2bl w:val="nil"/>
            </w:tcBorders>
            <w:vAlign w:val="center"/>
          </w:tcPr>
          <w:p w14:paraId="4A0C175D" w14:textId="77777777" w:rsidR="005D4DFB" w:rsidRDefault="005D4DFB">
            <w:pPr>
              <w:jc w:val="right"/>
              <w:textAlignment w:val="center"/>
              <w:rPr>
                <w:rFonts w:ascii="Times New Roman" w:hAnsi="Times New Roman"/>
                <w:color w:val="000000" w:themeColor="text1"/>
                <w:sz w:val="24"/>
              </w:rPr>
            </w:pPr>
          </w:p>
        </w:tc>
      </w:tr>
      <w:tr w:rsidR="005D4DFB" w14:paraId="3719FBE1" w14:textId="77777777">
        <w:trPr>
          <w:jc w:val="center"/>
        </w:trPr>
        <w:tc>
          <w:tcPr>
            <w:tcW w:w="6818" w:type="dxa"/>
            <w:tcBorders>
              <w:tl2br w:val="nil"/>
              <w:tr2bl w:val="nil"/>
            </w:tcBorders>
            <w:vAlign w:val="center"/>
          </w:tcPr>
          <w:p w14:paraId="269686A7"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10"/>
              </w:rPr>
              <w:object w:dxaOrig="2480" w:dyaOrig="320" w14:anchorId="16771D73">
                <v:shape id="_x0000_i1273" type="#_x0000_t75" style="width:123.6pt;height:16.2pt" o:ole="">
                  <v:imagedata r:id="rId515" o:title=""/>
                </v:shape>
                <o:OLEObject Type="Embed" ProgID="Equation.3" ShapeID="_x0000_i1273" DrawAspect="Content" ObjectID="_1735859621" r:id="rId516"/>
              </w:object>
            </w:r>
          </w:p>
        </w:tc>
        <w:tc>
          <w:tcPr>
            <w:tcW w:w="1704" w:type="dxa"/>
            <w:tcBorders>
              <w:tl2br w:val="nil"/>
              <w:tr2bl w:val="nil"/>
            </w:tcBorders>
            <w:vAlign w:val="center"/>
          </w:tcPr>
          <w:p w14:paraId="1DE36157"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(4.27)</w:t>
            </w:r>
          </w:p>
        </w:tc>
      </w:tr>
      <w:tr w:rsidR="005D4DFB" w14:paraId="47338E96" w14:textId="77777777">
        <w:trPr>
          <w:jc w:val="center"/>
        </w:trPr>
        <w:tc>
          <w:tcPr>
            <w:tcW w:w="6818" w:type="dxa"/>
            <w:tcBorders>
              <w:tl2br w:val="nil"/>
              <w:tr2bl w:val="nil"/>
            </w:tcBorders>
            <w:vAlign w:val="center"/>
          </w:tcPr>
          <w:p w14:paraId="7AE0C632"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10"/>
              </w:rPr>
              <w:object w:dxaOrig="2420" w:dyaOrig="320" w14:anchorId="5EB4D848">
                <v:shape id="_x0000_i1274" type="#_x0000_t75" style="width:121.2pt;height:16.2pt" o:ole="">
                  <v:imagedata r:id="rId517" o:title=""/>
                </v:shape>
                <o:OLEObject Type="Embed" ProgID="Equation.3" ShapeID="_x0000_i1274" DrawAspect="Content" ObjectID="_1735859622" r:id="rId518"/>
              </w:object>
            </w:r>
          </w:p>
        </w:tc>
        <w:tc>
          <w:tcPr>
            <w:tcW w:w="1704" w:type="dxa"/>
            <w:tcBorders>
              <w:tl2br w:val="nil"/>
              <w:tr2bl w:val="nil"/>
            </w:tcBorders>
            <w:vAlign w:val="center"/>
          </w:tcPr>
          <w:p w14:paraId="7C14DB72" w14:textId="77777777" w:rsidR="005D4DFB" w:rsidRDefault="005D4DFB">
            <w:pPr>
              <w:jc w:val="right"/>
              <w:textAlignment w:val="center"/>
              <w:rPr>
                <w:rFonts w:ascii="Times New Roman" w:hAnsi="Times New Roman"/>
                <w:color w:val="000000" w:themeColor="text1"/>
                <w:sz w:val="24"/>
              </w:rPr>
            </w:pPr>
          </w:p>
        </w:tc>
      </w:tr>
    </w:tbl>
    <w:p w14:paraId="1FF1F92B" w14:textId="77777777" w:rsidR="005D4DFB" w:rsidRDefault="00853CF7">
      <w:pPr>
        <w:spacing w:line="420" w:lineRule="exact"/>
        <w:ind w:firstLineChars="200" w:firstLine="480"/>
        <w:rPr>
          <w:rFonts w:ascii="Calibri" w:eastAsia="宋体" w:hAnsi="Calibri" w:cs="Calibri"/>
          <w:color w:val="000000" w:themeColor="text1"/>
          <w:sz w:val="24"/>
          <w:szCs w:val="24"/>
        </w:rPr>
      </w:pPr>
      <w:r>
        <w:rPr>
          <w:rFonts w:ascii="宋体" w:eastAsia="宋体" w:hAnsi="宋体" w:cs="宋体" w:hint="eastAsia"/>
          <w:sz w:val="24"/>
          <w:szCs w:val="24"/>
        </w:rPr>
        <w:lastRenderedPageBreak/>
        <w:t>c．</w:t>
      </w:r>
      <w:r>
        <w:rPr>
          <w:rFonts w:ascii="Calibri" w:eastAsia="宋体" w:hAnsi="Calibri" w:cs="Calibri" w:hint="eastAsia"/>
          <w:color w:val="000000" w:themeColor="text1"/>
          <w:sz w:val="24"/>
          <w:szCs w:val="24"/>
        </w:rPr>
        <w:t>输出层</w:t>
      </w:r>
    </w:p>
    <w:p w14:paraId="20F0B6F2" w14:textId="77777777" w:rsidR="005D4DFB" w:rsidRDefault="00853CF7">
      <w:pPr>
        <w:spacing w:line="420" w:lineRule="exact"/>
        <w:ind w:firstLineChars="200"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输出层的目的是控制系统的输入量变化，该层具体输入输出如下所示：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52CBFDDC" w14:textId="77777777">
        <w:trPr>
          <w:jc w:val="center"/>
        </w:trPr>
        <w:tc>
          <w:tcPr>
            <w:tcW w:w="6818" w:type="dxa"/>
            <w:tcBorders>
              <w:tl2br w:val="nil"/>
              <w:tr2bl w:val="nil"/>
            </w:tcBorders>
            <w:vAlign w:val="center"/>
          </w:tcPr>
          <w:p w14:paraId="4DA730F7"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32"/>
              </w:rPr>
              <w:object w:dxaOrig="1980" w:dyaOrig="720" w14:anchorId="75B8603A">
                <v:shape id="_x0000_i1275" type="#_x0000_t75" style="width:99pt;height:36pt" o:ole="">
                  <v:imagedata r:id="rId519" o:title=""/>
                </v:shape>
                <o:OLEObject Type="Embed" ProgID="Equation.3" ShapeID="_x0000_i1275" DrawAspect="Content" ObjectID="_1735859623" r:id="rId520"/>
              </w:object>
            </w:r>
          </w:p>
        </w:tc>
        <w:tc>
          <w:tcPr>
            <w:tcW w:w="1704" w:type="dxa"/>
            <w:tcBorders>
              <w:tl2br w:val="nil"/>
              <w:tr2bl w:val="nil"/>
            </w:tcBorders>
            <w:vAlign w:val="center"/>
          </w:tcPr>
          <w:p w14:paraId="530DC85A"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(4.28)</w:t>
            </w:r>
          </w:p>
        </w:tc>
      </w:tr>
    </w:tbl>
    <w:p w14:paraId="76D6C09A" w14:textId="77777777" w:rsidR="005D4DFB" w:rsidRDefault="00853CF7">
      <w:pPr>
        <w:spacing w:line="420" w:lineRule="exact"/>
        <w:ind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其中</w:t>
      </w:r>
      <w:r>
        <w:rPr>
          <w:rFonts w:ascii="Calibri" w:eastAsia="宋体" w:hAnsi="Calibri" w:cs="Calibri" w:hint="eastAsia"/>
          <w:color w:val="000000" w:themeColor="text1"/>
          <w:position w:val="-6"/>
          <w:sz w:val="24"/>
          <w:szCs w:val="24"/>
        </w:rPr>
        <w:object w:dxaOrig="180" w:dyaOrig="200" w14:anchorId="1606320E">
          <v:shape id="_x0000_i1276" type="#_x0000_t75" style="width:9pt;height:10.2pt" o:ole="">
            <v:imagedata r:id="rId497" o:title=""/>
          </v:shape>
          <o:OLEObject Type="Embed" ProgID="Equation.3" ShapeID="_x0000_i1276" DrawAspect="Content" ObjectID="_1735859624" r:id="rId521"/>
        </w:object>
      </w:r>
      <w:r>
        <w:rPr>
          <w:rFonts w:ascii="Calibri" w:eastAsia="宋体" w:hAnsi="Calibri" w:cs="Calibri" w:hint="eastAsia"/>
          <w:color w:val="000000" w:themeColor="text1"/>
          <w:sz w:val="24"/>
          <w:szCs w:val="24"/>
        </w:rPr>
        <w:t>表示第</w:t>
      </w:r>
      <w:r>
        <w:rPr>
          <w:rFonts w:ascii="Calibri" w:eastAsia="宋体" w:hAnsi="Calibri" w:cs="Calibri" w:hint="eastAsia"/>
          <w:color w:val="000000" w:themeColor="text1"/>
          <w:position w:val="-6"/>
          <w:sz w:val="24"/>
          <w:szCs w:val="24"/>
        </w:rPr>
        <w:object w:dxaOrig="180" w:dyaOrig="200" w14:anchorId="1B007B49">
          <v:shape id="_x0000_i1277" type="#_x0000_t75" style="width:9pt;height:10.2pt" o:ole="">
            <v:imagedata r:id="rId497" o:title=""/>
          </v:shape>
          <o:OLEObject Type="Embed" ProgID="Equation.3" ShapeID="_x0000_i1277" DrawAspect="Content" ObjectID="_1735859625" r:id="rId522"/>
        </w:object>
      </w:r>
      <w:proofErr w:type="gramStart"/>
      <w:r>
        <w:rPr>
          <w:rFonts w:ascii="Calibri" w:eastAsia="宋体" w:hAnsi="Calibri" w:cs="Calibri" w:hint="eastAsia"/>
          <w:color w:val="000000" w:themeColor="text1"/>
          <w:sz w:val="24"/>
          <w:szCs w:val="24"/>
        </w:rPr>
        <w:t>个</w:t>
      </w:r>
      <w:proofErr w:type="gramEnd"/>
      <w:r>
        <w:rPr>
          <w:rFonts w:ascii="Calibri" w:eastAsia="宋体" w:hAnsi="Calibri" w:cs="Calibri" w:hint="eastAsia"/>
          <w:color w:val="000000" w:themeColor="text1"/>
          <w:sz w:val="24"/>
          <w:szCs w:val="24"/>
        </w:rPr>
        <w:t>PID</w:t>
      </w:r>
      <w:r>
        <w:rPr>
          <w:rFonts w:ascii="Calibri" w:eastAsia="宋体" w:hAnsi="Calibri" w:cs="Calibri" w:hint="eastAsia"/>
          <w:color w:val="000000" w:themeColor="text1"/>
          <w:sz w:val="24"/>
          <w:szCs w:val="24"/>
        </w:rPr>
        <w:t>神经网络输出层，</w:t>
      </w:r>
      <w:r>
        <w:rPr>
          <w:rFonts w:ascii="Calibri" w:eastAsia="宋体" w:hAnsi="Calibri" w:cs="Calibri" w:hint="eastAsia"/>
          <w:color w:val="000000" w:themeColor="text1"/>
          <w:position w:val="-14"/>
          <w:sz w:val="24"/>
          <w:szCs w:val="24"/>
        </w:rPr>
        <w:object w:dxaOrig="400" w:dyaOrig="360" w14:anchorId="5EA38AB4">
          <v:shape id="_x0000_i1278" type="#_x0000_t75" style="width:20.4pt;height:18pt" o:ole="">
            <v:imagedata r:id="rId523" o:title=""/>
          </v:shape>
          <o:OLEObject Type="Embed" ProgID="Equation.3" ShapeID="_x0000_i1278" DrawAspect="Content" ObjectID="_1735859626" r:id="rId524"/>
        </w:object>
      </w:r>
      <w:r>
        <w:rPr>
          <w:rFonts w:ascii="Calibri" w:eastAsia="宋体" w:hAnsi="Calibri" w:cs="Calibri" w:hint="eastAsia"/>
          <w:color w:val="000000" w:themeColor="text1"/>
          <w:sz w:val="24"/>
          <w:szCs w:val="24"/>
        </w:rPr>
        <w:t>是第</w:t>
      </w:r>
      <w:r>
        <w:rPr>
          <w:rFonts w:ascii="Calibri" w:eastAsia="宋体" w:hAnsi="Calibri" w:cs="Calibri" w:hint="eastAsia"/>
          <w:color w:val="000000" w:themeColor="text1"/>
          <w:position w:val="-6"/>
          <w:sz w:val="24"/>
          <w:szCs w:val="24"/>
        </w:rPr>
        <w:object w:dxaOrig="180" w:dyaOrig="200" w14:anchorId="6722A1FE">
          <v:shape id="_x0000_i1279" type="#_x0000_t75" style="width:9pt;height:10.2pt" o:ole="">
            <v:imagedata r:id="rId497" o:title=""/>
          </v:shape>
          <o:OLEObject Type="Embed" ProgID="Equation.3" ShapeID="_x0000_i1279" DrawAspect="Content" ObjectID="_1735859627" r:id="rId525"/>
        </w:object>
      </w:r>
      <w:proofErr w:type="gramStart"/>
      <w:r>
        <w:rPr>
          <w:rFonts w:ascii="Calibri" w:eastAsia="宋体" w:hAnsi="Calibri" w:cs="Calibri" w:hint="eastAsia"/>
          <w:color w:val="000000" w:themeColor="text1"/>
          <w:sz w:val="24"/>
          <w:szCs w:val="24"/>
        </w:rPr>
        <w:t>个</w:t>
      </w:r>
      <w:proofErr w:type="gramEnd"/>
      <w:r>
        <w:rPr>
          <w:rFonts w:ascii="Calibri" w:eastAsia="宋体" w:hAnsi="Calibri" w:cs="Calibri" w:hint="eastAsia"/>
          <w:color w:val="000000" w:themeColor="text1"/>
          <w:sz w:val="24"/>
          <w:szCs w:val="24"/>
        </w:rPr>
        <w:t>PID</w:t>
      </w:r>
      <w:r>
        <w:rPr>
          <w:rFonts w:ascii="Calibri" w:eastAsia="宋体" w:hAnsi="Calibri" w:cs="Calibri" w:hint="eastAsia"/>
          <w:color w:val="000000" w:themeColor="text1"/>
          <w:sz w:val="24"/>
          <w:szCs w:val="24"/>
        </w:rPr>
        <w:t>神经网络的隐含层与输出层之间的连接权值。输出层的输出结果表达式如下所示：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78BDC8F" w14:textId="77777777">
        <w:trPr>
          <w:jc w:val="center"/>
        </w:trPr>
        <w:tc>
          <w:tcPr>
            <w:tcW w:w="6818" w:type="dxa"/>
            <w:tcBorders>
              <w:tl2br w:val="nil"/>
              <w:tr2bl w:val="nil"/>
            </w:tcBorders>
            <w:vAlign w:val="center"/>
          </w:tcPr>
          <w:p w14:paraId="3847DEEB"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46"/>
              </w:rPr>
              <w:object w:dxaOrig="2940" w:dyaOrig="1020" w14:anchorId="55E36F05">
                <v:shape id="_x0000_i1280" type="#_x0000_t75" style="width:147pt;height:51pt" o:ole="">
                  <v:imagedata r:id="rId526" o:title=""/>
                </v:shape>
                <o:OLEObject Type="Embed" ProgID="Equation.3" ShapeID="_x0000_i1280" DrawAspect="Content" ObjectID="_1735859628" r:id="rId527"/>
              </w:object>
            </w:r>
          </w:p>
        </w:tc>
        <w:tc>
          <w:tcPr>
            <w:tcW w:w="1704" w:type="dxa"/>
            <w:tcBorders>
              <w:tl2br w:val="nil"/>
              <w:tr2bl w:val="nil"/>
            </w:tcBorders>
            <w:vAlign w:val="center"/>
          </w:tcPr>
          <w:p w14:paraId="20D5723A"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(4.29)</w:t>
            </w:r>
          </w:p>
        </w:tc>
      </w:tr>
    </w:tbl>
    <w:p w14:paraId="0B992A5A" w14:textId="77777777" w:rsidR="005D4DFB" w:rsidRDefault="00853CF7">
      <w:pPr>
        <w:spacing w:line="420" w:lineRule="exact"/>
        <w:ind w:leftChars="200" w:left="42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其中</w:t>
      </w:r>
      <w:r>
        <w:rPr>
          <w:rFonts w:ascii="Calibri" w:eastAsia="宋体" w:hAnsi="Calibri" w:cs="Calibri" w:hint="eastAsia"/>
          <w:color w:val="000000" w:themeColor="text1"/>
          <w:position w:val="-10"/>
          <w:sz w:val="24"/>
          <w:szCs w:val="24"/>
        </w:rPr>
        <w:object w:dxaOrig="480" w:dyaOrig="320" w14:anchorId="773050CC">
          <v:shape id="_x0000_i1281" type="#_x0000_t75" style="width:24pt;height:16.2pt" o:ole="">
            <v:imagedata r:id="rId528" o:title=""/>
          </v:shape>
          <o:OLEObject Type="Embed" ProgID="Equation.3" ShapeID="_x0000_i1281" DrawAspect="Content" ObjectID="_1735859629" r:id="rId529"/>
        </w:object>
      </w:r>
      <w:r>
        <w:rPr>
          <w:rFonts w:ascii="Calibri" w:eastAsia="宋体" w:hAnsi="Calibri" w:cs="Calibri" w:hint="eastAsia"/>
          <w:color w:val="000000" w:themeColor="text1"/>
          <w:sz w:val="24"/>
          <w:szCs w:val="24"/>
        </w:rPr>
        <w:t>、</w:t>
      </w:r>
      <w:r>
        <w:rPr>
          <w:rFonts w:ascii="Calibri" w:eastAsia="宋体" w:hAnsi="Calibri" w:cs="Calibri" w:hint="eastAsia"/>
          <w:color w:val="000000" w:themeColor="text1"/>
          <w:position w:val="-10"/>
          <w:sz w:val="24"/>
          <w:szCs w:val="24"/>
        </w:rPr>
        <w:object w:dxaOrig="460" w:dyaOrig="320" w14:anchorId="4844DECF">
          <v:shape id="_x0000_i1282" type="#_x0000_t75" style="width:22.8pt;height:16.2pt" o:ole="">
            <v:imagedata r:id="rId530" o:title=""/>
          </v:shape>
          <o:OLEObject Type="Embed" ProgID="Equation.3" ShapeID="_x0000_i1282" DrawAspect="Content" ObjectID="_1735859630" r:id="rId531"/>
        </w:object>
      </w:r>
      <w:r>
        <w:rPr>
          <w:rFonts w:ascii="Calibri" w:eastAsia="宋体" w:hAnsi="Calibri" w:cs="Calibri" w:hint="eastAsia"/>
          <w:color w:val="000000" w:themeColor="text1"/>
          <w:sz w:val="24"/>
          <w:szCs w:val="24"/>
        </w:rPr>
        <w:t>分别为控制器的输出最大最小限幅。</w:t>
      </w:r>
    </w:p>
    <w:p w14:paraId="36E80D19" w14:textId="77777777" w:rsidR="005D4DFB" w:rsidRDefault="00853CF7">
      <w:pPr>
        <w:spacing w:line="420" w:lineRule="exact"/>
        <w:ind w:firstLineChars="200" w:firstLine="480"/>
        <w:rPr>
          <w:rFonts w:ascii="Calibri" w:eastAsia="宋体" w:hAnsi="Calibri" w:cs="Calibri"/>
          <w:color w:val="000000" w:themeColor="text1"/>
          <w:sz w:val="24"/>
          <w:szCs w:val="24"/>
        </w:rPr>
      </w:pPr>
      <w:r>
        <w:rPr>
          <w:rFonts w:ascii="宋体" w:eastAsia="宋体" w:hAnsi="宋体" w:cs="宋体" w:hint="eastAsia"/>
          <w:sz w:val="24"/>
          <w:szCs w:val="24"/>
        </w:rPr>
        <w:t>2）</w:t>
      </w:r>
      <w:r>
        <w:rPr>
          <w:rFonts w:ascii="Calibri" w:eastAsia="宋体" w:hAnsi="Calibri" w:cs="Calibri" w:hint="eastAsia"/>
          <w:color w:val="000000" w:themeColor="text1"/>
          <w:sz w:val="24"/>
          <w:szCs w:val="24"/>
        </w:rPr>
        <w:t>神经网络的反向传播算法</w:t>
      </w:r>
    </w:p>
    <w:p w14:paraId="7F4B39CA" w14:textId="77777777" w:rsidR="005D4DFB" w:rsidRDefault="00853CF7">
      <w:pPr>
        <w:spacing w:line="420" w:lineRule="exact"/>
        <w:ind w:firstLineChars="200"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在多输入多输出系统中，神经网络的反向传播算法的目标是减少目标值和实际值之间偏差的平方均值。具体的目标函数表达式如下所示：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763643D3" w14:textId="77777777">
        <w:trPr>
          <w:jc w:val="center"/>
        </w:trPr>
        <w:tc>
          <w:tcPr>
            <w:tcW w:w="6818" w:type="dxa"/>
            <w:tcBorders>
              <w:tl2br w:val="nil"/>
              <w:tr2bl w:val="nil"/>
            </w:tcBorders>
            <w:vAlign w:val="center"/>
          </w:tcPr>
          <w:p w14:paraId="03F5060E"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28"/>
              </w:rPr>
              <w:object w:dxaOrig="2439" w:dyaOrig="720" w14:anchorId="1C40168F">
                <v:shape id="_x0000_i1283" type="#_x0000_t75" style="width:121.8pt;height:36pt" o:ole="">
                  <v:imagedata r:id="rId532" o:title=""/>
                </v:shape>
                <o:OLEObject Type="Embed" ProgID="Equation.3" ShapeID="_x0000_i1283" DrawAspect="Content" ObjectID="_1735859631" r:id="rId533"/>
              </w:object>
            </w:r>
          </w:p>
        </w:tc>
        <w:tc>
          <w:tcPr>
            <w:tcW w:w="1704" w:type="dxa"/>
            <w:tcBorders>
              <w:tl2br w:val="nil"/>
              <w:tr2bl w:val="nil"/>
            </w:tcBorders>
            <w:vAlign w:val="center"/>
          </w:tcPr>
          <w:p w14:paraId="73BB5EF1"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(4.30)</w:t>
            </w:r>
          </w:p>
        </w:tc>
      </w:tr>
    </w:tbl>
    <w:p w14:paraId="1AD4F4A9" w14:textId="77777777" w:rsidR="005D4DFB" w:rsidRDefault="00853CF7">
      <w:pPr>
        <w:spacing w:line="420" w:lineRule="exact"/>
        <w:ind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其中</w:t>
      </w:r>
      <w:r>
        <w:rPr>
          <w:rFonts w:ascii="Calibri" w:eastAsia="宋体" w:hAnsi="Calibri" w:cs="Calibri" w:hint="eastAsia"/>
          <w:color w:val="000000" w:themeColor="text1"/>
          <w:position w:val="-6"/>
          <w:sz w:val="24"/>
          <w:szCs w:val="24"/>
        </w:rPr>
        <w:object w:dxaOrig="139" w:dyaOrig="260" w14:anchorId="2BB6C145">
          <v:shape id="_x0000_i1284" type="#_x0000_t75" style="width:6.6pt;height:13.2pt" o:ole="">
            <v:imagedata r:id="rId534" o:title=""/>
          </v:shape>
          <o:OLEObject Type="Embed" ProgID="Equation.3" ShapeID="_x0000_i1284" DrawAspect="Content" ObjectID="_1735859632" r:id="rId535"/>
        </w:object>
      </w:r>
      <w:r>
        <w:rPr>
          <w:rFonts w:ascii="Calibri" w:eastAsia="宋体" w:hAnsi="Calibri" w:cs="Calibri" w:hint="eastAsia"/>
          <w:color w:val="000000" w:themeColor="text1"/>
          <w:sz w:val="24"/>
          <w:szCs w:val="24"/>
        </w:rPr>
        <w:t>为总的采样数，</w:t>
      </w:r>
      <w:r>
        <w:rPr>
          <w:rFonts w:ascii="Calibri" w:eastAsia="宋体" w:hAnsi="Calibri" w:cs="Calibri" w:hint="eastAsia"/>
          <w:color w:val="000000" w:themeColor="text1"/>
          <w:position w:val="-6"/>
          <w:sz w:val="24"/>
          <w:szCs w:val="24"/>
        </w:rPr>
        <w:object w:dxaOrig="180" w:dyaOrig="200" w14:anchorId="61FD5CA8">
          <v:shape id="_x0000_i1285" type="#_x0000_t75" style="width:9pt;height:10.2pt" o:ole="">
            <v:imagedata r:id="rId536" o:title=""/>
          </v:shape>
          <o:OLEObject Type="Embed" ProgID="Equation.3" ShapeID="_x0000_i1285" DrawAspect="Content" ObjectID="_1735859633" r:id="rId537"/>
        </w:object>
      </w:r>
      <w:r>
        <w:rPr>
          <w:rFonts w:ascii="Calibri" w:eastAsia="宋体" w:hAnsi="Calibri" w:cs="Calibri" w:hint="eastAsia"/>
          <w:color w:val="000000" w:themeColor="text1"/>
          <w:sz w:val="24"/>
          <w:szCs w:val="24"/>
        </w:rPr>
        <w:t>为系统的输入量数目。在进行梯度下降的权值更新时，需要更新的权</w:t>
      </w:r>
      <w:proofErr w:type="gramStart"/>
      <w:r>
        <w:rPr>
          <w:rFonts w:ascii="Calibri" w:eastAsia="宋体" w:hAnsi="Calibri" w:cs="Calibri" w:hint="eastAsia"/>
          <w:color w:val="000000" w:themeColor="text1"/>
          <w:sz w:val="24"/>
          <w:szCs w:val="24"/>
        </w:rPr>
        <w:t>值主要</w:t>
      </w:r>
      <w:proofErr w:type="gramEnd"/>
      <w:r>
        <w:rPr>
          <w:rFonts w:ascii="Calibri" w:eastAsia="宋体" w:hAnsi="Calibri" w:cs="Calibri" w:hint="eastAsia"/>
          <w:color w:val="000000" w:themeColor="text1"/>
          <w:sz w:val="24"/>
          <w:szCs w:val="24"/>
        </w:rPr>
        <w:t>有两个部分。</w:t>
      </w:r>
    </w:p>
    <w:p w14:paraId="3F0637D0" w14:textId="77777777" w:rsidR="005D4DFB" w:rsidRDefault="00853CF7">
      <w:pPr>
        <w:spacing w:line="420" w:lineRule="exact"/>
        <w:ind w:firstLineChars="200" w:firstLine="480"/>
        <w:rPr>
          <w:rFonts w:ascii="Calibri" w:eastAsia="宋体" w:hAnsi="Calibri" w:cs="Calibri"/>
          <w:color w:val="000000" w:themeColor="text1"/>
          <w:sz w:val="24"/>
          <w:szCs w:val="24"/>
        </w:rPr>
      </w:pPr>
      <w:r>
        <w:rPr>
          <w:rFonts w:ascii="宋体" w:eastAsia="宋体" w:hAnsi="宋体" w:cs="宋体" w:hint="eastAsia"/>
          <w:sz w:val="24"/>
          <w:szCs w:val="24"/>
        </w:rPr>
        <w:t>a．</w:t>
      </w:r>
      <w:r>
        <w:rPr>
          <w:rFonts w:ascii="Calibri" w:eastAsia="宋体" w:hAnsi="Calibri" w:cs="Calibri" w:hint="eastAsia"/>
          <w:color w:val="000000" w:themeColor="text1"/>
          <w:sz w:val="24"/>
          <w:szCs w:val="24"/>
        </w:rPr>
        <w:t>隐含层到输出层权值修正公式为：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7948B42" w14:textId="77777777">
        <w:trPr>
          <w:jc w:val="center"/>
        </w:trPr>
        <w:tc>
          <w:tcPr>
            <w:tcW w:w="6818" w:type="dxa"/>
            <w:tcBorders>
              <w:tl2br w:val="nil"/>
              <w:tr2bl w:val="nil"/>
            </w:tcBorders>
            <w:vAlign w:val="center"/>
          </w:tcPr>
          <w:p w14:paraId="6C97F263"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30"/>
              </w:rPr>
              <w:object w:dxaOrig="2700" w:dyaOrig="660" w14:anchorId="13FB6923">
                <v:shape id="_x0000_i1286" type="#_x0000_t75" style="width:135pt;height:33pt" o:ole="">
                  <v:imagedata r:id="rId538" o:title=""/>
                </v:shape>
                <o:OLEObject Type="Embed" ProgID="Equation.3" ShapeID="_x0000_i1286" DrawAspect="Content" ObjectID="_1735859634" r:id="rId539"/>
              </w:object>
            </w:r>
          </w:p>
        </w:tc>
        <w:tc>
          <w:tcPr>
            <w:tcW w:w="1704" w:type="dxa"/>
            <w:tcBorders>
              <w:tl2br w:val="nil"/>
              <w:tr2bl w:val="nil"/>
            </w:tcBorders>
            <w:vAlign w:val="center"/>
          </w:tcPr>
          <w:p w14:paraId="3F443AE7"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(4.31)</w:t>
            </w:r>
          </w:p>
        </w:tc>
      </w:tr>
    </w:tbl>
    <w:p w14:paraId="58AF2690" w14:textId="77777777" w:rsidR="005D4DFB" w:rsidRDefault="00853CF7">
      <w:pPr>
        <w:spacing w:line="420" w:lineRule="exact"/>
        <w:ind w:firstLineChars="200"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其中</w:t>
      </w:r>
      <w:r>
        <w:rPr>
          <w:rFonts w:ascii="Calibri" w:eastAsia="宋体" w:hAnsi="Calibri" w:cs="Calibri" w:hint="eastAsia"/>
          <w:color w:val="000000" w:themeColor="text1"/>
          <w:position w:val="-10"/>
          <w:sz w:val="24"/>
          <w:szCs w:val="24"/>
        </w:rPr>
        <w:object w:dxaOrig="240" w:dyaOrig="320" w14:anchorId="10AB1F49">
          <v:shape id="_x0000_i1287" type="#_x0000_t75" style="width:12pt;height:16.2pt" o:ole="">
            <v:imagedata r:id="rId540" o:title=""/>
          </v:shape>
          <o:OLEObject Type="Embed" ProgID="Equation.3" ShapeID="_x0000_i1287" DrawAspect="Content" ObjectID="_1735859635" r:id="rId541"/>
        </w:object>
      </w:r>
      <w:r>
        <w:rPr>
          <w:rFonts w:ascii="Calibri" w:eastAsia="宋体" w:hAnsi="Calibri" w:cs="Calibri" w:hint="eastAsia"/>
          <w:color w:val="000000" w:themeColor="text1"/>
          <w:sz w:val="24"/>
          <w:szCs w:val="24"/>
        </w:rPr>
        <w:t>为该层权值更新的学习速率，进一步求解得：</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7ABE99F7" w14:textId="77777777">
        <w:trPr>
          <w:jc w:val="center"/>
        </w:trPr>
        <w:tc>
          <w:tcPr>
            <w:tcW w:w="6818" w:type="dxa"/>
            <w:tcBorders>
              <w:tl2br w:val="nil"/>
              <w:tr2bl w:val="nil"/>
            </w:tcBorders>
            <w:vAlign w:val="center"/>
          </w:tcPr>
          <w:p w14:paraId="0067EB43"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30"/>
              </w:rPr>
              <w:object w:dxaOrig="2720" w:dyaOrig="700" w14:anchorId="6C249921">
                <v:shape id="_x0000_i1288" type="#_x0000_t75" style="width:136.2pt;height:35.4pt" o:ole="">
                  <v:imagedata r:id="rId542" o:title=""/>
                </v:shape>
                <o:OLEObject Type="Embed" ProgID="Equation.3" ShapeID="_x0000_i1288" DrawAspect="Content" ObjectID="_1735859636" r:id="rId543"/>
              </w:object>
            </w:r>
          </w:p>
        </w:tc>
        <w:tc>
          <w:tcPr>
            <w:tcW w:w="1704" w:type="dxa"/>
            <w:tcBorders>
              <w:tl2br w:val="nil"/>
              <w:tr2bl w:val="nil"/>
            </w:tcBorders>
            <w:vAlign w:val="center"/>
          </w:tcPr>
          <w:p w14:paraId="2FC02E57"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(4.32)</w:t>
            </w:r>
          </w:p>
        </w:tc>
      </w:tr>
      <w:tr w:rsidR="005D4DFB" w14:paraId="18DAD59E" w14:textId="77777777">
        <w:trPr>
          <w:jc w:val="center"/>
        </w:trPr>
        <w:tc>
          <w:tcPr>
            <w:tcW w:w="6818" w:type="dxa"/>
            <w:tcBorders>
              <w:tl2br w:val="nil"/>
              <w:tr2bl w:val="nil"/>
            </w:tcBorders>
            <w:vAlign w:val="center"/>
          </w:tcPr>
          <w:p w14:paraId="7D259B2D"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28"/>
              </w:rPr>
              <w:object w:dxaOrig="3920" w:dyaOrig="639" w14:anchorId="7CD50D07">
                <v:shape id="_x0000_i1289" type="#_x0000_t75" style="width:195.6pt;height:32.4pt" o:ole="">
                  <v:imagedata r:id="rId544" o:title=""/>
                </v:shape>
                <o:OLEObject Type="Embed" ProgID="Equation.3" ShapeID="_x0000_i1289" DrawAspect="Content" ObjectID="_1735859637" r:id="rId545"/>
              </w:object>
            </w:r>
          </w:p>
        </w:tc>
        <w:tc>
          <w:tcPr>
            <w:tcW w:w="1704" w:type="dxa"/>
            <w:tcBorders>
              <w:tl2br w:val="nil"/>
              <w:tr2bl w:val="nil"/>
            </w:tcBorders>
            <w:vAlign w:val="center"/>
          </w:tcPr>
          <w:p w14:paraId="0608C0D8"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(4.33)</w:t>
            </w:r>
          </w:p>
        </w:tc>
      </w:tr>
    </w:tbl>
    <w:p w14:paraId="1E41DC40" w14:textId="77777777" w:rsidR="005D4DFB" w:rsidRDefault="00853CF7">
      <w:pPr>
        <w:spacing w:line="420" w:lineRule="exact"/>
        <w:ind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其中</w:t>
      </w:r>
      <w:r>
        <w:rPr>
          <w:rFonts w:ascii="Calibri" w:eastAsia="宋体" w:hAnsi="Calibri" w:cs="Calibri" w:hint="eastAsia"/>
          <w:color w:val="000000" w:themeColor="text1"/>
          <w:position w:val="-10"/>
          <w:sz w:val="24"/>
          <w:szCs w:val="24"/>
        </w:rPr>
        <w:object w:dxaOrig="460" w:dyaOrig="300" w14:anchorId="5D78F072">
          <v:shape id="_x0000_i1290" type="#_x0000_t75" style="width:22.8pt;height:15pt" o:ole="">
            <v:imagedata r:id="rId546" o:title=""/>
          </v:shape>
          <o:OLEObject Type="Embed" ProgID="Equation.3" ShapeID="_x0000_i1290" DrawAspect="Content" ObjectID="_1735859638" r:id="rId547"/>
        </w:object>
      </w:r>
      <w:r>
        <w:rPr>
          <w:rFonts w:ascii="Calibri" w:eastAsia="宋体" w:hAnsi="Calibri" w:cs="Calibri" w:hint="eastAsia"/>
          <w:color w:val="000000" w:themeColor="text1"/>
          <w:sz w:val="24"/>
          <w:szCs w:val="24"/>
        </w:rPr>
        <w:t>为被控对象的输入。</w:t>
      </w:r>
    </w:p>
    <w:p w14:paraId="25B6F9B7" w14:textId="77777777" w:rsidR="005D4DFB" w:rsidRDefault="00853CF7">
      <w:pPr>
        <w:spacing w:line="420" w:lineRule="exact"/>
        <w:ind w:firstLineChars="200" w:firstLine="480"/>
        <w:rPr>
          <w:rFonts w:ascii="Calibri" w:eastAsia="宋体" w:hAnsi="Calibri" w:cs="Calibri"/>
          <w:color w:val="000000" w:themeColor="text1"/>
          <w:sz w:val="24"/>
          <w:szCs w:val="24"/>
        </w:rPr>
      </w:pPr>
      <w:r>
        <w:rPr>
          <w:rFonts w:ascii="宋体" w:eastAsia="宋体" w:hAnsi="宋体" w:cs="宋体" w:hint="eastAsia"/>
          <w:sz w:val="24"/>
          <w:szCs w:val="24"/>
        </w:rPr>
        <w:t>b．</w:t>
      </w:r>
      <w:r>
        <w:rPr>
          <w:rFonts w:ascii="Calibri" w:eastAsia="宋体" w:hAnsi="Calibri" w:cs="Calibri" w:hint="eastAsia"/>
          <w:color w:val="000000" w:themeColor="text1"/>
          <w:sz w:val="24"/>
          <w:szCs w:val="24"/>
        </w:rPr>
        <w:t>输入层到隐含层的权值修正公式为：</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472D5EF9" w14:textId="77777777">
        <w:trPr>
          <w:jc w:val="center"/>
        </w:trPr>
        <w:tc>
          <w:tcPr>
            <w:tcW w:w="6818" w:type="dxa"/>
            <w:tcBorders>
              <w:tl2br w:val="nil"/>
              <w:tr2bl w:val="nil"/>
            </w:tcBorders>
            <w:vAlign w:val="center"/>
          </w:tcPr>
          <w:p w14:paraId="7796AB22"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30"/>
              </w:rPr>
              <w:object w:dxaOrig="2640" w:dyaOrig="660" w14:anchorId="5983C488">
                <v:shape id="_x0000_i1291" type="#_x0000_t75" style="width:132pt;height:33pt" o:ole="">
                  <v:imagedata r:id="rId548" o:title=""/>
                </v:shape>
                <o:OLEObject Type="Embed" ProgID="Equation.3" ShapeID="_x0000_i1291" DrawAspect="Content" ObjectID="_1735859639" r:id="rId549"/>
              </w:object>
            </w:r>
          </w:p>
        </w:tc>
        <w:tc>
          <w:tcPr>
            <w:tcW w:w="1704" w:type="dxa"/>
            <w:tcBorders>
              <w:tl2br w:val="nil"/>
              <w:tr2bl w:val="nil"/>
            </w:tcBorders>
            <w:vAlign w:val="center"/>
          </w:tcPr>
          <w:p w14:paraId="33AE778E"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(4.34)</w:t>
            </w:r>
          </w:p>
        </w:tc>
      </w:tr>
    </w:tbl>
    <w:p w14:paraId="32A14EE0" w14:textId="77777777" w:rsidR="005D4DFB" w:rsidRDefault="00853CF7">
      <w:pPr>
        <w:spacing w:line="420" w:lineRule="exact"/>
        <w:ind w:firstLineChars="200" w:firstLine="480"/>
        <w:rPr>
          <w:rFonts w:ascii="Calibri" w:eastAsia="宋体" w:hAnsi="Calibri" w:cs="Calibri"/>
          <w:color w:val="000000" w:themeColor="text1"/>
          <w:sz w:val="24"/>
          <w:szCs w:val="24"/>
        </w:rPr>
      </w:pPr>
      <w:r>
        <w:rPr>
          <w:rFonts w:ascii="Calibri" w:eastAsia="宋体" w:hAnsi="Calibri" w:cs="Calibri" w:hint="eastAsia"/>
          <w:color w:val="000000" w:themeColor="text1"/>
          <w:sz w:val="24"/>
          <w:szCs w:val="24"/>
        </w:rPr>
        <w:t>其中</w:t>
      </w:r>
      <w:r>
        <w:rPr>
          <w:rFonts w:ascii="Calibri" w:eastAsia="宋体" w:hAnsi="Calibri" w:cs="Calibri" w:hint="eastAsia"/>
          <w:color w:val="000000" w:themeColor="text1"/>
          <w:position w:val="-10"/>
          <w:sz w:val="24"/>
          <w:szCs w:val="24"/>
        </w:rPr>
        <w:object w:dxaOrig="240" w:dyaOrig="320" w14:anchorId="1048F7ED">
          <v:shape id="_x0000_i1292" type="#_x0000_t75" style="width:12pt;height:16.2pt" o:ole="">
            <v:imagedata r:id="rId540" o:title=""/>
          </v:shape>
          <o:OLEObject Type="Embed" ProgID="Equation.3" ShapeID="_x0000_i1292" DrawAspect="Content" ObjectID="_1735859640" r:id="rId550"/>
        </w:object>
      </w:r>
      <w:r>
        <w:rPr>
          <w:rFonts w:ascii="Calibri" w:eastAsia="宋体" w:hAnsi="Calibri" w:cs="Calibri" w:hint="eastAsia"/>
          <w:color w:val="000000" w:themeColor="text1"/>
          <w:sz w:val="24"/>
          <w:szCs w:val="24"/>
        </w:rPr>
        <w:t>为该层权值更新的学习速率，进一步求解得：</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8"/>
        <w:gridCol w:w="1704"/>
      </w:tblGrid>
      <w:tr w:rsidR="005D4DFB" w14:paraId="3DF7FDB0" w14:textId="77777777">
        <w:trPr>
          <w:jc w:val="center"/>
        </w:trPr>
        <w:tc>
          <w:tcPr>
            <w:tcW w:w="6818" w:type="dxa"/>
            <w:tcBorders>
              <w:tl2br w:val="nil"/>
              <w:tr2bl w:val="nil"/>
            </w:tcBorders>
            <w:vAlign w:val="center"/>
          </w:tcPr>
          <w:p w14:paraId="160B10D8" w14:textId="77777777" w:rsidR="005D4DFB" w:rsidRDefault="00853CF7">
            <w:pPr>
              <w:jc w:val="center"/>
              <w:textAlignment w:val="center"/>
              <w:rPr>
                <w:rFonts w:ascii="Times New Roman" w:hAnsi="Times New Roman"/>
                <w:color w:val="000000" w:themeColor="text1"/>
              </w:rPr>
            </w:pPr>
            <w:r>
              <w:rPr>
                <w:rFonts w:ascii="Times New Roman" w:hAnsi="Times New Roman" w:hint="eastAsia"/>
                <w:color w:val="000000" w:themeColor="text1"/>
                <w:position w:val="-32"/>
              </w:rPr>
              <w:object w:dxaOrig="2940" w:dyaOrig="720" w14:anchorId="28B1FE75">
                <v:shape id="_x0000_i1293" type="#_x0000_t75" style="width:147pt;height:36pt" o:ole="">
                  <v:imagedata r:id="rId551" o:title=""/>
                </v:shape>
                <o:OLEObject Type="Embed" ProgID="Equation.3" ShapeID="_x0000_i1293" DrawAspect="Content" ObjectID="_1735859641" r:id="rId552"/>
              </w:object>
            </w:r>
          </w:p>
        </w:tc>
        <w:tc>
          <w:tcPr>
            <w:tcW w:w="1704" w:type="dxa"/>
            <w:tcBorders>
              <w:tl2br w:val="nil"/>
              <w:tr2bl w:val="nil"/>
            </w:tcBorders>
            <w:vAlign w:val="center"/>
          </w:tcPr>
          <w:p w14:paraId="52165642"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(4.35)</w:t>
            </w:r>
          </w:p>
        </w:tc>
      </w:tr>
      <w:tr w:rsidR="005D4DFB" w14:paraId="6B0EC4CE" w14:textId="77777777">
        <w:trPr>
          <w:jc w:val="center"/>
        </w:trPr>
        <w:tc>
          <w:tcPr>
            <w:tcW w:w="6818" w:type="dxa"/>
            <w:tcBorders>
              <w:tl2br w:val="nil"/>
              <w:tr2bl w:val="nil"/>
            </w:tcBorders>
            <w:vAlign w:val="center"/>
          </w:tcPr>
          <w:p w14:paraId="6DCC2F5D" w14:textId="77777777" w:rsidR="005D4DFB" w:rsidRDefault="00853CF7">
            <w:pPr>
              <w:jc w:val="center"/>
              <w:textAlignment w:val="center"/>
              <w:rPr>
                <w:rFonts w:ascii="Times New Roman" w:hAnsi="Times New Roman"/>
                <w:color w:val="000000" w:themeColor="text1"/>
                <w:position w:val="-30"/>
              </w:rPr>
            </w:pPr>
            <w:r>
              <w:rPr>
                <w:rFonts w:ascii="Times New Roman" w:hAnsi="Times New Roman" w:hint="eastAsia"/>
                <w:color w:val="000000" w:themeColor="text1"/>
                <w:position w:val="-28"/>
              </w:rPr>
              <w:object w:dxaOrig="3680" w:dyaOrig="639" w14:anchorId="20DE93AB">
                <v:shape id="_x0000_i1294" type="#_x0000_t75" style="width:183.6pt;height:32.4pt" o:ole="">
                  <v:imagedata r:id="rId553" o:title=""/>
                </v:shape>
                <o:OLEObject Type="Embed" ProgID="Equation.3" ShapeID="_x0000_i1294" DrawAspect="Content" ObjectID="_1735859642" r:id="rId554"/>
              </w:object>
            </w:r>
          </w:p>
        </w:tc>
        <w:tc>
          <w:tcPr>
            <w:tcW w:w="1704" w:type="dxa"/>
            <w:tcBorders>
              <w:tl2br w:val="nil"/>
              <w:tr2bl w:val="nil"/>
            </w:tcBorders>
            <w:vAlign w:val="center"/>
          </w:tcPr>
          <w:p w14:paraId="76991D87" w14:textId="77777777" w:rsidR="005D4DFB" w:rsidRDefault="00853CF7">
            <w:pPr>
              <w:jc w:val="right"/>
              <w:textAlignment w:val="center"/>
              <w:rPr>
                <w:rFonts w:ascii="Times New Roman" w:hAnsi="Times New Roman"/>
                <w:color w:val="000000" w:themeColor="text1"/>
                <w:sz w:val="24"/>
              </w:rPr>
            </w:pPr>
            <w:r>
              <w:rPr>
                <w:rFonts w:ascii="Times New Roman" w:hAnsi="Times New Roman" w:hint="eastAsia"/>
                <w:color w:val="000000" w:themeColor="text1"/>
                <w:sz w:val="24"/>
              </w:rPr>
              <w:t>(4.36)</w:t>
            </w:r>
          </w:p>
        </w:tc>
      </w:tr>
    </w:tbl>
    <w:p w14:paraId="30A105B4" w14:textId="77777777" w:rsidR="005D4DFB" w:rsidRDefault="005D4DFB"/>
    <w:p w14:paraId="2C648F67" w14:textId="77777777" w:rsidR="005D4DFB" w:rsidRDefault="00853CF7">
      <w:pPr>
        <w:pStyle w:val="3"/>
      </w:pPr>
      <w:bookmarkStart w:id="128" w:name="_Toc125207188"/>
      <w:r>
        <w:rPr>
          <w:rFonts w:hint="eastAsia"/>
          <w:color w:val="000000" w:themeColor="text1"/>
        </w:rPr>
        <w:t>4</w:t>
      </w:r>
      <w:r>
        <w:rPr>
          <w:color w:val="000000" w:themeColor="text1"/>
        </w:rPr>
        <w:t>.</w:t>
      </w:r>
      <w:r>
        <w:rPr>
          <w:rFonts w:hint="eastAsia"/>
          <w:color w:val="000000" w:themeColor="text1"/>
        </w:rPr>
        <w:t>3</w:t>
      </w:r>
      <w:r>
        <w:rPr>
          <w:color w:val="000000" w:themeColor="text1"/>
        </w:rPr>
        <w:t>.</w:t>
      </w:r>
      <w:r>
        <w:rPr>
          <w:rFonts w:hint="eastAsia"/>
          <w:color w:val="000000" w:themeColor="text1"/>
        </w:rPr>
        <w:t>2</w:t>
      </w:r>
      <w:r>
        <w:rPr>
          <w:color w:val="000000" w:themeColor="text1"/>
        </w:rPr>
        <w:t xml:space="preserve"> </w:t>
      </w:r>
      <w:r>
        <w:rPr>
          <w:rFonts w:hint="eastAsia"/>
          <w:color w:val="000000" w:themeColor="text1"/>
        </w:rPr>
        <w:t>ANT-LION</w:t>
      </w:r>
      <w:r>
        <w:rPr>
          <w:rFonts w:hint="eastAsia"/>
          <w:color w:val="000000" w:themeColor="text1"/>
        </w:rPr>
        <w:t>优化的神经网络</w:t>
      </w:r>
      <w:r>
        <w:rPr>
          <w:rFonts w:hint="eastAsia"/>
          <w:color w:val="000000" w:themeColor="text1"/>
        </w:rPr>
        <w:t>PID</w:t>
      </w:r>
      <w:r>
        <w:rPr>
          <w:rFonts w:hint="eastAsia"/>
          <w:color w:val="000000" w:themeColor="text1"/>
        </w:rPr>
        <w:t>控制</w:t>
      </w:r>
      <w:bookmarkEnd w:id="128"/>
    </w:p>
    <w:p w14:paraId="28DE210F" w14:textId="77777777" w:rsidR="005D4DFB" w:rsidRDefault="00853CF7">
      <w:pPr>
        <w:spacing w:line="400" w:lineRule="exact"/>
        <w:ind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通过</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神经网络实现的整流罩温湿度控制虽然能够实现对温湿度的解耦和对温湿度的自适应控制，但其算法的本身在一定程度上十分依赖初始权重的设定，在进行控制仿真的过程中发现，由于</w:t>
      </w:r>
      <w:proofErr w:type="spellStart"/>
      <w:r>
        <w:rPr>
          <w:rFonts w:ascii="Times New Roman" w:eastAsia="宋体" w:hAnsi="Times New Roman" w:cs="Times New Roman" w:hint="eastAsia"/>
          <w:color w:val="000000" w:themeColor="text1"/>
          <w:sz w:val="24"/>
          <w:szCs w:val="24"/>
        </w:rPr>
        <w:t>PID</w:t>
      </w:r>
      <w:proofErr w:type="spellEnd"/>
      <w:r>
        <w:rPr>
          <w:rFonts w:ascii="Times New Roman" w:eastAsia="宋体" w:hAnsi="Times New Roman" w:cs="Times New Roman" w:hint="eastAsia"/>
          <w:color w:val="000000" w:themeColor="text1"/>
          <w:sz w:val="24"/>
          <w:szCs w:val="24"/>
        </w:rPr>
        <w:t>神经网络的初始权重采用随机初始权重，因此在某些情况下其控制的结果甚至不如简单</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的控制效果。为了使神经网络在控制开始时能够快速收敛到目标值，在本文中使用第</w:t>
      </w:r>
      <w:r>
        <w:rPr>
          <w:rFonts w:ascii="Times New Roman" w:eastAsia="宋体" w:hAnsi="Times New Roman" w:cs="Times New Roman" w:hint="eastAsia"/>
          <w:color w:val="000000" w:themeColor="text1"/>
          <w:sz w:val="24"/>
          <w:szCs w:val="24"/>
        </w:rPr>
        <w:t>4.2</w:t>
      </w:r>
      <w:r>
        <w:rPr>
          <w:rFonts w:ascii="Times New Roman" w:eastAsia="宋体" w:hAnsi="Times New Roman" w:cs="Times New Roman" w:hint="eastAsia"/>
          <w:color w:val="000000" w:themeColor="text1"/>
          <w:sz w:val="24"/>
          <w:szCs w:val="24"/>
        </w:rPr>
        <w:t>节</w:t>
      </w:r>
      <w:proofErr w:type="gramStart"/>
      <w:r>
        <w:rPr>
          <w:rFonts w:ascii="Times New Roman" w:eastAsia="宋体" w:hAnsi="Times New Roman" w:cs="Times New Roman" w:hint="eastAsia"/>
          <w:color w:val="000000" w:themeColor="text1"/>
          <w:sz w:val="24"/>
          <w:szCs w:val="24"/>
        </w:rPr>
        <w:t>的蚁狮算法</w:t>
      </w:r>
      <w:proofErr w:type="gramEnd"/>
      <w:r>
        <w:rPr>
          <w:rFonts w:ascii="Times New Roman" w:eastAsia="宋体" w:hAnsi="Times New Roman" w:cs="Times New Roman" w:hint="eastAsia"/>
          <w:color w:val="000000" w:themeColor="text1"/>
          <w:sz w:val="24"/>
          <w:szCs w:val="24"/>
        </w:rPr>
        <w:t>优化神经网络的初始权重。对于整流罩的温湿度控制是一个两输入两输出的控制系统，因此在本文中需要优化的</w:t>
      </w:r>
      <w:proofErr w:type="gramStart"/>
      <w:r>
        <w:rPr>
          <w:rFonts w:ascii="Times New Roman" w:eastAsia="宋体" w:hAnsi="Times New Roman" w:cs="Times New Roman" w:hint="eastAsia"/>
          <w:color w:val="000000" w:themeColor="text1"/>
          <w:sz w:val="24"/>
          <w:szCs w:val="24"/>
        </w:rPr>
        <w:t>初始权</w:t>
      </w:r>
      <w:proofErr w:type="gramEnd"/>
      <w:r>
        <w:rPr>
          <w:rFonts w:ascii="Times New Roman" w:eastAsia="宋体" w:hAnsi="Times New Roman" w:cs="Times New Roman" w:hint="eastAsia"/>
          <w:color w:val="000000" w:themeColor="text1"/>
          <w:sz w:val="24"/>
          <w:szCs w:val="24"/>
        </w:rPr>
        <w:t>值为</w:t>
      </w:r>
      <w:r>
        <w:rPr>
          <w:rFonts w:ascii="Times New Roman" w:eastAsia="宋体" w:hAnsi="Times New Roman" w:cs="Times New Roman" w:hint="eastAsia"/>
          <w:color w:val="000000" w:themeColor="text1"/>
          <w:sz w:val="24"/>
          <w:szCs w:val="24"/>
        </w:rPr>
        <w:t>24</w:t>
      </w:r>
      <w:r>
        <w:rPr>
          <w:rFonts w:ascii="Times New Roman" w:eastAsia="宋体" w:hAnsi="Times New Roman" w:cs="Times New Roman" w:hint="eastAsia"/>
          <w:color w:val="000000" w:themeColor="text1"/>
          <w:sz w:val="24"/>
          <w:szCs w:val="24"/>
        </w:rPr>
        <w:t>个，即</w:t>
      </w:r>
      <w:r>
        <w:rPr>
          <w:rFonts w:ascii="Times New Roman" w:eastAsia="宋体" w:hAnsi="Times New Roman" w:cs="Times New Roman" w:hint="eastAsia"/>
          <w:color w:val="000000" w:themeColor="text1"/>
          <w:sz w:val="24"/>
          <w:szCs w:val="24"/>
        </w:rPr>
        <w:t>2x6</w:t>
      </w:r>
      <w:r>
        <w:rPr>
          <w:rFonts w:ascii="Times New Roman" w:eastAsia="宋体" w:hAnsi="Times New Roman" w:cs="Times New Roman" w:hint="eastAsia"/>
          <w:color w:val="000000" w:themeColor="text1"/>
          <w:sz w:val="24"/>
          <w:szCs w:val="24"/>
        </w:rPr>
        <w:t>个输入层到</w:t>
      </w:r>
      <w:proofErr w:type="gramStart"/>
      <w:r>
        <w:rPr>
          <w:rFonts w:ascii="Times New Roman" w:eastAsia="宋体" w:hAnsi="Times New Roman" w:cs="Times New Roman" w:hint="eastAsia"/>
          <w:color w:val="000000" w:themeColor="text1"/>
          <w:sz w:val="24"/>
          <w:szCs w:val="24"/>
        </w:rPr>
        <w:t>隐藏层权值</w:t>
      </w:r>
      <w:proofErr w:type="gramEnd"/>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6x2</w:t>
      </w:r>
      <w:r>
        <w:rPr>
          <w:rFonts w:ascii="Times New Roman" w:eastAsia="宋体" w:hAnsi="Times New Roman" w:cs="Times New Roman" w:hint="eastAsia"/>
          <w:color w:val="000000" w:themeColor="text1"/>
          <w:sz w:val="24"/>
          <w:szCs w:val="24"/>
        </w:rPr>
        <w:t>个隐藏层到输出层权值。本文中基于</w:t>
      </w:r>
      <w:r>
        <w:rPr>
          <w:rFonts w:ascii="Times New Roman" w:eastAsia="宋体" w:hAnsi="Times New Roman" w:cs="Times New Roman" w:hint="eastAsia"/>
          <w:color w:val="000000" w:themeColor="text1"/>
          <w:sz w:val="24"/>
          <w:szCs w:val="24"/>
        </w:rPr>
        <w:t>ANT-LION</w:t>
      </w:r>
      <w:r>
        <w:rPr>
          <w:rFonts w:ascii="Times New Roman" w:eastAsia="宋体" w:hAnsi="Times New Roman" w:cs="Times New Roman" w:hint="eastAsia"/>
          <w:color w:val="000000" w:themeColor="text1"/>
          <w:sz w:val="24"/>
          <w:szCs w:val="24"/>
        </w:rPr>
        <w:t>优化的神经网络</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控制结构如图</w:t>
      </w:r>
      <w:r>
        <w:rPr>
          <w:rFonts w:ascii="Times New Roman" w:eastAsia="宋体" w:hAnsi="Times New Roman" w:cs="Times New Roman" w:hint="eastAsia"/>
          <w:color w:val="000000" w:themeColor="text1"/>
          <w:sz w:val="24"/>
          <w:szCs w:val="24"/>
        </w:rPr>
        <w:t>4.4</w:t>
      </w:r>
      <w:r>
        <w:rPr>
          <w:rFonts w:ascii="Times New Roman" w:eastAsia="宋体" w:hAnsi="Times New Roman" w:cs="Times New Roman" w:hint="eastAsia"/>
          <w:color w:val="000000" w:themeColor="text1"/>
          <w:sz w:val="24"/>
          <w:szCs w:val="24"/>
        </w:rPr>
        <w:t>所示：</w:t>
      </w:r>
    </w:p>
    <w:p w14:paraId="6CA71097" w14:textId="77777777" w:rsidR="005D4DFB" w:rsidRDefault="005D4DFB">
      <w:pPr>
        <w:spacing w:line="400" w:lineRule="exact"/>
        <w:ind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56C83F6F" w14:textId="77777777">
        <w:tc>
          <w:tcPr>
            <w:tcW w:w="5000" w:type="pct"/>
            <w:tcBorders>
              <w:top w:val="nil"/>
              <w:left w:val="nil"/>
              <w:bottom w:val="nil"/>
              <w:right w:val="nil"/>
            </w:tcBorders>
            <w:tcMar>
              <w:top w:w="0" w:type="dxa"/>
              <w:left w:w="0" w:type="dxa"/>
              <w:bottom w:w="0" w:type="dxa"/>
              <w:right w:w="0" w:type="dxa"/>
            </w:tcMar>
          </w:tcPr>
          <w:p w14:paraId="60347062"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7AFB2DED" wp14:editId="111DDAFB">
                  <wp:extent cx="4839970" cy="3605530"/>
                  <wp:effectExtent l="0" t="0" r="0" b="0"/>
                  <wp:docPr id="81" name="图片 81" descr="优化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优化示意图"/>
                          <pic:cNvPicPr>
                            <a:picLocks noChangeAspect="1"/>
                          </pic:cNvPicPr>
                        </pic:nvPicPr>
                        <pic:blipFill>
                          <a:blip r:embed="rId555"/>
                          <a:stretch>
                            <a:fillRect/>
                          </a:stretch>
                        </pic:blipFill>
                        <pic:spPr>
                          <a:xfrm>
                            <a:off x="0" y="0"/>
                            <a:ext cx="4839970" cy="3605530"/>
                          </a:xfrm>
                          <a:prstGeom prst="rect">
                            <a:avLst/>
                          </a:prstGeom>
                        </pic:spPr>
                      </pic:pic>
                    </a:graphicData>
                  </a:graphic>
                </wp:inline>
              </w:drawing>
            </w:r>
          </w:p>
        </w:tc>
      </w:tr>
      <w:tr w:rsidR="005D4DFB" w14:paraId="51C22AD9" w14:textId="77777777">
        <w:trPr>
          <w:trHeight w:val="297"/>
        </w:trPr>
        <w:tc>
          <w:tcPr>
            <w:tcW w:w="5000" w:type="pct"/>
            <w:tcBorders>
              <w:top w:val="nil"/>
              <w:left w:val="nil"/>
              <w:bottom w:val="nil"/>
              <w:right w:val="nil"/>
            </w:tcBorders>
            <w:tcMar>
              <w:top w:w="0" w:type="dxa"/>
              <w:left w:w="0" w:type="dxa"/>
              <w:bottom w:w="0" w:type="dxa"/>
              <w:right w:w="0" w:type="dxa"/>
            </w:tcMar>
          </w:tcPr>
          <w:p w14:paraId="5B366B6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4.4 ANT-LION</w:t>
            </w:r>
            <w:r>
              <w:rPr>
                <w:rFonts w:ascii="Times New Roman" w:eastAsia="宋体" w:hAnsi="Times New Roman" w:cs="Times New Roman" w:hint="eastAsia"/>
                <w:szCs w:val="21"/>
              </w:rPr>
              <w:t>优化神经网络示意图</w:t>
            </w:r>
          </w:p>
        </w:tc>
      </w:tr>
      <w:tr w:rsidR="005D4DFB" w14:paraId="19CAF879" w14:textId="77777777">
        <w:tc>
          <w:tcPr>
            <w:tcW w:w="5000" w:type="pct"/>
            <w:tcBorders>
              <w:top w:val="nil"/>
              <w:left w:val="nil"/>
              <w:bottom w:val="nil"/>
              <w:right w:val="nil"/>
            </w:tcBorders>
            <w:tcMar>
              <w:top w:w="0" w:type="dxa"/>
              <w:left w:w="0" w:type="dxa"/>
              <w:bottom w:w="0" w:type="dxa"/>
              <w:right w:w="0" w:type="dxa"/>
            </w:tcMar>
          </w:tcPr>
          <w:p w14:paraId="20F2B308"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Fig.4.4 </w:t>
            </w:r>
            <w:r>
              <w:rPr>
                <w:rFonts w:ascii="Times New Roman" w:eastAsia="宋体" w:hAnsi="Times New Roman" w:cs="Times New Roman" w:hint="eastAsia"/>
                <w:color w:val="000000"/>
                <w:kern w:val="0"/>
                <w:szCs w:val="21"/>
                <w:lang w:bidi="ar"/>
              </w:rPr>
              <w:t>Schematic diagram of ANT-LION optimized neural network</w:t>
            </w:r>
          </w:p>
        </w:tc>
      </w:tr>
    </w:tbl>
    <w:p w14:paraId="1AAB0723" w14:textId="77777777" w:rsidR="005D4DFB" w:rsidRDefault="005D4DFB">
      <w:pPr>
        <w:spacing w:line="400" w:lineRule="exact"/>
        <w:rPr>
          <w:rFonts w:ascii="Times New Roman" w:eastAsia="宋体" w:hAnsi="Times New Roman" w:cs="Times New Roman"/>
          <w:color w:val="000000" w:themeColor="text1"/>
          <w:sz w:val="24"/>
          <w:szCs w:val="24"/>
        </w:rPr>
      </w:pPr>
    </w:p>
    <w:p w14:paraId="2E3D80A4" w14:textId="77777777" w:rsidR="005D4DFB" w:rsidRDefault="00853CF7">
      <w:pPr>
        <w:pStyle w:val="2"/>
      </w:pPr>
      <w:bookmarkStart w:id="129" w:name="_Toc125207189"/>
      <w:r>
        <w:rPr>
          <w:rFonts w:hint="eastAsia"/>
        </w:rPr>
        <w:t>4</w:t>
      </w:r>
      <w:r>
        <w:t>.</w:t>
      </w:r>
      <w:r>
        <w:rPr>
          <w:rFonts w:hint="eastAsia"/>
        </w:rPr>
        <w:t>4</w:t>
      </w:r>
      <w:r>
        <w:t xml:space="preserve"> </w:t>
      </w:r>
      <w:r>
        <w:rPr>
          <w:rFonts w:hint="eastAsia"/>
        </w:rPr>
        <w:t>整流罩温湿度控制仿真结果分析</w:t>
      </w:r>
      <w:bookmarkEnd w:id="129"/>
    </w:p>
    <w:p w14:paraId="087CCC8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使用</w:t>
      </w:r>
      <w:proofErr w:type="gramStart"/>
      <w:r>
        <w:rPr>
          <w:rFonts w:ascii="Times New Roman" w:eastAsia="宋体" w:hAnsi="Times New Roman" w:cs="Times New Roman" w:hint="eastAsia"/>
          <w:color w:val="000000" w:themeColor="text1"/>
          <w:sz w:val="24"/>
          <w:szCs w:val="24"/>
        </w:rPr>
        <w:t>基于蚁狮算法</w:t>
      </w:r>
      <w:proofErr w:type="gramEnd"/>
      <w:r>
        <w:rPr>
          <w:rFonts w:ascii="Times New Roman" w:eastAsia="宋体" w:hAnsi="Times New Roman" w:cs="Times New Roman" w:hint="eastAsia"/>
          <w:color w:val="000000" w:themeColor="text1"/>
          <w:sz w:val="24"/>
          <w:szCs w:val="24"/>
        </w:rPr>
        <w:t>优化的神经网络</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控制方法应用于本文第</w:t>
      </w:r>
      <w:r>
        <w:rPr>
          <w:rFonts w:ascii="Times New Roman" w:eastAsia="宋体" w:hAnsi="Times New Roman" w:cs="Times New Roman" w:hint="eastAsia"/>
          <w:color w:val="000000" w:themeColor="text1"/>
          <w:sz w:val="24"/>
          <w:szCs w:val="24"/>
        </w:rPr>
        <w:t>4.1</w:t>
      </w:r>
      <w:r>
        <w:rPr>
          <w:rFonts w:ascii="Times New Roman" w:eastAsia="宋体" w:hAnsi="Times New Roman" w:cs="Times New Roman" w:hint="eastAsia"/>
          <w:color w:val="000000" w:themeColor="text1"/>
          <w:sz w:val="24"/>
          <w:szCs w:val="24"/>
        </w:rPr>
        <w:t>节建立的整流罩温湿度机理模型，通过将相关机理模型建模公式编写成</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hint="eastAsia"/>
          <w:color w:val="000000" w:themeColor="text1"/>
          <w:sz w:val="24"/>
          <w:szCs w:val="24"/>
        </w:rPr>
        <w:t>文件函数，建立控制对象函数，其中函数的输入为送风温湿度、初始环境温湿度、采样步长，输出为采样节点温湿度数值，</w:t>
      </w:r>
      <w:proofErr w:type="gramStart"/>
      <w:r>
        <w:rPr>
          <w:rFonts w:ascii="Times New Roman" w:eastAsia="宋体" w:hAnsi="Times New Roman" w:cs="Times New Roman" w:hint="eastAsia"/>
          <w:color w:val="000000" w:themeColor="text1"/>
          <w:sz w:val="24"/>
          <w:szCs w:val="24"/>
        </w:rPr>
        <w:t>对于蚁狮算法</w:t>
      </w:r>
      <w:proofErr w:type="gramEnd"/>
      <w:r>
        <w:rPr>
          <w:rFonts w:ascii="Times New Roman" w:eastAsia="宋体" w:hAnsi="Times New Roman" w:cs="Times New Roman" w:hint="eastAsia"/>
          <w:color w:val="000000" w:themeColor="text1"/>
          <w:sz w:val="24"/>
          <w:szCs w:val="24"/>
        </w:rPr>
        <w:t>的设置如下，种群数：</w:t>
      </w:r>
      <w:r>
        <w:rPr>
          <w:rFonts w:ascii="Times New Roman" w:eastAsia="宋体" w:hAnsi="Times New Roman" w:cs="Times New Roman" w:hint="eastAsia"/>
          <w:color w:val="000000" w:themeColor="text1"/>
          <w:position w:val="-6"/>
          <w:sz w:val="24"/>
          <w:szCs w:val="24"/>
        </w:rPr>
        <w:object w:dxaOrig="680" w:dyaOrig="260" w14:anchorId="59BB9922">
          <v:shape id="_x0000_i1295" type="#_x0000_t75" style="width:34.2pt;height:13.2pt" o:ole="">
            <v:imagedata r:id="rId556" o:title=""/>
          </v:shape>
          <o:OLEObject Type="Embed" ProgID="Equation.3" ShapeID="_x0000_i1295" DrawAspect="Content" ObjectID="_1735859643" r:id="rId557"/>
        </w:object>
      </w:r>
      <w:r>
        <w:rPr>
          <w:rFonts w:ascii="Times New Roman" w:eastAsia="宋体" w:hAnsi="Times New Roman" w:cs="Times New Roman" w:hint="eastAsia"/>
          <w:color w:val="000000" w:themeColor="text1"/>
          <w:sz w:val="24"/>
          <w:szCs w:val="24"/>
        </w:rPr>
        <w:t>，学习率为：</w:t>
      </w:r>
      <w:r>
        <w:rPr>
          <w:rFonts w:ascii="Times New Roman" w:eastAsia="宋体" w:hAnsi="Times New Roman" w:cs="Times New Roman" w:hint="eastAsia"/>
          <w:color w:val="000000" w:themeColor="text1"/>
          <w:sz w:val="24"/>
          <w:szCs w:val="24"/>
        </w:rPr>
        <w:t>rate1=0.006</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rate2=0.001</w:t>
      </w:r>
      <w:r>
        <w:rPr>
          <w:rFonts w:ascii="Times New Roman" w:eastAsia="宋体" w:hAnsi="Times New Roman" w:cs="Times New Roman" w:hint="eastAsia"/>
          <w:color w:val="000000" w:themeColor="text1"/>
          <w:sz w:val="24"/>
          <w:szCs w:val="24"/>
        </w:rPr>
        <w:t>，最大迭代次数</w:t>
      </w:r>
      <w:r>
        <w:rPr>
          <w:rFonts w:ascii="Times New Roman" w:eastAsia="宋体" w:hAnsi="Times New Roman" w:cs="Times New Roman" w:hint="eastAsia"/>
          <w:color w:val="000000" w:themeColor="text1"/>
          <w:sz w:val="24"/>
          <w:szCs w:val="24"/>
        </w:rPr>
        <w:t>100</w:t>
      </w:r>
      <w:r>
        <w:rPr>
          <w:rFonts w:ascii="Times New Roman" w:eastAsia="宋体" w:hAnsi="Times New Roman" w:cs="Times New Roman" w:hint="eastAsia"/>
          <w:color w:val="000000" w:themeColor="text1"/>
          <w:sz w:val="24"/>
          <w:szCs w:val="24"/>
        </w:rPr>
        <w:t>，同时由于湿度的输出值为相对湿度值百分率，因此对输出</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网络的神经元输出值进行限制，湿度输出限制为</w:t>
      </w:r>
      <w:r>
        <w:rPr>
          <w:rFonts w:ascii="Times New Roman" w:eastAsia="宋体" w:hAnsi="Times New Roman" w:cs="Times New Roman" w:hint="eastAsia"/>
          <w:color w:val="000000" w:themeColor="text1"/>
          <w:sz w:val="24"/>
          <w:szCs w:val="24"/>
        </w:rPr>
        <w:lastRenderedPageBreak/>
        <w:t>[0,1]</w:t>
      </w:r>
      <w:r>
        <w:rPr>
          <w:rFonts w:ascii="Times New Roman" w:eastAsia="宋体" w:hAnsi="Times New Roman" w:cs="Times New Roman" w:hint="eastAsia"/>
          <w:color w:val="000000" w:themeColor="text1"/>
          <w:sz w:val="24"/>
          <w:szCs w:val="24"/>
        </w:rPr>
        <w:t>，由于空调系统功率限制，因此送风温度不应超过</w:t>
      </w:r>
      <w:r>
        <w:rPr>
          <w:rFonts w:ascii="Times New Roman" w:eastAsia="宋体" w:hAnsi="Times New Roman" w:cs="Times New Roman" w:hint="eastAsia"/>
          <w:color w:val="000000" w:themeColor="text1"/>
          <w:sz w:val="24"/>
          <w:szCs w:val="24"/>
        </w:rPr>
        <w:t>40</w:t>
      </w:r>
      <w:r>
        <w:rPr>
          <w:rFonts w:ascii="宋体" w:eastAsia="宋体" w:hAnsi="宋体" w:cs="宋体" w:hint="eastAsia"/>
          <w:color w:val="000000" w:themeColor="text1"/>
          <w:sz w:val="24"/>
          <w:szCs w:val="24"/>
        </w:rPr>
        <w:t>℃</w:t>
      </w:r>
      <w:r>
        <w:rPr>
          <w:rFonts w:ascii="Times New Roman" w:eastAsia="宋体" w:hAnsi="Times New Roman" w:cs="Times New Roman" w:hint="eastAsia"/>
          <w:color w:val="000000" w:themeColor="text1"/>
          <w:sz w:val="24"/>
          <w:szCs w:val="24"/>
        </w:rPr>
        <w:t>，在对神经网络初始值进行优化时，计算其适应度曲线如图</w:t>
      </w:r>
      <w:r>
        <w:rPr>
          <w:rFonts w:ascii="Times New Roman" w:eastAsia="宋体" w:hAnsi="Times New Roman" w:cs="Times New Roman" w:hint="eastAsia"/>
          <w:color w:val="000000" w:themeColor="text1"/>
          <w:sz w:val="24"/>
          <w:szCs w:val="24"/>
        </w:rPr>
        <w:t>4.5</w:t>
      </w:r>
      <w:r>
        <w:rPr>
          <w:rFonts w:ascii="Times New Roman" w:eastAsia="宋体" w:hAnsi="Times New Roman" w:cs="Times New Roman" w:hint="eastAsia"/>
          <w:color w:val="000000" w:themeColor="text1"/>
          <w:sz w:val="24"/>
          <w:szCs w:val="24"/>
        </w:rPr>
        <w:t>所示：</w:t>
      </w:r>
    </w:p>
    <w:p w14:paraId="3A1222F1"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19032538" w14:textId="77777777">
        <w:tc>
          <w:tcPr>
            <w:tcW w:w="5000" w:type="pct"/>
            <w:tcBorders>
              <w:top w:val="nil"/>
              <w:left w:val="nil"/>
              <w:bottom w:val="nil"/>
              <w:right w:val="nil"/>
            </w:tcBorders>
            <w:tcMar>
              <w:top w:w="0" w:type="dxa"/>
              <w:left w:w="0" w:type="dxa"/>
              <w:bottom w:w="0" w:type="dxa"/>
              <w:right w:w="0" w:type="dxa"/>
            </w:tcMar>
          </w:tcPr>
          <w:p w14:paraId="64D34B78"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416688A7" wp14:editId="22774488">
                  <wp:extent cx="4385653" cy="3289240"/>
                  <wp:effectExtent l="0" t="0" r="0" b="6985"/>
                  <wp:docPr id="89" name="图片 89" descr="蚁狮下降图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蚁狮下降图线"/>
                          <pic:cNvPicPr>
                            <a:picLocks noChangeAspect="1"/>
                          </pic:cNvPicPr>
                        </pic:nvPicPr>
                        <pic:blipFill>
                          <a:blip r:embed="rId558">
                            <a:extLst>
                              <a:ext uri="{96DAC541-7B7A-43D3-8B79-37D633B846F1}">
                                <asvg:svgBlip xmlns:asvg="http://schemas.microsoft.com/office/drawing/2016/SVG/main" r:embed="rId559"/>
                              </a:ext>
                            </a:extLst>
                          </a:blip>
                          <a:stretch>
                            <a:fillRect/>
                          </a:stretch>
                        </pic:blipFill>
                        <pic:spPr>
                          <a:xfrm>
                            <a:off x="0" y="0"/>
                            <a:ext cx="4389631" cy="3292224"/>
                          </a:xfrm>
                          <a:prstGeom prst="rect">
                            <a:avLst/>
                          </a:prstGeom>
                        </pic:spPr>
                      </pic:pic>
                    </a:graphicData>
                  </a:graphic>
                </wp:inline>
              </w:drawing>
            </w:r>
          </w:p>
        </w:tc>
      </w:tr>
      <w:tr w:rsidR="005D4DFB" w14:paraId="26C33289" w14:textId="77777777">
        <w:trPr>
          <w:trHeight w:val="297"/>
        </w:trPr>
        <w:tc>
          <w:tcPr>
            <w:tcW w:w="5000" w:type="pct"/>
            <w:tcBorders>
              <w:top w:val="nil"/>
              <w:left w:val="nil"/>
              <w:bottom w:val="nil"/>
              <w:right w:val="nil"/>
            </w:tcBorders>
            <w:tcMar>
              <w:top w:w="0" w:type="dxa"/>
              <w:left w:w="0" w:type="dxa"/>
              <w:bottom w:w="0" w:type="dxa"/>
              <w:right w:w="0" w:type="dxa"/>
            </w:tcMar>
          </w:tcPr>
          <w:p w14:paraId="28B79B0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4.5 </w:t>
            </w:r>
            <w:proofErr w:type="gramStart"/>
            <w:r>
              <w:rPr>
                <w:rFonts w:ascii="Times New Roman" w:eastAsia="宋体" w:hAnsi="Times New Roman" w:cs="Times New Roman" w:hint="eastAsia"/>
                <w:szCs w:val="21"/>
              </w:rPr>
              <w:t>蚁狮适应度</w:t>
            </w:r>
            <w:proofErr w:type="gramEnd"/>
            <w:r>
              <w:rPr>
                <w:rFonts w:ascii="Times New Roman" w:eastAsia="宋体" w:hAnsi="Times New Roman" w:cs="Times New Roman" w:hint="eastAsia"/>
                <w:szCs w:val="21"/>
              </w:rPr>
              <w:t>曲线图</w:t>
            </w:r>
          </w:p>
        </w:tc>
      </w:tr>
      <w:tr w:rsidR="005D4DFB" w14:paraId="432D18F9" w14:textId="77777777">
        <w:tc>
          <w:tcPr>
            <w:tcW w:w="5000" w:type="pct"/>
            <w:tcBorders>
              <w:top w:val="nil"/>
              <w:left w:val="nil"/>
              <w:bottom w:val="nil"/>
              <w:right w:val="nil"/>
            </w:tcBorders>
            <w:tcMar>
              <w:top w:w="0" w:type="dxa"/>
              <w:left w:w="0" w:type="dxa"/>
              <w:bottom w:w="0" w:type="dxa"/>
              <w:right w:w="0" w:type="dxa"/>
            </w:tcMar>
          </w:tcPr>
          <w:p w14:paraId="29768731"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Fig.4.5 </w:t>
            </w:r>
            <w:r>
              <w:rPr>
                <w:rFonts w:ascii="Times New Roman" w:eastAsia="宋体" w:hAnsi="Times New Roman" w:cs="Times New Roman" w:hint="eastAsia"/>
                <w:color w:val="000000"/>
                <w:kern w:val="0"/>
                <w:szCs w:val="21"/>
                <w:lang w:bidi="ar"/>
              </w:rPr>
              <w:t>Antlion algorithm fitness curve</w:t>
            </w:r>
          </w:p>
        </w:tc>
      </w:tr>
    </w:tbl>
    <w:p w14:paraId="3423EECF" w14:textId="77777777" w:rsidR="005D4DFB" w:rsidRDefault="00853CF7">
      <w:r>
        <w:rPr>
          <w:rFonts w:hint="eastAsia"/>
        </w:rPr>
        <w:t xml:space="preserve">    </w:t>
      </w:r>
    </w:p>
    <w:p w14:paraId="618D59A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从图上</w:t>
      </w:r>
      <w:proofErr w:type="gramStart"/>
      <w:r>
        <w:rPr>
          <w:rFonts w:ascii="Times New Roman" w:eastAsia="宋体" w:hAnsi="Times New Roman" w:cs="Times New Roman" w:hint="eastAsia"/>
          <w:color w:val="000000" w:themeColor="text1"/>
          <w:sz w:val="24"/>
          <w:szCs w:val="24"/>
        </w:rPr>
        <w:t>可知蚁狮算法</w:t>
      </w:r>
      <w:proofErr w:type="gramEnd"/>
      <w:r>
        <w:rPr>
          <w:rFonts w:ascii="Times New Roman" w:eastAsia="宋体" w:hAnsi="Times New Roman" w:cs="Times New Roman" w:hint="eastAsia"/>
          <w:color w:val="000000" w:themeColor="text1"/>
          <w:sz w:val="24"/>
          <w:szCs w:val="24"/>
        </w:rPr>
        <w:t>的个体适应度值在迭代</w:t>
      </w:r>
      <w:r>
        <w:rPr>
          <w:rFonts w:ascii="Times New Roman" w:eastAsia="宋体" w:hAnsi="Times New Roman" w:cs="Times New Roman" w:hint="eastAsia"/>
          <w:color w:val="000000" w:themeColor="text1"/>
          <w:sz w:val="24"/>
          <w:szCs w:val="24"/>
        </w:rPr>
        <w:t>20</w:t>
      </w:r>
      <w:r>
        <w:rPr>
          <w:rFonts w:ascii="Times New Roman" w:eastAsia="宋体" w:hAnsi="Times New Roman" w:cs="Times New Roman" w:hint="eastAsia"/>
          <w:color w:val="000000" w:themeColor="text1"/>
          <w:sz w:val="24"/>
          <w:szCs w:val="24"/>
        </w:rPr>
        <w:t>次后进入探索的全局最优值，此时适应度值为</w:t>
      </w:r>
      <w:r>
        <w:rPr>
          <w:rFonts w:ascii="Times New Roman" w:eastAsia="宋体" w:hAnsi="Times New Roman" w:cs="Times New Roman" w:hint="eastAsia"/>
          <w:color w:val="000000" w:themeColor="text1"/>
          <w:sz w:val="24"/>
          <w:szCs w:val="24"/>
        </w:rPr>
        <w:t>102</w:t>
      </w:r>
      <w:r>
        <w:rPr>
          <w:rFonts w:ascii="Times New Roman" w:eastAsia="宋体" w:hAnsi="Times New Roman" w:cs="Times New Roman" w:hint="eastAsia"/>
          <w:color w:val="000000" w:themeColor="text1"/>
          <w:sz w:val="24"/>
          <w:szCs w:val="24"/>
        </w:rPr>
        <w:t>，在此适应度值下神经网络</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的权值初始值优化结果如表</w:t>
      </w:r>
      <w:r>
        <w:rPr>
          <w:rFonts w:ascii="Times New Roman" w:eastAsia="宋体" w:hAnsi="Times New Roman" w:cs="Times New Roman" w:hint="eastAsia"/>
          <w:color w:val="000000" w:themeColor="text1"/>
          <w:sz w:val="24"/>
          <w:szCs w:val="24"/>
        </w:rPr>
        <w:t>4.1</w:t>
      </w:r>
      <w:r>
        <w:rPr>
          <w:rFonts w:ascii="Times New Roman" w:eastAsia="宋体" w:hAnsi="Times New Roman" w:cs="Times New Roman" w:hint="eastAsia"/>
          <w:color w:val="000000" w:themeColor="text1"/>
          <w:sz w:val="24"/>
          <w:szCs w:val="24"/>
        </w:rPr>
        <w:t>所示：</w:t>
      </w:r>
    </w:p>
    <w:p w14:paraId="06B66A4A" w14:textId="77777777" w:rsidR="005D4DFB" w:rsidRDefault="005D4DFB">
      <w:pPr>
        <w:spacing w:line="400" w:lineRule="exact"/>
        <w:rPr>
          <w:rFonts w:ascii="Times New Roman" w:eastAsia="宋体" w:hAnsi="Times New Roman" w:cs="Times New Roman"/>
          <w:color w:val="000000" w:themeColor="text1"/>
          <w:sz w:val="24"/>
          <w:szCs w:val="24"/>
        </w:rPr>
      </w:pPr>
    </w:p>
    <w:p w14:paraId="1F1858F3" w14:textId="77777777" w:rsidR="005D4DFB" w:rsidRDefault="00853CF7">
      <w:pPr>
        <w:spacing w:line="36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STYLEREF 1 \s </w:instrText>
      </w:r>
      <w:r>
        <w:rPr>
          <w:rFonts w:ascii="Times New Roman" w:eastAsia="宋体" w:hAnsi="Times New Roman" w:cs="Times New Roman"/>
          <w:color w:val="000000" w:themeColor="text1"/>
          <w:szCs w:val="21"/>
        </w:rPr>
        <w:fldChar w:fldCharType="separate"/>
      </w:r>
      <w:r>
        <w:rPr>
          <w:rFonts w:ascii="Times New Roman" w:eastAsia="宋体" w:hAnsi="Times New Roman" w:cs="Times New Roman"/>
          <w:color w:val="000000" w:themeColor="text1"/>
          <w:szCs w:val="21"/>
        </w:rPr>
        <w:t>4</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 xml:space="preserve">1 </w:t>
      </w:r>
      <w:r>
        <w:rPr>
          <w:rFonts w:ascii="Times New Roman" w:eastAsia="宋体" w:hAnsi="Times New Roman" w:cs="Times New Roman" w:hint="eastAsia"/>
          <w:color w:val="000000" w:themeColor="text1"/>
          <w:szCs w:val="21"/>
        </w:rPr>
        <w:t>神经网络</w:t>
      </w:r>
      <w:proofErr w:type="gramStart"/>
      <w:r>
        <w:rPr>
          <w:rFonts w:ascii="Times New Roman" w:eastAsia="宋体" w:hAnsi="Times New Roman" w:cs="Times New Roman" w:hint="eastAsia"/>
          <w:color w:val="000000" w:themeColor="text1"/>
          <w:szCs w:val="21"/>
        </w:rPr>
        <w:t>初始权</w:t>
      </w:r>
      <w:proofErr w:type="gramEnd"/>
      <w:r>
        <w:rPr>
          <w:rFonts w:ascii="Times New Roman" w:eastAsia="宋体" w:hAnsi="Times New Roman" w:cs="Times New Roman" w:hint="eastAsia"/>
          <w:color w:val="000000" w:themeColor="text1"/>
          <w:szCs w:val="21"/>
        </w:rPr>
        <w:t>值优化结果</w:t>
      </w:r>
    </w:p>
    <w:p w14:paraId="0419215F" w14:textId="77777777" w:rsidR="005D4DFB" w:rsidRDefault="00853CF7">
      <w:pPr>
        <w:spacing w:line="360" w:lineRule="atLeas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Tab.</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STYLEREF 1 \s </w:instrText>
      </w:r>
      <w:r>
        <w:rPr>
          <w:rFonts w:ascii="Times New Roman" w:eastAsia="宋体" w:hAnsi="Times New Roman" w:cs="Times New Roman"/>
          <w:color w:val="000000" w:themeColor="text1"/>
          <w:szCs w:val="21"/>
        </w:rPr>
        <w:fldChar w:fldCharType="separate"/>
      </w:r>
      <w:r>
        <w:rPr>
          <w:rFonts w:ascii="Times New Roman" w:eastAsia="宋体" w:hAnsi="Times New Roman" w:cs="Times New Roman"/>
          <w:color w:val="000000" w:themeColor="text1"/>
          <w:szCs w:val="21"/>
        </w:rPr>
        <w:t>4</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w:t>
      </w:r>
      <w:r>
        <w:rPr>
          <w:rFonts w:ascii="Times New Roman" w:eastAsia="宋体" w:hAnsi="Times New Roman" w:cs="Times New Roman" w:hint="eastAsia"/>
          <w:color w:val="000000" w:themeColor="text1"/>
          <w:szCs w:val="21"/>
        </w:rPr>
        <w:t>1 Neural network initial weight optimization results</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75"/>
        <w:gridCol w:w="1311"/>
        <w:gridCol w:w="1743"/>
        <w:gridCol w:w="1743"/>
        <w:gridCol w:w="1746"/>
      </w:tblGrid>
      <w:tr w:rsidR="005D4DFB" w14:paraId="12CE0FC7" w14:textId="77777777">
        <w:trPr>
          <w:trHeight w:val="372"/>
        </w:trPr>
        <w:tc>
          <w:tcPr>
            <w:tcW w:w="2175" w:type="dxa"/>
            <w:vMerge w:val="restart"/>
            <w:tcBorders>
              <w:tl2br w:val="nil"/>
              <w:tr2bl w:val="nil"/>
            </w:tcBorders>
            <w:vAlign w:val="center"/>
          </w:tcPr>
          <w:p w14:paraId="5321EABD"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输入层到</w:t>
            </w:r>
            <w:proofErr w:type="gramStart"/>
            <w:r>
              <w:rPr>
                <w:rFonts w:ascii="Cambria Math" w:eastAsia="宋体" w:hAnsi="Cambria Math" w:cs="Times New Roman" w:hint="eastAsia"/>
                <w:color w:val="000000" w:themeColor="text1"/>
                <w:szCs w:val="21"/>
              </w:rPr>
              <w:t>隐藏层权值</w:t>
            </w:r>
            <w:proofErr w:type="gramEnd"/>
          </w:p>
        </w:tc>
        <w:tc>
          <w:tcPr>
            <w:tcW w:w="1311" w:type="dxa"/>
            <w:tcBorders>
              <w:bottom w:val="nil"/>
              <w:tl2br w:val="nil"/>
              <w:tr2bl w:val="nil"/>
            </w:tcBorders>
            <w:vAlign w:val="center"/>
          </w:tcPr>
          <w:p w14:paraId="57373B76"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0.1271</w:t>
            </w:r>
          </w:p>
        </w:tc>
        <w:tc>
          <w:tcPr>
            <w:tcW w:w="1743" w:type="dxa"/>
            <w:tcBorders>
              <w:bottom w:val="nil"/>
              <w:tl2br w:val="nil"/>
              <w:tr2bl w:val="nil"/>
            </w:tcBorders>
            <w:vAlign w:val="center"/>
          </w:tcPr>
          <w:p w14:paraId="7CF0FFCC"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0.0160</w:t>
            </w:r>
          </w:p>
        </w:tc>
        <w:tc>
          <w:tcPr>
            <w:tcW w:w="1743" w:type="dxa"/>
            <w:tcBorders>
              <w:bottom w:val="nil"/>
              <w:tl2br w:val="nil"/>
              <w:tr2bl w:val="nil"/>
            </w:tcBorders>
            <w:vAlign w:val="center"/>
          </w:tcPr>
          <w:p w14:paraId="44921E75"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0.0135</w:t>
            </w:r>
          </w:p>
        </w:tc>
        <w:tc>
          <w:tcPr>
            <w:tcW w:w="1746" w:type="dxa"/>
            <w:tcBorders>
              <w:bottom w:val="nil"/>
              <w:tl2br w:val="nil"/>
              <w:tr2bl w:val="nil"/>
            </w:tcBorders>
            <w:vAlign w:val="center"/>
          </w:tcPr>
          <w:p w14:paraId="34A75754"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0.0133</w:t>
            </w:r>
          </w:p>
        </w:tc>
      </w:tr>
      <w:tr w:rsidR="005D4DFB" w14:paraId="333B5D3F" w14:textId="77777777">
        <w:trPr>
          <w:trHeight w:val="90"/>
        </w:trPr>
        <w:tc>
          <w:tcPr>
            <w:tcW w:w="2175" w:type="dxa"/>
            <w:vMerge/>
            <w:tcBorders>
              <w:tl2br w:val="nil"/>
              <w:tr2bl w:val="nil"/>
            </w:tcBorders>
            <w:vAlign w:val="center"/>
          </w:tcPr>
          <w:p w14:paraId="06400C1B" w14:textId="77777777" w:rsidR="005D4DFB" w:rsidRDefault="005D4DFB">
            <w:pPr>
              <w:spacing w:line="400" w:lineRule="atLeast"/>
              <w:jc w:val="center"/>
              <w:rPr>
                <w:rFonts w:ascii="Cambria Math" w:eastAsia="宋体" w:hAnsi="Cambria Math" w:cs="Times New Roman"/>
                <w:color w:val="000000" w:themeColor="text1"/>
                <w:szCs w:val="21"/>
              </w:rPr>
            </w:pPr>
          </w:p>
        </w:tc>
        <w:tc>
          <w:tcPr>
            <w:tcW w:w="1311" w:type="dxa"/>
            <w:tcBorders>
              <w:top w:val="nil"/>
              <w:bottom w:val="nil"/>
              <w:tl2br w:val="nil"/>
              <w:tr2bl w:val="nil"/>
            </w:tcBorders>
            <w:vAlign w:val="center"/>
          </w:tcPr>
          <w:p w14:paraId="621D0DDF"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0.0181</w:t>
            </w:r>
          </w:p>
        </w:tc>
        <w:tc>
          <w:tcPr>
            <w:tcW w:w="1743" w:type="dxa"/>
            <w:tcBorders>
              <w:top w:val="nil"/>
              <w:bottom w:val="nil"/>
              <w:tl2br w:val="nil"/>
              <w:tr2bl w:val="nil"/>
            </w:tcBorders>
            <w:vAlign w:val="center"/>
          </w:tcPr>
          <w:p w14:paraId="0FAA0858"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0.0254</w:t>
            </w:r>
          </w:p>
        </w:tc>
        <w:tc>
          <w:tcPr>
            <w:tcW w:w="1743" w:type="dxa"/>
            <w:tcBorders>
              <w:top w:val="nil"/>
              <w:bottom w:val="nil"/>
              <w:tl2br w:val="nil"/>
              <w:tr2bl w:val="nil"/>
            </w:tcBorders>
            <w:vAlign w:val="center"/>
          </w:tcPr>
          <w:p w14:paraId="090ED3C4"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0.0120</w:t>
            </w:r>
          </w:p>
        </w:tc>
        <w:tc>
          <w:tcPr>
            <w:tcW w:w="1746" w:type="dxa"/>
            <w:tcBorders>
              <w:top w:val="nil"/>
              <w:bottom w:val="nil"/>
              <w:tl2br w:val="nil"/>
              <w:tr2bl w:val="nil"/>
            </w:tcBorders>
            <w:vAlign w:val="center"/>
          </w:tcPr>
          <w:p w14:paraId="18DEB7BC"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0.0128</w:t>
            </w:r>
          </w:p>
        </w:tc>
      </w:tr>
      <w:tr w:rsidR="005D4DFB" w14:paraId="34EA8AC1" w14:textId="77777777">
        <w:trPr>
          <w:trHeight w:val="372"/>
        </w:trPr>
        <w:tc>
          <w:tcPr>
            <w:tcW w:w="2175" w:type="dxa"/>
            <w:vMerge/>
            <w:tcBorders>
              <w:bottom w:val="single" w:sz="4" w:space="0" w:color="auto"/>
              <w:tl2br w:val="nil"/>
              <w:tr2bl w:val="nil"/>
            </w:tcBorders>
            <w:vAlign w:val="center"/>
          </w:tcPr>
          <w:p w14:paraId="07750B56" w14:textId="77777777" w:rsidR="005D4DFB" w:rsidRDefault="005D4DFB">
            <w:pPr>
              <w:spacing w:line="400" w:lineRule="atLeast"/>
              <w:jc w:val="center"/>
              <w:rPr>
                <w:rFonts w:ascii="Cambria Math" w:eastAsia="宋体" w:hAnsi="Cambria Math" w:cs="Times New Roman"/>
                <w:color w:val="000000" w:themeColor="text1"/>
                <w:szCs w:val="21"/>
              </w:rPr>
            </w:pPr>
          </w:p>
        </w:tc>
        <w:tc>
          <w:tcPr>
            <w:tcW w:w="1311" w:type="dxa"/>
            <w:tcBorders>
              <w:top w:val="nil"/>
              <w:bottom w:val="single" w:sz="4" w:space="0" w:color="auto"/>
              <w:tl2br w:val="nil"/>
              <w:tr2bl w:val="nil"/>
            </w:tcBorders>
            <w:vAlign w:val="center"/>
          </w:tcPr>
          <w:p w14:paraId="3040A6BA"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0.0123</w:t>
            </w:r>
          </w:p>
        </w:tc>
        <w:tc>
          <w:tcPr>
            <w:tcW w:w="1743" w:type="dxa"/>
            <w:tcBorders>
              <w:top w:val="nil"/>
              <w:bottom w:val="single" w:sz="4" w:space="0" w:color="auto"/>
              <w:tl2br w:val="nil"/>
              <w:tr2bl w:val="nil"/>
            </w:tcBorders>
            <w:vAlign w:val="center"/>
          </w:tcPr>
          <w:p w14:paraId="3B490829"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0.0213</w:t>
            </w:r>
          </w:p>
        </w:tc>
        <w:tc>
          <w:tcPr>
            <w:tcW w:w="1743" w:type="dxa"/>
            <w:tcBorders>
              <w:top w:val="nil"/>
              <w:bottom w:val="single" w:sz="4" w:space="0" w:color="auto"/>
              <w:tl2br w:val="nil"/>
              <w:tr2bl w:val="nil"/>
            </w:tcBorders>
            <w:vAlign w:val="center"/>
          </w:tcPr>
          <w:p w14:paraId="7BCAD785"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0.0086</w:t>
            </w:r>
          </w:p>
        </w:tc>
        <w:tc>
          <w:tcPr>
            <w:tcW w:w="1746" w:type="dxa"/>
            <w:tcBorders>
              <w:top w:val="nil"/>
              <w:bottom w:val="single" w:sz="4" w:space="0" w:color="auto"/>
              <w:tl2br w:val="nil"/>
              <w:tr2bl w:val="nil"/>
            </w:tcBorders>
            <w:vAlign w:val="center"/>
          </w:tcPr>
          <w:p w14:paraId="2FBB0639"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0.0148</w:t>
            </w:r>
          </w:p>
        </w:tc>
      </w:tr>
      <w:tr w:rsidR="005D4DFB" w14:paraId="201B07DB" w14:textId="77777777">
        <w:trPr>
          <w:trHeight w:val="372"/>
        </w:trPr>
        <w:tc>
          <w:tcPr>
            <w:tcW w:w="2175" w:type="dxa"/>
            <w:vMerge w:val="restart"/>
            <w:tcBorders>
              <w:top w:val="single" w:sz="4" w:space="0" w:color="auto"/>
              <w:tl2br w:val="nil"/>
              <w:tr2bl w:val="nil"/>
            </w:tcBorders>
            <w:vAlign w:val="center"/>
          </w:tcPr>
          <w:p w14:paraId="24D9E3FC"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隐藏层到输出层权值</w:t>
            </w:r>
          </w:p>
        </w:tc>
        <w:tc>
          <w:tcPr>
            <w:tcW w:w="1311" w:type="dxa"/>
            <w:tcBorders>
              <w:top w:val="single" w:sz="4" w:space="0" w:color="auto"/>
              <w:bottom w:val="nil"/>
              <w:tl2br w:val="nil"/>
              <w:tr2bl w:val="nil"/>
            </w:tcBorders>
            <w:vAlign w:val="center"/>
          </w:tcPr>
          <w:p w14:paraId="560BF42A"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0.0080</w:t>
            </w:r>
          </w:p>
        </w:tc>
        <w:tc>
          <w:tcPr>
            <w:tcW w:w="1743" w:type="dxa"/>
            <w:tcBorders>
              <w:top w:val="single" w:sz="4" w:space="0" w:color="auto"/>
              <w:bottom w:val="nil"/>
              <w:tl2br w:val="nil"/>
              <w:tr2bl w:val="nil"/>
            </w:tcBorders>
            <w:vAlign w:val="center"/>
          </w:tcPr>
          <w:p w14:paraId="23A2E340"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0.0176</w:t>
            </w:r>
          </w:p>
        </w:tc>
        <w:tc>
          <w:tcPr>
            <w:tcW w:w="1743" w:type="dxa"/>
            <w:tcBorders>
              <w:top w:val="single" w:sz="4" w:space="0" w:color="auto"/>
              <w:bottom w:val="nil"/>
              <w:tl2br w:val="nil"/>
              <w:tr2bl w:val="nil"/>
            </w:tcBorders>
            <w:vAlign w:val="center"/>
          </w:tcPr>
          <w:p w14:paraId="3AF4C89F"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0.0136</w:t>
            </w:r>
          </w:p>
        </w:tc>
        <w:tc>
          <w:tcPr>
            <w:tcW w:w="1746" w:type="dxa"/>
            <w:tcBorders>
              <w:top w:val="single" w:sz="4" w:space="0" w:color="auto"/>
              <w:bottom w:val="nil"/>
              <w:tl2br w:val="nil"/>
              <w:tr2bl w:val="nil"/>
            </w:tcBorders>
            <w:vAlign w:val="center"/>
          </w:tcPr>
          <w:p w14:paraId="5BC14258"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0.0111</w:t>
            </w:r>
          </w:p>
        </w:tc>
      </w:tr>
      <w:tr w:rsidR="005D4DFB" w14:paraId="267A1FCE" w14:textId="77777777">
        <w:trPr>
          <w:trHeight w:val="372"/>
        </w:trPr>
        <w:tc>
          <w:tcPr>
            <w:tcW w:w="2175" w:type="dxa"/>
            <w:vMerge/>
            <w:tcBorders>
              <w:tl2br w:val="nil"/>
              <w:tr2bl w:val="nil"/>
            </w:tcBorders>
            <w:vAlign w:val="center"/>
          </w:tcPr>
          <w:p w14:paraId="480926E3" w14:textId="77777777" w:rsidR="005D4DFB" w:rsidRDefault="005D4DFB">
            <w:pPr>
              <w:spacing w:line="400" w:lineRule="atLeast"/>
              <w:jc w:val="center"/>
              <w:rPr>
                <w:rFonts w:ascii="Cambria Math" w:eastAsia="宋体" w:hAnsi="Cambria Math" w:cs="Times New Roman"/>
                <w:color w:val="000000" w:themeColor="text1"/>
                <w:szCs w:val="21"/>
              </w:rPr>
            </w:pPr>
          </w:p>
        </w:tc>
        <w:tc>
          <w:tcPr>
            <w:tcW w:w="1311" w:type="dxa"/>
            <w:tcBorders>
              <w:top w:val="nil"/>
              <w:bottom w:val="nil"/>
              <w:tl2br w:val="nil"/>
              <w:tr2bl w:val="nil"/>
            </w:tcBorders>
            <w:vAlign w:val="center"/>
          </w:tcPr>
          <w:p w14:paraId="2225B380"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0.0219</w:t>
            </w:r>
          </w:p>
        </w:tc>
        <w:tc>
          <w:tcPr>
            <w:tcW w:w="1743" w:type="dxa"/>
            <w:tcBorders>
              <w:top w:val="nil"/>
              <w:bottom w:val="nil"/>
              <w:tl2br w:val="nil"/>
              <w:tr2bl w:val="nil"/>
            </w:tcBorders>
            <w:vAlign w:val="center"/>
          </w:tcPr>
          <w:p w14:paraId="1B63F198"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0.0171</w:t>
            </w:r>
          </w:p>
        </w:tc>
        <w:tc>
          <w:tcPr>
            <w:tcW w:w="1743" w:type="dxa"/>
            <w:tcBorders>
              <w:top w:val="nil"/>
              <w:bottom w:val="nil"/>
              <w:tl2br w:val="nil"/>
              <w:tr2bl w:val="nil"/>
            </w:tcBorders>
            <w:vAlign w:val="center"/>
          </w:tcPr>
          <w:p w14:paraId="6438219E"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0.0079</w:t>
            </w:r>
          </w:p>
        </w:tc>
        <w:tc>
          <w:tcPr>
            <w:tcW w:w="1746" w:type="dxa"/>
            <w:tcBorders>
              <w:top w:val="nil"/>
              <w:bottom w:val="nil"/>
              <w:tl2br w:val="nil"/>
              <w:tr2bl w:val="nil"/>
            </w:tcBorders>
            <w:vAlign w:val="center"/>
          </w:tcPr>
          <w:p w14:paraId="586E9C97"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0.0149</w:t>
            </w:r>
          </w:p>
        </w:tc>
      </w:tr>
      <w:tr w:rsidR="005D4DFB" w14:paraId="6436616B" w14:textId="77777777">
        <w:trPr>
          <w:trHeight w:val="372"/>
        </w:trPr>
        <w:tc>
          <w:tcPr>
            <w:tcW w:w="2175" w:type="dxa"/>
            <w:vMerge/>
            <w:tcBorders>
              <w:tl2br w:val="nil"/>
              <w:tr2bl w:val="nil"/>
            </w:tcBorders>
            <w:vAlign w:val="center"/>
          </w:tcPr>
          <w:p w14:paraId="3622D83C" w14:textId="77777777" w:rsidR="005D4DFB" w:rsidRDefault="005D4DFB">
            <w:pPr>
              <w:spacing w:line="400" w:lineRule="atLeast"/>
              <w:jc w:val="center"/>
              <w:rPr>
                <w:rFonts w:ascii="Cambria Math" w:eastAsia="宋体" w:hAnsi="Cambria Math" w:cs="Times New Roman"/>
                <w:color w:val="000000" w:themeColor="text1"/>
                <w:szCs w:val="21"/>
              </w:rPr>
            </w:pPr>
          </w:p>
        </w:tc>
        <w:tc>
          <w:tcPr>
            <w:tcW w:w="1311" w:type="dxa"/>
            <w:tcBorders>
              <w:top w:val="nil"/>
              <w:tl2br w:val="nil"/>
              <w:tr2bl w:val="nil"/>
            </w:tcBorders>
            <w:vAlign w:val="center"/>
          </w:tcPr>
          <w:p w14:paraId="71CE4AB0"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0.0109</w:t>
            </w:r>
          </w:p>
        </w:tc>
        <w:tc>
          <w:tcPr>
            <w:tcW w:w="1743" w:type="dxa"/>
            <w:tcBorders>
              <w:top w:val="nil"/>
              <w:tl2br w:val="nil"/>
              <w:tr2bl w:val="nil"/>
            </w:tcBorders>
            <w:vAlign w:val="center"/>
          </w:tcPr>
          <w:p w14:paraId="12143A6D"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0.0192</w:t>
            </w:r>
          </w:p>
        </w:tc>
        <w:tc>
          <w:tcPr>
            <w:tcW w:w="1743" w:type="dxa"/>
            <w:tcBorders>
              <w:top w:val="nil"/>
              <w:tl2br w:val="nil"/>
              <w:tr2bl w:val="nil"/>
            </w:tcBorders>
            <w:vAlign w:val="center"/>
          </w:tcPr>
          <w:p w14:paraId="2D121E12"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0.0241</w:t>
            </w:r>
          </w:p>
        </w:tc>
        <w:tc>
          <w:tcPr>
            <w:tcW w:w="1746" w:type="dxa"/>
            <w:tcBorders>
              <w:top w:val="nil"/>
              <w:tl2br w:val="nil"/>
              <w:tr2bl w:val="nil"/>
            </w:tcBorders>
            <w:vAlign w:val="center"/>
          </w:tcPr>
          <w:p w14:paraId="2B187467" w14:textId="77777777" w:rsidR="005D4DFB" w:rsidRDefault="00853CF7">
            <w:pPr>
              <w:spacing w:line="400" w:lineRule="atLeast"/>
              <w:jc w:val="center"/>
              <w:rPr>
                <w:rFonts w:ascii="Cambria Math" w:eastAsia="宋体" w:hAnsi="Cambria Math" w:cs="Times New Roman"/>
                <w:color w:val="000000" w:themeColor="text1"/>
                <w:szCs w:val="21"/>
              </w:rPr>
            </w:pPr>
            <w:r>
              <w:rPr>
                <w:rFonts w:ascii="Cambria Math" w:eastAsia="宋体" w:hAnsi="Cambria Math" w:cs="Times New Roman" w:hint="eastAsia"/>
                <w:color w:val="000000" w:themeColor="text1"/>
                <w:szCs w:val="21"/>
              </w:rPr>
              <w:t>0.0186</w:t>
            </w:r>
          </w:p>
        </w:tc>
      </w:tr>
    </w:tbl>
    <w:p w14:paraId="15442316"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7202B4F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proofErr w:type="gramStart"/>
      <w:r>
        <w:rPr>
          <w:rFonts w:ascii="Times New Roman" w:eastAsia="宋体" w:hAnsi="Times New Roman" w:cs="Times New Roman" w:hint="eastAsia"/>
          <w:color w:val="000000" w:themeColor="text1"/>
          <w:sz w:val="24"/>
          <w:szCs w:val="24"/>
        </w:rPr>
        <w:t>利用蚁狮算法</w:t>
      </w:r>
      <w:proofErr w:type="gramEnd"/>
      <w:r>
        <w:rPr>
          <w:rFonts w:ascii="Times New Roman" w:eastAsia="宋体" w:hAnsi="Times New Roman" w:cs="Times New Roman" w:hint="eastAsia"/>
          <w:color w:val="000000" w:themeColor="text1"/>
          <w:sz w:val="24"/>
          <w:szCs w:val="24"/>
        </w:rPr>
        <w:t>优化得到如上表所示初始权重后，利用该权重进行控制仿真，设置初始温度控制目标为</w:t>
      </w:r>
      <w:r>
        <w:rPr>
          <w:rFonts w:ascii="Times New Roman" w:eastAsia="宋体" w:hAnsi="Times New Roman" w:cs="Times New Roman" w:hint="eastAsia"/>
          <w:color w:val="000000" w:themeColor="text1"/>
          <w:sz w:val="24"/>
          <w:szCs w:val="24"/>
        </w:rPr>
        <w:t>30</w:t>
      </w:r>
      <w:r>
        <w:rPr>
          <w:rFonts w:ascii="宋体" w:eastAsia="宋体" w:hAnsi="宋体" w:cs="宋体" w:hint="eastAsia"/>
          <w:color w:val="000000" w:themeColor="text1"/>
          <w:sz w:val="24"/>
          <w:szCs w:val="24"/>
        </w:rPr>
        <w:t>℃</w:t>
      </w:r>
      <w:r>
        <w:rPr>
          <w:rFonts w:ascii="Times New Roman" w:eastAsia="宋体" w:hAnsi="Times New Roman" w:cs="Times New Roman" w:hint="eastAsia"/>
          <w:color w:val="000000" w:themeColor="text1"/>
          <w:sz w:val="24"/>
          <w:szCs w:val="24"/>
        </w:rPr>
        <w:t>，湿度控制目标</w:t>
      </w:r>
      <w:r>
        <w:rPr>
          <w:rFonts w:ascii="Times New Roman" w:eastAsia="宋体" w:hAnsi="Times New Roman" w:cs="Times New Roman" w:hint="eastAsia"/>
          <w:color w:val="000000" w:themeColor="text1"/>
          <w:sz w:val="24"/>
          <w:szCs w:val="24"/>
        </w:rPr>
        <w:t>0.4</w:t>
      </w:r>
      <w:r>
        <w:rPr>
          <w:rFonts w:ascii="宋体" w:eastAsia="宋体" w:hAnsi="宋体" w:cs="宋体" w:hint="eastAsia"/>
          <w:color w:val="000000" w:themeColor="text1"/>
          <w:sz w:val="24"/>
          <w:szCs w:val="24"/>
        </w:rPr>
        <w:t>％，</w:t>
      </w:r>
      <w:r>
        <w:rPr>
          <w:rFonts w:ascii="Times New Roman" w:eastAsia="宋体" w:hAnsi="Times New Roman" w:cs="Times New Roman" w:hint="eastAsia"/>
          <w:color w:val="000000" w:themeColor="text1"/>
          <w:sz w:val="24"/>
          <w:szCs w:val="24"/>
        </w:rPr>
        <w:t>仿真结果如图</w:t>
      </w:r>
      <w:r>
        <w:rPr>
          <w:rFonts w:ascii="Times New Roman" w:eastAsia="宋体" w:hAnsi="Times New Roman" w:cs="Times New Roman" w:hint="eastAsia"/>
          <w:color w:val="000000" w:themeColor="text1"/>
          <w:sz w:val="24"/>
          <w:szCs w:val="24"/>
        </w:rPr>
        <w:t>4.6</w:t>
      </w:r>
      <w:r>
        <w:rPr>
          <w:rFonts w:ascii="Times New Roman" w:eastAsia="宋体" w:hAnsi="Times New Roman" w:cs="Times New Roman" w:hint="eastAsia"/>
          <w:color w:val="000000" w:themeColor="text1"/>
          <w:sz w:val="24"/>
          <w:szCs w:val="24"/>
        </w:rPr>
        <w:t>所示：</w:t>
      </w:r>
    </w:p>
    <w:p w14:paraId="6CE56DDA"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71C007B4" w14:textId="77777777">
        <w:tc>
          <w:tcPr>
            <w:tcW w:w="5000" w:type="pct"/>
            <w:tcBorders>
              <w:top w:val="nil"/>
              <w:left w:val="nil"/>
              <w:bottom w:val="nil"/>
              <w:right w:val="nil"/>
            </w:tcBorders>
            <w:tcMar>
              <w:top w:w="0" w:type="dxa"/>
              <w:left w:w="0" w:type="dxa"/>
              <w:bottom w:w="0" w:type="dxa"/>
              <w:right w:w="0" w:type="dxa"/>
            </w:tcMar>
          </w:tcPr>
          <w:p w14:paraId="38B4236E"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159554B9" wp14:editId="1CDFFFD2">
                  <wp:extent cx="5463540" cy="4097655"/>
                  <wp:effectExtent l="0" t="0" r="3810" b="17145"/>
                  <wp:docPr id="108" name="图片 108" descr="仿真结果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仿真结果曲线"/>
                          <pic:cNvPicPr>
                            <a:picLocks noChangeAspect="1"/>
                          </pic:cNvPicPr>
                        </pic:nvPicPr>
                        <pic:blipFill>
                          <a:blip r:embed="rId560"/>
                          <a:stretch>
                            <a:fillRect/>
                          </a:stretch>
                        </pic:blipFill>
                        <pic:spPr>
                          <a:xfrm>
                            <a:off x="0" y="0"/>
                            <a:ext cx="5463540" cy="4097655"/>
                          </a:xfrm>
                          <a:prstGeom prst="rect">
                            <a:avLst/>
                          </a:prstGeom>
                        </pic:spPr>
                      </pic:pic>
                    </a:graphicData>
                  </a:graphic>
                </wp:inline>
              </w:drawing>
            </w:r>
          </w:p>
        </w:tc>
      </w:tr>
      <w:tr w:rsidR="005D4DFB" w14:paraId="3250D26B" w14:textId="77777777">
        <w:trPr>
          <w:trHeight w:val="297"/>
        </w:trPr>
        <w:tc>
          <w:tcPr>
            <w:tcW w:w="5000" w:type="pct"/>
            <w:tcBorders>
              <w:top w:val="nil"/>
              <w:left w:val="nil"/>
              <w:bottom w:val="nil"/>
              <w:right w:val="nil"/>
            </w:tcBorders>
            <w:tcMar>
              <w:top w:w="0" w:type="dxa"/>
              <w:left w:w="0" w:type="dxa"/>
              <w:bottom w:w="0" w:type="dxa"/>
              <w:right w:w="0" w:type="dxa"/>
            </w:tcMar>
          </w:tcPr>
          <w:p w14:paraId="6EF46EF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4.6 </w:t>
            </w:r>
            <w:r>
              <w:rPr>
                <w:rFonts w:ascii="Times New Roman" w:eastAsia="宋体" w:hAnsi="Times New Roman" w:cs="Times New Roman" w:hint="eastAsia"/>
                <w:szCs w:val="21"/>
              </w:rPr>
              <w:t>控制仿真结果图</w:t>
            </w:r>
          </w:p>
        </w:tc>
      </w:tr>
      <w:tr w:rsidR="005D4DFB" w14:paraId="153BBBA0" w14:textId="77777777">
        <w:tc>
          <w:tcPr>
            <w:tcW w:w="5000" w:type="pct"/>
            <w:tcBorders>
              <w:top w:val="nil"/>
              <w:left w:val="nil"/>
              <w:bottom w:val="nil"/>
              <w:right w:val="nil"/>
            </w:tcBorders>
            <w:tcMar>
              <w:top w:w="0" w:type="dxa"/>
              <w:left w:w="0" w:type="dxa"/>
              <w:bottom w:w="0" w:type="dxa"/>
              <w:right w:w="0" w:type="dxa"/>
            </w:tcMar>
          </w:tcPr>
          <w:p w14:paraId="61A515A1"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Fig.4.6 </w:t>
            </w:r>
            <w:r>
              <w:rPr>
                <w:rFonts w:ascii="Times New Roman" w:eastAsia="宋体" w:hAnsi="Times New Roman" w:cs="Times New Roman" w:hint="eastAsia"/>
                <w:color w:val="000000"/>
                <w:kern w:val="0"/>
                <w:szCs w:val="21"/>
                <w:lang w:bidi="ar"/>
              </w:rPr>
              <w:t>Control simulation result graph</w:t>
            </w:r>
          </w:p>
        </w:tc>
      </w:tr>
    </w:tbl>
    <w:p w14:paraId="2F999F73" w14:textId="77777777" w:rsidR="005D4DFB" w:rsidRDefault="005D4DFB">
      <w:pPr>
        <w:spacing w:line="400" w:lineRule="exact"/>
        <w:rPr>
          <w:rFonts w:ascii="Times New Roman" w:eastAsia="宋体" w:hAnsi="Times New Roman" w:cs="Times New Roman"/>
          <w:color w:val="000000" w:themeColor="text1"/>
          <w:sz w:val="24"/>
          <w:szCs w:val="24"/>
        </w:rPr>
      </w:pPr>
    </w:p>
    <w:p w14:paraId="3386CCB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从上图可以看出，相对于简单</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的控制能够快速达到给定的控制目标，具有响应时间短，超调小的特点。而</w:t>
      </w:r>
      <w:proofErr w:type="gramStart"/>
      <w:r>
        <w:rPr>
          <w:rFonts w:ascii="Times New Roman" w:eastAsia="宋体" w:hAnsi="Times New Roman" w:cs="Times New Roman" w:hint="eastAsia"/>
          <w:color w:val="000000" w:themeColor="text1"/>
          <w:sz w:val="24"/>
          <w:szCs w:val="24"/>
        </w:rPr>
        <w:t>经过蚁狮算法</w:t>
      </w:r>
      <w:proofErr w:type="gramEnd"/>
      <w:r>
        <w:rPr>
          <w:rFonts w:ascii="Times New Roman" w:eastAsia="宋体" w:hAnsi="Times New Roman" w:cs="Times New Roman" w:hint="eastAsia"/>
          <w:color w:val="000000" w:themeColor="text1"/>
          <w:sz w:val="24"/>
          <w:szCs w:val="24"/>
        </w:rPr>
        <w:t>优化的</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神经网络对控制效果具有优化作用，其中温度的响应时间由</w:t>
      </w:r>
      <w:r>
        <w:rPr>
          <w:rFonts w:ascii="Times New Roman" w:eastAsia="宋体" w:hAnsi="Times New Roman" w:cs="Times New Roman" w:hint="eastAsia"/>
          <w:color w:val="000000" w:themeColor="text1"/>
          <w:sz w:val="24"/>
          <w:szCs w:val="24"/>
        </w:rPr>
        <w:t>12min</w:t>
      </w:r>
      <w:r>
        <w:rPr>
          <w:rFonts w:ascii="Times New Roman" w:eastAsia="宋体" w:hAnsi="Times New Roman" w:cs="Times New Roman" w:hint="eastAsia"/>
          <w:color w:val="000000" w:themeColor="text1"/>
          <w:sz w:val="24"/>
          <w:szCs w:val="24"/>
        </w:rPr>
        <w:t>提升至</w:t>
      </w:r>
      <w:r>
        <w:rPr>
          <w:rFonts w:ascii="Times New Roman" w:eastAsia="宋体" w:hAnsi="Times New Roman" w:cs="Times New Roman" w:hint="eastAsia"/>
          <w:color w:val="000000" w:themeColor="text1"/>
          <w:sz w:val="24"/>
          <w:szCs w:val="24"/>
        </w:rPr>
        <w:t>7min</w:t>
      </w:r>
      <w:r>
        <w:rPr>
          <w:rFonts w:ascii="Times New Roman" w:eastAsia="宋体" w:hAnsi="Times New Roman" w:cs="Times New Roman" w:hint="eastAsia"/>
          <w:color w:val="000000" w:themeColor="text1"/>
          <w:sz w:val="24"/>
          <w:szCs w:val="24"/>
        </w:rPr>
        <w:t>进入稳态。对于湿度的控制效果同样具有提升作用，从</w:t>
      </w:r>
      <w:r>
        <w:rPr>
          <w:rFonts w:ascii="Times New Roman" w:eastAsia="宋体" w:hAnsi="Times New Roman" w:cs="Times New Roman" w:hint="eastAsia"/>
          <w:color w:val="000000" w:themeColor="text1"/>
          <w:sz w:val="24"/>
          <w:szCs w:val="24"/>
        </w:rPr>
        <w:t>6min</w:t>
      </w:r>
      <w:r>
        <w:rPr>
          <w:rFonts w:ascii="Times New Roman" w:eastAsia="宋体" w:hAnsi="Times New Roman" w:cs="Times New Roman" w:hint="eastAsia"/>
          <w:color w:val="000000" w:themeColor="text1"/>
          <w:sz w:val="24"/>
          <w:szCs w:val="24"/>
        </w:rPr>
        <w:t>提升至</w:t>
      </w:r>
      <w:r>
        <w:rPr>
          <w:rFonts w:ascii="Times New Roman" w:eastAsia="宋体" w:hAnsi="Times New Roman" w:cs="Times New Roman" w:hint="eastAsia"/>
          <w:color w:val="000000" w:themeColor="text1"/>
          <w:sz w:val="24"/>
          <w:szCs w:val="24"/>
        </w:rPr>
        <w:t>4min</w:t>
      </w:r>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120min</w:t>
      </w:r>
      <w:r>
        <w:rPr>
          <w:rFonts w:ascii="Times New Roman" w:eastAsia="宋体" w:hAnsi="Times New Roman" w:cs="Times New Roman" w:hint="eastAsia"/>
          <w:color w:val="000000" w:themeColor="text1"/>
          <w:sz w:val="24"/>
          <w:szCs w:val="24"/>
        </w:rPr>
        <w:t>时改变温度的控制目标为</w:t>
      </w:r>
      <w:r>
        <w:rPr>
          <w:rFonts w:ascii="Times New Roman" w:eastAsia="宋体" w:hAnsi="Times New Roman" w:cs="Times New Roman" w:hint="eastAsia"/>
          <w:color w:val="000000" w:themeColor="text1"/>
          <w:sz w:val="24"/>
          <w:szCs w:val="24"/>
        </w:rPr>
        <w:t>35</w:t>
      </w:r>
      <w:r>
        <w:rPr>
          <w:rFonts w:ascii="Times New Roman" w:eastAsia="宋体" w:hAnsi="Times New Roman" w:cs="Times New Roman" w:hint="eastAsia"/>
          <w:color w:val="000000" w:themeColor="text1"/>
          <w:sz w:val="24"/>
          <w:szCs w:val="24"/>
        </w:rPr>
        <w:t>℃，同时不改变湿度控制目标，</w:t>
      </w:r>
      <w:r>
        <w:rPr>
          <w:rFonts w:ascii="Times New Roman" w:eastAsia="宋体" w:hAnsi="Times New Roman" w:cs="Times New Roman" w:hint="eastAsia"/>
          <w:color w:val="000000" w:themeColor="text1"/>
          <w:sz w:val="24"/>
          <w:szCs w:val="24"/>
        </w:rPr>
        <w:t>120min</w:t>
      </w:r>
      <w:proofErr w:type="gramStart"/>
      <w:r>
        <w:rPr>
          <w:rFonts w:ascii="Times New Roman" w:eastAsia="宋体" w:hAnsi="Times New Roman" w:cs="Times New Roman" w:hint="eastAsia"/>
          <w:color w:val="000000" w:themeColor="text1"/>
          <w:sz w:val="24"/>
          <w:szCs w:val="24"/>
        </w:rPr>
        <w:t>处控制</w:t>
      </w:r>
      <w:proofErr w:type="gramEnd"/>
      <w:r>
        <w:rPr>
          <w:rFonts w:ascii="Times New Roman" w:eastAsia="宋体" w:hAnsi="Times New Roman" w:cs="Times New Roman" w:hint="eastAsia"/>
          <w:color w:val="000000" w:themeColor="text1"/>
          <w:sz w:val="24"/>
          <w:szCs w:val="24"/>
        </w:rPr>
        <w:t>仿真局部放大效果</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4.7</w:t>
      </w:r>
      <w:r>
        <w:rPr>
          <w:rFonts w:ascii="Times New Roman" w:eastAsia="宋体" w:hAnsi="Times New Roman" w:cs="Times New Roman" w:hint="eastAsia"/>
          <w:sz w:val="24"/>
          <w:szCs w:val="24"/>
        </w:rPr>
        <w:t>所示。</w:t>
      </w:r>
    </w:p>
    <w:p w14:paraId="5567EBA2"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16DF1673" w14:textId="77777777">
        <w:tc>
          <w:tcPr>
            <w:tcW w:w="5000" w:type="pct"/>
            <w:tcBorders>
              <w:top w:val="nil"/>
              <w:left w:val="nil"/>
              <w:bottom w:val="nil"/>
              <w:right w:val="nil"/>
            </w:tcBorders>
            <w:tcMar>
              <w:top w:w="0" w:type="dxa"/>
              <w:left w:w="0" w:type="dxa"/>
              <w:bottom w:w="0" w:type="dxa"/>
              <w:right w:w="0" w:type="dxa"/>
            </w:tcMar>
          </w:tcPr>
          <w:p w14:paraId="0EC78251" w14:textId="77777777" w:rsidR="005D4DFB" w:rsidRDefault="00853CF7">
            <w:pPr>
              <w:jc w:val="center"/>
              <w:textAlignment w:val="center"/>
              <w:rPr>
                <w:rFonts w:ascii="Times New Roman" w:eastAsia="宋体" w:hAnsi="Times New Roman" w:cs="Times New Roman"/>
                <w:sz w:val="24"/>
                <w:szCs w:val="24"/>
                <w:lang w:bidi="ar"/>
              </w:rPr>
            </w:pPr>
            <w:r>
              <w:rPr>
                <w:noProof/>
              </w:rPr>
              <w:drawing>
                <wp:inline distT="0" distB="0" distL="114300" distR="114300" wp14:anchorId="5865E11F" wp14:editId="1C30EDD4">
                  <wp:extent cx="4386786" cy="1690123"/>
                  <wp:effectExtent l="0" t="0" r="0" b="5715"/>
                  <wp:docPr id="110"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8"/>
                          <pic:cNvPicPr>
                            <a:picLocks noChangeAspect="1"/>
                          </pic:cNvPicPr>
                        </pic:nvPicPr>
                        <pic:blipFill>
                          <a:blip r:embed="rId561"/>
                          <a:stretch>
                            <a:fillRect/>
                          </a:stretch>
                        </pic:blipFill>
                        <pic:spPr>
                          <a:xfrm>
                            <a:off x="0" y="0"/>
                            <a:ext cx="4400940" cy="1695576"/>
                          </a:xfrm>
                          <a:prstGeom prst="rect">
                            <a:avLst/>
                          </a:prstGeom>
                          <a:noFill/>
                          <a:ln>
                            <a:noFill/>
                          </a:ln>
                        </pic:spPr>
                      </pic:pic>
                    </a:graphicData>
                  </a:graphic>
                </wp:inline>
              </w:drawing>
            </w:r>
          </w:p>
        </w:tc>
      </w:tr>
      <w:tr w:rsidR="005D4DFB" w14:paraId="7A26F927" w14:textId="77777777">
        <w:trPr>
          <w:trHeight w:val="297"/>
        </w:trPr>
        <w:tc>
          <w:tcPr>
            <w:tcW w:w="5000" w:type="pct"/>
            <w:tcBorders>
              <w:top w:val="nil"/>
              <w:left w:val="nil"/>
              <w:bottom w:val="nil"/>
              <w:right w:val="nil"/>
            </w:tcBorders>
            <w:tcMar>
              <w:top w:w="0" w:type="dxa"/>
              <w:left w:w="0" w:type="dxa"/>
              <w:bottom w:w="0" w:type="dxa"/>
              <w:right w:w="0" w:type="dxa"/>
            </w:tcMar>
          </w:tcPr>
          <w:p w14:paraId="076CF60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lastRenderedPageBreak/>
              <w:t>图</w:t>
            </w:r>
            <w:r>
              <w:rPr>
                <w:rFonts w:ascii="Times New Roman" w:eastAsia="宋体" w:hAnsi="Times New Roman" w:cs="Times New Roman" w:hint="eastAsia"/>
                <w:szCs w:val="21"/>
              </w:rPr>
              <w:t>4.7 120min</w:t>
            </w:r>
            <w:r>
              <w:rPr>
                <w:rFonts w:ascii="Times New Roman" w:eastAsia="宋体" w:hAnsi="Times New Roman" w:cs="Times New Roman" w:hint="eastAsia"/>
                <w:szCs w:val="21"/>
              </w:rPr>
              <w:t>湿度控制结果放大图</w:t>
            </w:r>
          </w:p>
        </w:tc>
      </w:tr>
      <w:tr w:rsidR="005D4DFB" w14:paraId="2F1C4DBF" w14:textId="77777777">
        <w:tc>
          <w:tcPr>
            <w:tcW w:w="5000" w:type="pct"/>
            <w:tcBorders>
              <w:top w:val="nil"/>
              <w:left w:val="nil"/>
              <w:bottom w:val="nil"/>
              <w:right w:val="nil"/>
            </w:tcBorders>
            <w:tcMar>
              <w:top w:w="0" w:type="dxa"/>
              <w:left w:w="0" w:type="dxa"/>
              <w:bottom w:w="0" w:type="dxa"/>
              <w:right w:w="0" w:type="dxa"/>
            </w:tcMar>
          </w:tcPr>
          <w:p w14:paraId="4431371E"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Fig.4.7 </w:t>
            </w:r>
            <w:r>
              <w:rPr>
                <w:rFonts w:ascii="Times New Roman" w:eastAsia="宋体" w:hAnsi="Times New Roman" w:cs="Times New Roman" w:hint="eastAsia"/>
                <w:color w:val="000000"/>
                <w:kern w:val="0"/>
                <w:szCs w:val="21"/>
                <w:lang w:bidi="ar"/>
              </w:rPr>
              <w:t>Enlarged picture of 120min humidity control results</w:t>
            </w:r>
          </w:p>
        </w:tc>
      </w:tr>
    </w:tbl>
    <w:p w14:paraId="6BDF55A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根据</w:t>
      </w:r>
      <w:r>
        <w:rPr>
          <w:rFonts w:ascii="Times New Roman" w:eastAsia="宋体" w:hAnsi="Times New Roman" w:cs="Times New Roman" w:hint="eastAsia"/>
          <w:color w:val="000000" w:themeColor="text1"/>
          <w:sz w:val="24"/>
          <w:szCs w:val="24"/>
        </w:rPr>
        <w:t>120min</w:t>
      </w:r>
      <w:r>
        <w:rPr>
          <w:rFonts w:ascii="Times New Roman" w:eastAsia="宋体" w:hAnsi="Times New Roman" w:cs="Times New Roman" w:hint="eastAsia"/>
          <w:color w:val="000000" w:themeColor="text1"/>
          <w:sz w:val="24"/>
          <w:szCs w:val="24"/>
        </w:rPr>
        <w:t>时湿度的控制效果，看出</w:t>
      </w:r>
      <w:proofErr w:type="gramStart"/>
      <w:r>
        <w:rPr>
          <w:rFonts w:ascii="Times New Roman" w:eastAsia="宋体" w:hAnsi="Times New Roman" w:cs="Times New Roman" w:hint="eastAsia"/>
          <w:color w:val="000000" w:themeColor="text1"/>
          <w:sz w:val="24"/>
          <w:szCs w:val="24"/>
        </w:rPr>
        <w:t>当控制</w:t>
      </w:r>
      <w:proofErr w:type="gramEnd"/>
      <w:r>
        <w:rPr>
          <w:rFonts w:ascii="Times New Roman" w:eastAsia="宋体" w:hAnsi="Times New Roman" w:cs="Times New Roman" w:hint="eastAsia"/>
          <w:color w:val="000000" w:themeColor="text1"/>
          <w:sz w:val="24"/>
          <w:szCs w:val="24"/>
        </w:rPr>
        <w:t>目标温度发生改变时会对湿度产生耦合影响，简单</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在面对这种耦合情况时，需要</w:t>
      </w:r>
      <w:r>
        <w:rPr>
          <w:rFonts w:ascii="Times New Roman" w:eastAsia="宋体" w:hAnsi="Times New Roman" w:cs="Times New Roman" w:hint="eastAsia"/>
          <w:color w:val="000000" w:themeColor="text1"/>
          <w:sz w:val="24"/>
          <w:szCs w:val="24"/>
        </w:rPr>
        <w:t>15min</w:t>
      </w:r>
      <w:r>
        <w:rPr>
          <w:rFonts w:ascii="Times New Roman" w:eastAsia="宋体" w:hAnsi="Times New Roman" w:cs="Times New Roman" w:hint="eastAsia"/>
          <w:color w:val="000000" w:themeColor="text1"/>
          <w:sz w:val="24"/>
          <w:szCs w:val="24"/>
        </w:rPr>
        <w:t>的时间去消除温湿度耦合带来的影响，对于</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则只需要</w:t>
      </w:r>
      <w:r>
        <w:rPr>
          <w:rFonts w:ascii="Times New Roman" w:eastAsia="宋体" w:hAnsi="Times New Roman" w:cs="Times New Roman" w:hint="eastAsia"/>
          <w:color w:val="000000" w:themeColor="text1"/>
          <w:sz w:val="24"/>
          <w:szCs w:val="24"/>
        </w:rPr>
        <w:t>5min</w:t>
      </w:r>
      <w:r>
        <w:rPr>
          <w:rFonts w:ascii="Times New Roman" w:eastAsia="宋体" w:hAnsi="Times New Roman" w:cs="Times New Roman" w:hint="eastAsia"/>
          <w:color w:val="000000" w:themeColor="text1"/>
          <w:sz w:val="24"/>
          <w:szCs w:val="24"/>
        </w:rPr>
        <w:t>就可以消除耦合带来的超调现象，同时由于</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的良好控制作用其超调被抑制的更小，由此可以得到</w:t>
      </w:r>
      <w:r>
        <w:rPr>
          <w:rFonts w:ascii="Times New Roman" w:eastAsia="宋体" w:hAnsi="Times New Roman" w:cs="Times New Roman" w:hint="eastAsia"/>
          <w:color w:val="000000" w:themeColor="text1"/>
          <w:sz w:val="24"/>
          <w:szCs w:val="24"/>
        </w:rPr>
        <w:t>PIDNN</w:t>
      </w:r>
      <w:r>
        <w:rPr>
          <w:rFonts w:ascii="Times New Roman" w:eastAsia="宋体" w:hAnsi="Times New Roman" w:cs="Times New Roman" w:hint="eastAsia"/>
          <w:color w:val="000000" w:themeColor="text1"/>
          <w:sz w:val="24"/>
          <w:szCs w:val="24"/>
        </w:rPr>
        <w:t>在本文所建立的温湿度机理模型中具有较好的温湿度解耦效果。此时神经网络目标误差的动态曲线及送风温湿度控制律</w:t>
      </w:r>
      <w:r>
        <w:rPr>
          <w:rFonts w:ascii="Times New Roman" w:eastAsia="宋体" w:hAnsi="Times New Roman" w:cs="Times New Roman" w:hint="eastAsia"/>
          <w:sz w:val="24"/>
          <w:szCs w:val="24"/>
        </w:rPr>
        <w:t>的输出结果如图</w:t>
      </w:r>
      <w:r>
        <w:rPr>
          <w:rFonts w:ascii="Times New Roman" w:eastAsia="宋体" w:hAnsi="Times New Roman" w:cs="Times New Roman" w:hint="eastAsia"/>
          <w:sz w:val="24"/>
          <w:szCs w:val="24"/>
        </w:rPr>
        <w:t>4.8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4.9</w:t>
      </w:r>
      <w:r>
        <w:rPr>
          <w:rFonts w:ascii="Times New Roman" w:eastAsia="宋体" w:hAnsi="Times New Roman" w:cs="Times New Roman" w:hint="eastAsia"/>
          <w:sz w:val="24"/>
          <w:szCs w:val="24"/>
        </w:rPr>
        <w:t>所示：</w:t>
      </w:r>
    </w:p>
    <w:p w14:paraId="71E6BE03"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7805496C" w14:textId="77777777">
        <w:tc>
          <w:tcPr>
            <w:tcW w:w="5000" w:type="pct"/>
            <w:tcBorders>
              <w:top w:val="nil"/>
              <w:left w:val="nil"/>
              <w:bottom w:val="nil"/>
              <w:right w:val="nil"/>
            </w:tcBorders>
            <w:tcMar>
              <w:top w:w="0" w:type="dxa"/>
              <w:left w:w="0" w:type="dxa"/>
              <w:bottom w:w="0" w:type="dxa"/>
              <w:right w:w="0" w:type="dxa"/>
            </w:tcMar>
          </w:tcPr>
          <w:p w14:paraId="3C147625"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577A4730" wp14:editId="4942D795">
                  <wp:extent cx="4275622" cy="3206901"/>
                  <wp:effectExtent l="0" t="0" r="0" b="0"/>
                  <wp:docPr id="128" name="图片 128" descr="控制过程误差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控制过程误差曲线"/>
                          <pic:cNvPicPr>
                            <a:picLocks noChangeAspect="1"/>
                          </pic:cNvPicPr>
                        </pic:nvPicPr>
                        <pic:blipFill>
                          <a:blip r:embed="rId562">
                            <a:extLst>
                              <a:ext uri="{96DAC541-7B7A-43D3-8B79-37D633B846F1}">
                                <asvg:svgBlip xmlns:asvg="http://schemas.microsoft.com/office/drawing/2016/SVG/main" r:embed="rId563"/>
                              </a:ext>
                            </a:extLst>
                          </a:blip>
                          <a:stretch>
                            <a:fillRect/>
                          </a:stretch>
                        </pic:blipFill>
                        <pic:spPr>
                          <a:xfrm>
                            <a:off x="0" y="0"/>
                            <a:ext cx="4281259" cy="3211129"/>
                          </a:xfrm>
                          <a:prstGeom prst="rect">
                            <a:avLst/>
                          </a:prstGeom>
                        </pic:spPr>
                      </pic:pic>
                    </a:graphicData>
                  </a:graphic>
                </wp:inline>
              </w:drawing>
            </w:r>
          </w:p>
        </w:tc>
      </w:tr>
      <w:tr w:rsidR="005D4DFB" w14:paraId="61E87370" w14:textId="77777777">
        <w:trPr>
          <w:trHeight w:val="297"/>
        </w:trPr>
        <w:tc>
          <w:tcPr>
            <w:tcW w:w="5000" w:type="pct"/>
            <w:tcBorders>
              <w:top w:val="nil"/>
              <w:left w:val="nil"/>
              <w:bottom w:val="nil"/>
              <w:right w:val="nil"/>
            </w:tcBorders>
            <w:tcMar>
              <w:top w:w="0" w:type="dxa"/>
              <w:left w:w="0" w:type="dxa"/>
              <w:bottom w:w="0" w:type="dxa"/>
              <w:right w:w="0" w:type="dxa"/>
            </w:tcMar>
          </w:tcPr>
          <w:p w14:paraId="7DDEA83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4.8 </w:t>
            </w:r>
            <w:r>
              <w:rPr>
                <w:rFonts w:ascii="Times New Roman" w:eastAsia="宋体" w:hAnsi="Times New Roman" w:cs="Times New Roman" w:hint="eastAsia"/>
                <w:szCs w:val="21"/>
              </w:rPr>
              <w:t>控制目标误差曲线图</w:t>
            </w:r>
          </w:p>
        </w:tc>
      </w:tr>
      <w:tr w:rsidR="005D4DFB" w14:paraId="273A109C" w14:textId="77777777">
        <w:tc>
          <w:tcPr>
            <w:tcW w:w="5000" w:type="pct"/>
            <w:tcBorders>
              <w:top w:val="nil"/>
              <w:left w:val="nil"/>
              <w:bottom w:val="nil"/>
              <w:right w:val="nil"/>
            </w:tcBorders>
            <w:tcMar>
              <w:top w:w="0" w:type="dxa"/>
              <w:left w:w="0" w:type="dxa"/>
              <w:bottom w:w="0" w:type="dxa"/>
              <w:right w:w="0" w:type="dxa"/>
            </w:tcMar>
          </w:tcPr>
          <w:p w14:paraId="2DA17CB6"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Fig.4.8 </w:t>
            </w:r>
            <w:r>
              <w:rPr>
                <w:rFonts w:ascii="Times New Roman" w:eastAsia="宋体" w:hAnsi="Times New Roman" w:cs="Times New Roman" w:hint="eastAsia"/>
                <w:color w:val="000000"/>
                <w:kern w:val="0"/>
                <w:szCs w:val="21"/>
                <w:lang w:bidi="ar"/>
              </w:rPr>
              <w:t>Control target error curve</w:t>
            </w:r>
          </w:p>
        </w:tc>
      </w:tr>
    </w:tbl>
    <w:p w14:paraId="799BF6E0" w14:textId="77777777" w:rsidR="005D4DFB" w:rsidRDefault="005D4DFB">
      <w:pPr>
        <w:spacing w:line="400" w:lineRule="exact"/>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0FC82561" w14:textId="77777777">
        <w:tc>
          <w:tcPr>
            <w:tcW w:w="5000" w:type="pct"/>
            <w:tcBorders>
              <w:top w:val="nil"/>
              <w:left w:val="nil"/>
              <w:bottom w:val="nil"/>
              <w:right w:val="nil"/>
            </w:tcBorders>
            <w:tcMar>
              <w:top w:w="0" w:type="dxa"/>
              <w:left w:w="0" w:type="dxa"/>
              <w:bottom w:w="0" w:type="dxa"/>
              <w:right w:w="0" w:type="dxa"/>
            </w:tcMar>
          </w:tcPr>
          <w:p w14:paraId="6F5AF724"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lastRenderedPageBreak/>
              <w:drawing>
                <wp:inline distT="0" distB="0" distL="114300" distR="114300" wp14:anchorId="0909EFFB" wp14:editId="07A0B8F8">
                  <wp:extent cx="4644790" cy="3486118"/>
                  <wp:effectExtent l="0" t="0" r="3810" b="635"/>
                  <wp:docPr id="11" name="图片 11" descr="送风温湿度控制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送风温湿度控制律"/>
                          <pic:cNvPicPr>
                            <a:picLocks noChangeAspect="1"/>
                          </pic:cNvPicPr>
                        </pic:nvPicPr>
                        <pic:blipFill>
                          <a:blip r:embed="rId564">
                            <a:extLst>
                              <a:ext uri="{96DAC541-7B7A-43D3-8B79-37D633B846F1}">
                                <asvg:svgBlip xmlns:asvg="http://schemas.microsoft.com/office/drawing/2016/SVG/main" r:embed="rId565"/>
                              </a:ext>
                            </a:extLst>
                          </a:blip>
                          <a:stretch>
                            <a:fillRect/>
                          </a:stretch>
                        </pic:blipFill>
                        <pic:spPr>
                          <a:xfrm>
                            <a:off x="0" y="0"/>
                            <a:ext cx="4649662" cy="3489775"/>
                          </a:xfrm>
                          <a:prstGeom prst="rect">
                            <a:avLst/>
                          </a:prstGeom>
                        </pic:spPr>
                      </pic:pic>
                    </a:graphicData>
                  </a:graphic>
                </wp:inline>
              </w:drawing>
            </w:r>
          </w:p>
        </w:tc>
      </w:tr>
      <w:tr w:rsidR="005D4DFB" w14:paraId="423A0DD7" w14:textId="77777777">
        <w:trPr>
          <w:trHeight w:val="297"/>
        </w:trPr>
        <w:tc>
          <w:tcPr>
            <w:tcW w:w="5000" w:type="pct"/>
            <w:tcBorders>
              <w:top w:val="nil"/>
              <w:left w:val="nil"/>
              <w:bottom w:val="nil"/>
              <w:right w:val="nil"/>
            </w:tcBorders>
            <w:tcMar>
              <w:top w:w="0" w:type="dxa"/>
              <w:left w:w="0" w:type="dxa"/>
              <w:bottom w:w="0" w:type="dxa"/>
              <w:right w:w="0" w:type="dxa"/>
            </w:tcMar>
          </w:tcPr>
          <w:p w14:paraId="0C4EB31D"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4.9 </w:t>
            </w:r>
            <w:r>
              <w:rPr>
                <w:rFonts w:ascii="Times New Roman" w:eastAsia="宋体" w:hAnsi="Times New Roman" w:cs="Times New Roman" w:hint="eastAsia"/>
                <w:szCs w:val="21"/>
              </w:rPr>
              <w:t>送风温湿度变化图</w:t>
            </w:r>
          </w:p>
        </w:tc>
      </w:tr>
      <w:tr w:rsidR="005D4DFB" w14:paraId="3AB926C6" w14:textId="77777777">
        <w:tc>
          <w:tcPr>
            <w:tcW w:w="5000" w:type="pct"/>
            <w:tcBorders>
              <w:top w:val="nil"/>
              <w:left w:val="nil"/>
              <w:bottom w:val="nil"/>
              <w:right w:val="nil"/>
            </w:tcBorders>
            <w:tcMar>
              <w:top w:w="0" w:type="dxa"/>
              <w:left w:w="0" w:type="dxa"/>
              <w:bottom w:w="0" w:type="dxa"/>
              <w:right w:w="0" w:type="dxa"/>
            </w:tcMar>
          </w:tcPr>
          <w:p w14:paraId="4831D4AF"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Fig.4.9 </w:t>
            </w:r>
            <w:r>
              <w:rPr>
                <w:rFonts w:ascii="Times New Roman" w:eastAsia="宋体" w:hAnsi="Times New Roman" w:cs="Times New Roman" w:hint="eastAsia"/>
                <w:color w:val="000000"/>
                <w:kern w:val="0"/>
                <w:szCs w:val="21"/>
                <w:lang w:bidi="ar"/>
              </w:rPr>
              <w:t>Supply air temperature and humidity change chart</w:t>
            </w:r>
          </w:p>
        </w:tc>
      </w:tr>
    </w:tbl>
    <w:p w14:paraId="6C1154AA" w14:textId="77777777" w:rsidR="005D4DFB" w:rsidRDefault="00853CF7">
      <w:pPr>
        <w:pStyle w:val="2"/>
        <w:rPr>
          <w:color w:val="000000" w:themeColor="text1"/>
        </w:rPr>
      </w:pPr>
      <w:bookmarkStart w:id="130" w:name="_Toc125207190"/>
      <w:r>
        <w:rPr>
          <w:rFonts w:hint="eastAsia"/>
          <w:color w:val="000000" w:themeColor="text1"/>
        </w:rPr>
        <w:t xml:space="preserve">4.5 </w:t>
      </w:r>
      <w:r>
        <w:rPr>
          <w:rFonts w:hint="eastAsia"/>
          <w:color w:val="000000" w:themeColor="text1"/>
        </w:rPr>
        <w:t>本章小结</w:t>
      </w:r>
      <w:bookmarkEnd w:id="130"/>
    </w:p>
    <w:p w14:paraId="6FE9FCAF" w14:textId="77777777" w:rsidR="005D4DFB" w:rsidRDefault="00853CF7">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本章首先建立基于能量守恒定律的整流罩温度机理模型，同时建立基于空气</w:t>
      </w:r>
      <w:proofErr w:type="gramStart"/>
      <w:r>
        <w:rPr>
          <w:rFonts w:ascii="Times New Roman" w:eastAsia="宋体" w:hAnsi="Times New Roman" w:cs="Times New Roman" w:hint="eastAsia"/>
          <w:sz w:val="24"/>
          <w:szCs w:val="24"/>
        </w:rPr>
        <w:t>焓</w:t>
      </w:r>
      <w:proofErr w:type="gramEnd"/>
      <w:r>
        <w:rPr>
          <w:rFonts w:ascii="Times New Roman" w:eastAsia="宋体" w:hAnsi="Times New Roman" w:cs="Times New Roman" w:hint="eastAsia"/>
          <w:sz w:val="24"/>
          <w:szCs w:val="24"/>
        </w:rPr>
        <w:t>值的罩内相对湿度机理模型，在建模过程中发现温湿度之间存在耦合关系，因此在后续的控制方法中，采用基于</w:t>
      </w:r>
      <w:r>
        <w:rPr>
          <w:rFonts w:ascii="Times New Roman" w:eastAsia="宋体" w:hAnsi="Times New Roman" w:cs="Times New Roman" w:hint="eastAsia"/>
          <w:sz w:val="24"/>
          <w:szCs w:val="24"/>
        </w:rPr>
        <w:t>ANT-LION</w:t>
      </w:r>
      <w:r>
        <w:rPr>
          <w:rFonts w:ascii="Times New Roman" w:eastAsia="宋体" w:hAnsi="Times New Roman" w:cs="Times New Roman" w:hint="eastAsia"/>
          <w:sz w:val="24"/>
          <w:szCs w:val="24"/>
        </w:rPr>
        <w:t>优化的神经网络</w:t>
      </w:r>
      <w:r>
        <w:rPr>
          <w:rFonts w:ascii="Times New Roman" w:eastAsia="宋体" w:hAnsi="Times New Roman" w:cs="Times New Roman" w:hint="eastAsia"/>
          <w:sz w:val="24"/>
          <w:szCs w:val="24"/>
        </w:rPr>
        <w:t>PID</w:t>
      </w:r>
      <w:r>
        <w:rPr>
          <w:rFonts w:ascii="Times New Roman" w:eastAsia="宋体" w:hAnsi="Times New Roman" w:cs="Times New Roman" w:hint="eastAsia"/>
          <w:sz w:val="24"/>
          <w:szCs w:val="24"/>
        </w:rPr>
        <w:t>控制方法对本文中建立的机理模型进行控制，仿真结果显示，该方法在本文中对温湿度的控制中具有超调量小，能够快速达到控制目标的特点，同时具有很好的解耦控制效果。</w:t>
      </w:r>
    </w:p>
    <w:p w14:paraId="7E8FBA62"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6AEE48B2"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5267C1AF"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717E3B80"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12BD910B"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0D720A12"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6AF91B6B"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719DD1A0"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4E7FEDC5"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1CD18825"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2D60A44C"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6F8BBB91"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5EA7A036"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5FBA1F3E"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024D6F62"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6FB6BE9E"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50BBA032"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48FD8531"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40EB7946"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24984F6B"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022B7F50"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59BFBF75"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2C20C978"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00DDC289"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567CAF40"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085C0DE9"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6E429BE1" w14:textId="77777777" w:rsidR="005D4DFB" w:rsidRDefault="005D4DFB">
      <w:pPr>
        <w:spacing w:line="400" w:lineRule="exact"/>
        <w:rPr>
          <w:rFonts w:ascii="Times New Roman" w:eastAsia="宋体" w:hAnsi="Times New Roman" w:cs="Times New Roman"/>
          <w:color w:val="000000" w:themeColor="text1"/>
          <w:sz w:val="24"/>
          <w:szCs w:val="24"/>
        </w:rPr>
        <w:sectPr w:rsidR="005D4DFB">
          <w:headerReference w:type="default" r:id="rId566"/>
          <w:pgSz w:w="11906" w:h="16838"/>
          <w:pgMar w:top="1701" w:right="1418" w:bottom="1418" w:left="1418" w:header="907" w:footer="851" w:gutter="567"/>
          <w:cols w:space="425"/>
          <w:docGrid w:linePitch="312"/>
        </w:sectPr>
      </w:pPr>
    </w:p>
    <w:p w14:paraId="0C630AD7" w14:textId="77777777" w:rsidR="005D4DFB" w:rsidRDefault="005D4DFB">
      <w:pPr>
        <w:spacing w:line="400" w:lineRule="exact"/>
        <w:rPr>
          <w:rFonts w:ascii="Times New Roman" w:eastAsia="宋体" w:hAnsi="Times New Roman" w:cs="Times New Roman"/>
          <w:color w:val="000000" w:themeColor="text1"/>
          <w:sz w:val="24"/>
          <w:szCs w:val="24"/>
        </w:rPr>
      </w:pPr>
    </w:p>
    <w:p w14:paraId="4EA39692" w14:textId="77777777" w:rsidR="005D4DFB" w:rsidRDefault="00853CF7">
      <w:pPr>
        <w:pStyle w:val="1"/>
        <w:rPr>
          <w:color w:val="000000" w:themeColor="text1"/>
        </w:rPr>
      </w:pPr>
      <w:bookmarkStart w:id="131" w:name="_Toc68539036"/>
      <w:bookmarkStart w:id="132" w:name="_Toc125207191"/>
      <w:r>
        <w:rPr>
          <w:rFonts w:hint="eastAsia"/>
          <w:color w:val="000000" w:themeColor="text1"/>
        </w:rPr>
        <w:t>整流罩温湿</w:t>
      </w:r>
      <w:proofErr w:type="gramStart"/>
      <w:r>
        <w:rPr>
          <w:rFonts w:hint="eastAsia"/>
          <w:color w:val="000000" w:themeColor="text1"/>
        </w:rPr>
        <w:t>度预测</w:t>
      </w:r>
      <w:proofErr w:type="gramEnd"/>
      <w:r>
        <w:rPr>
          <w:rFonts w:hint="eastAsia"/>
          <w:color w:val="000000" w:themeColor="text1"/>
        </w:rPr>
        <w:t>监控</w:t>
      </w:r>
      <w:r>
        <w:rPr>
          <w:color w:val="000000" w:themeColor="text1"/>
        </w:rPr>
        <w:t>系统</w:t>
      </w:r>
      <w:r>
        <w:rPr>
          <w:rFonts w:hint="eastAsia"/>
          <w:color w:val="000000" w:themeColor="text1"/>
        </w:rPr>
        <w:t>设计及</w:t>
      </w:r>
      <w:r>
        <w:rPr>
          <w:color w:val="000000" w:themeColor="text1"/>
        </w:rPr>
        <w:t>实现</w:t>
      </w:r>
      <w:bookmarkEnd w:id="131"/>
      <w:bookmarkEnd w:id="132"/>
    </w:p>
    <w:p w14:paraId="74D44F47" w14:textId="77777777" w:rsidR="005D4DFB" w:rsidRDefault="005D4DFB">
      <w:pPr>
        <w:spacing w:line="400" w:lineRule="exact"/>
      </w:pPr>
      <w:bookmarkStart w:id="133" w:name="_Toc68539028"/>
    </w:p>
    <w:p w14:paraId="0FF25ABF"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在第三章和第四章中分别建立了整流罩内环境温湿</w:t>
      </w:r>
      <w:proofErr w:type="gramStart"/>
      <w:r>
        <w:rPr>
          <w:rFonts w:ascii="宋体" w:eastAsia="宋体" w:hAnsi="宋体" w:cs="宋体" w:hint="eastAsia"/>
          <w:color w:val="000000" w:themeColor="text1"/>
          <w:sz w:val="24"/>
          <w:szCs w:val="24"/>
        </w:rPr>
        <w:t>度回归</w:t>
      </w:r>
      <w:proofErr w:type="gramEnd"/>
      <w:r>
        <w:rPr>
          <w:rFonts w:ascii="宋体" w:eastAsia="宋体" w:hAnsi="宋体" w:cs="宋体" w:hint="eastAsia"/>
          <w:color w:val="000000" w:themeColor="text1"/>
          <w:sz w:val="24"/>
          <w:szCs w:val="24"/>
        </w:rPr>
        <w:t>模型，以及温湿度的解耦控制算法，由于本文的工程应用背景，因此如何将本文中建立的相关模型算法应用到工程实际中至关重要。本章中通过搭建整流罩温湿</w:t>
      </w:r>
      <w:proofErr w:type="gramStart"/>
      <w:r>
        <w:rPr>
          <w:rFonts w:ascii="宋体" w:eastAsia="宋体" w:hAnsi="宋体" w:cs="宋体" w:hint="eastAsia"/>
          <w:color w:val="000000" w:themeColor="text1"/>
          <w:sz w:val="24"/>
          <w:szCs w:val="24"/>
        </w:rPr>
        <w:t>度预测</w:t>
      </w:r>
      <w:proofErr w:type="gramEnd"/>
      <w:r>
        <w:rPr>
          <w:rFonts w:ascii="宋体" w:eastAsia="宋体" w:hAnsi="宋体" w:cs="宋体" w:hint="eastAsia"/>
          <w:color w:val="000000" w:themeColor="text1"/>
          <w:sz w:val="24"/>
          <w:szCs w:val="24"/>
        </w:rPr>
        <w:t>监控系统，将第三章、第四章建立的模型、算法嵌入系统相关模块中，实现相关算法的应用。</w:t>
      </w:r>
    </w:p>
    <w:p w14:paraId="5F8FFFEA"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本章首先对整流罩内环境温湿</w:t>
      </w:r>
      <w:proofErr w:type="gramStart"/>
      <w:r>
        <w:rPr>
          <w:rFonts w:ascii="宋体" w:eastAsia="宋体" w:hAnsi="宋体" w:cs="宋体" w:hint="eastAsia"/>
          <w:color w:val="000000" w:themeColor="text1"/>
          <w:sz w:val="24"/>
          <w:szCs w:val="24"/>
        </w:rPr>
        <w:t>度预测</w:t>
      </w:r>
      <w:proofErr w:type="gramEnd"/>
      <w:r>
        <w:rPr>
          <w:rFonts w:ascii="宋体" w:eastAsia="宋体" w:hAnsi="宋体" w:cs="宋体" w:hint="eastAsia"/>
          <w:color w:val="000000" w:themeColor="text1"/>
          <w:sz w:val="24"/>
          <w:szCs w:val="24"/>
        </w:rPr>
        <w:t>监控系统需求进行分析，其次对软件平台的软硬件架构进行设计，然后对整流罩温湿</w:t>
      </w:r>
      <w:proofErr w:type="gramStart"/>
      <w:r>
        <w:rPr>
          <w:rFonts w:ascii="宋体" w:eastAsia="宋体" w:hAnsi="宋体" w:cs="宋体" w:hint="eastAsia"/>
          <w:color w:val="000000" w:themeColor="text1"/>
          <w:sz w:val="24"/>
          <w:szCs w:val="24"/>
        </w:rPr>
        <w:t>度预测</w:t>
      </w:r>
      <w:proofErr w:type="gramEnd"/>
      <w:r>
        <w:rPr>
          <w:rFonts w:ascii="宋体" w:eastAsia="宋体" w:hAnsi="宋体" w:cs="宋体" w:hint="eastAsia"/>
          <w:color w:val="000000" w:themeColor="text1"/>
          <w:sz w:val="24"/>
          <w:szCs w:val="24"/>
        </w:rPr>
        <w:t>监控平台进行详细设计，并对相关模块设计过程进行详细介绍，最后通过图文结合的方式对系统平台的具体实现情况进行介绍。</w:t>
      </w:r>
    </w:p>
    <w:p w14:paraId="3259AC7E" w14:textId="77777777" w:rsidR="005D4DFB" w:rsidRDefault="005D4DFB">
      <w:pPr>
        <w:spacing w:line="400" w:lineRule="exact"/>
        <w:ind w:firstLineChars="200" w:firstLine="480"/>
        <w:rPr>
          <w:rFonts w:ascii="宋体" w:eastAsia="宋体" w:hAnsi="宋体" w:cs="宋体"/>
          <w:color w:val="000000" w:themeColor="text1"/>
          <w:sz w:val="24"/>
          <w:szCs w:val="24"/>
        </w:rPr>
      </w:pPr>
    </w:p>
    <w:p w14:paraId="353B3A9C" w14:textId="77777777" w:rsidR="005D4DFB" w:rsidRDefault="00853CF7">
      <w:pPr>
        <w:pStyle w:val="2"/>
        <w:rPr>
          <w:color w:val="000000" w:themeColor="text1"/>
        </w:rPr>
      </w:pPr>
      <w:bookmarkStart w:id="134" w:name="_Toc125207192"/>
      <w:r>
        <w:rPr>
          <w:rFonts w:hint="eastAsia"/>
          <w:color w:val="000000" w:themeColor="text1"/>
        </w:rPr>
        <w:t>5</w:t>
      </w:r>
      <w:r>
        <w:rPr>
          <w:color w:val="000000" w:themeColor="text1"/>
        </w:rPr>
        <w:t>.</w:t>
      </w:r>
      <w:r>
        <w:rPr>
          <w:rFonts w:hint="eastAsia"/>
          <w:color w:val="000000" w:themeColor="text1"/>
        </w:rPr>
        <w:t>1</w:t>
      </w:r>
      <w:r>
        <w:rPr>
          <w:color w:val="000000" w:themeColor="text1"/>
        </w:rPr>
        <w:t xml:space="preserve"> </w:t>
      </w:r>
      <w:r>
        <w:rPr>
          <w:rFonts w:hint="eastAsia"/>
          <w:color w:val="000000" w:themeColor="text1"/>
        </w:rPr>
        <w:t>整流罩温湿</w:t>
      </w:r>
      <w:proofErr w:type="gramStart"/>
      <w:r>
        <w:rPr>
          <w:rFonts w:hint="eastAsia"/>
          <w:color w:val="000000" w:themeColor="text1"/>
        </w:rPr>
        <w:t>度预测</w:t>
      </w:r>
      <w:proofErr w:type="gramEnd"/>
      <w:r>
        <w:rPr>
          <w:rFonts w:hint="eastAsia"/>
          <w:color w:val="000000" w:themeColor="text1"/>
        </w:rPr>
        <w:t>监控系统需求分析</w:t>
      </w:r>
      <w:bookmarkEnd w:id="134"/>
    </w:p>
    <w:p w14:paraId="3C444E8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 xml:space="preserve">① </w:t>
      </w:r>
      <w:r>
        <w:rPr>
          <w:rFonts w:ascii="Times New Roman" w:eastAsia="宋体" w:hAnsi="Times New Roman" w:cs="Times New Roman" w:hint="eastAsia"/>
          <w:color w:val="000000" w:themeColor="text1"/>
          <w:sz w:val="24"/>
          <w:szCs w:val="24"/>
        </w:rPr>
        <w:t>实时数据监测</w:t>
      </w:r>
    </w:p>
    <w:p w14:paraId="2385ABC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整流</w:t>
      </w:r>
      <w:proofErr w:type="gramStart"/>
      <w:r>
        <w:rPr>
          <w:rFonts w:ascii="Times New Roman" w:eastAsia="宋体" w:hAnsi="Times New Roman" w:cs="Times New Roman" w:hint="eastAsia"/>
          <w:color w:val="000000" w:themeColor="text1"/>
          <w:sz w:val="24"/>
          <w:szCs w:val="24"/>
        </w:rPr>
        <w:t>罩运维保障</w:t>
      </w:r>
      <w:proofErr w:type="gramEnd"/>
      <w:r>
        <w:rPr>
          <w:rFonts w:ascii="Times New Roman" w:eastAsia="宋体" w:hAnsi="Times New Roman" w:cs="Times New Roman" w:hint="eastAsia"/>
          <w:color w:val="000000" w:themeColor="text1"/>
          <w:sz w:val="24"/>
          <w:szCs w:val="24"/>
        </w:rPr>
        <w:t>过程需要对很多整流罩空调系统设备数据进行实时监测，以帮助保障运</w:t>
      </w:r>
      <w:proofErr w:type="gramStart"/>
      <w:r>
        <w:rPr>
          <w:rFonts w:ascii="Times New Roman" w:eastAsia="宋体" w:hAnsi="Times New Roman" w:cs="Times New Roman" w:hint="eastAsia"/>
          <w:color w:val="000000" w:themeColor="text1"/>
          <w:sz w:val="24"/>
          <w:szCs w:val="24"/>
        </w:rPr>
        <w:t>维人员</w:t>
      </w:r>
      <w:proofErr w:type="gramEnd"/>
      <w:r>
        <w:rPr>
          <w:rFonts w:ascii="Times New Roman" w:eastAsia="宋体" w:hAnsi="Times New Roman" w:cs="Times New Roman" w:hint="eastAsia"/>
          <w:color w:val="000000" w:themeColor="text1"/>
          <w:sz w:val="24"/>
          <w:szCs w:val="24"/>
        </w:rPr>
        <w:t>更好的完成保障任务，实时数据通过传感器采集后传输至采集卡，采集卡将数据通过</w:t>
      </w:r>
      <w:r>
        <w:rPr>
          <w:rFonts w:ascii="Times New Roman" w:eastAsia="宋体" w:hAnsi="Times New Roman" w:cs="Times New Roman" w:hint="eastAsia"/>
          <w:color w:val="000000" w:themeColor="text1"/>
          <w:sz w:val="24"/>
          <w:szCs w:val="24"/>
        </w:rPr>
        <w:t>CAN</w:t>
      </w:r>
      <w:r>
        <w:rPr>
          <w:rFonts w:ascii="Times New Roman" w:eastAsia="宋体" w:hAnsi="Times New Roman" w:cs="Times New Roman" w:hint="eastAsia"/>
          <w:color w:val="000000" w:themeColor="text1"/>
          <w:sz w:val="24"/>
          <w:szCs w:val="24"/>
        </w:rPr>
        <w:t>总线汇总至串口服务器，因此对于整流罩空调系统实时监测系统，需从串口服务器中读取相应传感器点位的数值变化，并对读取的传感器数据进行初步分析，当某些传感器或设备不在工作状态时，或者传感器数据超出一定阈值，应及时弹出警示窗口。</w:t>
      </w:r>
    </w:p>
    <w:p w14:paraId="5A1B81C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 xml:space="preserve">② </w:t>
      </w:r>
      <w:r>
        <w:rPr>
          <w:rFonts w:ascii="Times New Roman" w:eastAsia="宋体" w:hAnsi="Times New Roman" w:cs="Times New Roman" w:hint="eastAsia"/>
          <w:color w:val="000000" w:themeColor="text1"/>
          <w:sz w:val="24"/>
          <w:szCs w:val="24"/>
        </w:rPr>
        <w:t>罩内温湿度预测</w:t>
      </w:r>
    </w:p>
    <w:p w14:paraId="6C4E87A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在特殊工况下保障人员会丢失罩内温湿度的监测数据值，因此需要一种罩内温湿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的算法，推算出整流罩内的温湿度变化情况，常规保障任务状态下，罩内温湿度数值在稳态后，数值变化幅度不明显，因此可以使用固定值作为温湿度反馈点，但在外界温湿度变化剧烈，或者特殊工况下依靠固定值作为反馈进行调节罩内送风温湿度会出现较大误差，因此需要一种辅助判断罩内温湿度的算法，研究发现某一时刻罩内温湿度数值同前段时间罩内送风温湿度的累计量有关。因此，能否利用罩内温湿</w:t>
      </w:r>
      <w:proofErr w:type="gramStart"/>
      <w:r>
        <w:rPr>
          <w:rFonts w:ascii="Times New Roman" w:eastAsia="宋体" w:hAnsi="Times New Roman" w:cs="Times New Roman" w:hint="eastAsia"/>
          <w:color w:val="000000" w:themeColor="text1"/>
          <w:sz w:val="24"/>
          <w:szCs w:val="24"/>
        </w:rPr>
        <w:t>度历史</w:t>
      </w:r>
      <w:proofErr w:type="gramEnd"/>
      <w:r>
        <w:rPr>
          <w:rFonts w:ascii="Times New Roman" w:eastAsia="宋体" w:hAnsi="Times New Roman" w:cs="Times New Roman" w:hint="eastAsia"/>
          <w:color w:val="000000" w:themeColor="text1"/>
          <w:sz w:val="24"/>
          <w:szCs w:val="24"/>
        </w:rPr>
        <w:t>数据和一段时间内的送风温湿度数据，推测出某一时刻的罩内温湿度，并作为温湿度反馈点辅助罩内温湿度控制。在</w:t>
      </w:r>
      <w:proofErr w:type="gramStart"/>
      <w:r>
        <w:rPr>
          <w:rFonts w:ascii="Times New Roman" w:eastAsia="宋体" w:hAnsi="Times New Roman" w:cs="Times New Roman" w:hint="eastAsia"/>
          <w:color w:val="000000" w:themeColor="text1"/>
          <w:sz w:val="24"/>
          <w:szCs w:val="24"/>
        </w:rPr>
        <w:t>该需求</w:t>
      </w:r>
      <w:proofErr w:type="gramEnd"/>
      <w:r>
        <w:rPr>
          <w:rFonts w:ascii="Times New Roman" w:eastAsia="宋体" w:hAnsi="Times New Roman" w:cs="Times New Roman" w:hint="eastAsia"/>
          <w:color w:val="000000" w:themeColor="text1"/>
          <w:sz w:val="24"/>
          <w:szCs w:val="24"/>
        </w:rPr>
        <w:t>下，本文系统设计部分开发了基于历史数据学习的整流罩温湿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功能。</w:t>
      </w:r>
    </w:p>
    <w:p w14:paraId="1BB6319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③</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温湿度解耦控制指令下发</w:t>
      </w:r>
    </w:p>
    <w:p w14:paraId="379A0CE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根据本文第四章提供的</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神经网络控制方法，由于</w:t>
      </w:r>
      <w:r>
        <w:rPr>
          <w:rFonts w:ascii="Times New Roman" w:eastAsia="宋体" w:hAnsi="Times New Roman" w:cs="Times New Roman" w:hint="eastAsia"/>
          <w:color w:val="000000" w:themeColor="text1"/>
          <w:sz w:val="24"/>
          <w:szCs w:val="24"/>
        </w:rPr>
        <w:t>PID</w:t>
      </w:r>
      <w:r>
        <w:rPr>
          <w:rFonts w:ascii="Times New Roman" w:eastAsia="宋体" w:hAnsi="Times New Roman" w:cs="Times New Roman" w:hint="eastAsia"/>
          <w:color w:val="000000" w:themeColor="text1"/>
          <w:sz w:val="24"/>
          <w:szCs w:val="24"/>
        </w:rPr>
        <w:t>控制器的</w:t>
      </w:r>
      <w:proofErr w:type="spellStart"/>
      <w:r>
        <w:rPr>
          <w:rFonts w:ascii="Times New Roman" w:eastAsia="宋体" w:hAnsi="Times New Roman" w:cs="Times New Roman" w:hint="eastAsia"/>
          <w:color w:val="000000" w:themeColor="text1"/>
          <w:sz w:val="24"/>
          <w:szCs w:val="24"/>
        </w:rPr>
        <w:t>Kp</w:t>
      </w:r>
      <w:proofErr w:type="spellEnd"/>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Ki</w:t>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Kd</w:t>
      </w:r>
      <w:proofErr w:type="spellEnd"/>
      <w:r>
        <w:rPr>
          <w:rFonts w:ascii="Times New Roman" w:eastAsia="宋体" w:hAnsi="Times New Roman" w:cs="Times New Roman" w:hint="eastAsia"/>
          <w:color w:val="000000" w:themeColor="text1"/>
          <w:sz w:val="24"/>
          <w:szCs w:val="24"/>
        </w:rPr>
        <w:t>参数及整流罩温湿度输入数值是动态变化的，因此，利用人工去根据控制算法给出的调节参数更新控制量是不现实的，需要一套与之对应的控制指令下发功能。</w:t>
      </w:r>
      <w:r>
        <w:rPr>
          <w:rFonts w:ascii="Times New Roman" w:eastAsia="宋体" w:hAnsi="Times New Roman" w:cs="Times New Roman" w:hint="eastAsia"/>
          <w:color w:val="000000" w:themeColor="text1"/>
          <w:sz w:val="24"/>
          <w:szCs w:val="24"/>
        </w:rPr>
        <w:lastRenderedPageBreak/>
        <w:t>从而实现控制指令的自动下发，控制的过程实时调整。</w:t>
      </w:r>
    </w:p>
    <w:p w14:paraId="2BEDF4F4"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62DAF1DB" w14:textId="77777777" w:rsidR="005D4DFB" w:rsidRDefault="00853CF7">
      <w:pPr>
        <w:pStyle w:val="2"/>
      </w:pPr>
      <w:bookmarkStart w:id="135" w:name="_Toc125207193"/>
      <w:r>
        <w:rPr>
          <w:rFonts w:hint="eastAsia"/>
        </w:rPr>
        <w:t xml:space="preserve">5.2 </w:t>
      </w:r>
      <w:r>
        <w:rPr>
          <w:rFonts w:hint="eastAsia"/>
        </w:rPr>
        <w:t>整流罩温湿</w:t>
      </w:r>
      <w:proofErr w:type="gramStart"/>
      <w:r>
        <w:rPr>
          <w:rFonts w:hint="eastAsia"/>
        </w:rPr>
        <w:t>度预测</w:t>
      </w:r>
      <w:proofErr w:type="gramEnd"/>
      <w:r>
        <w:rPr>
          <w:rFonts w:hint="eastAsia"/>
        </w:rPr>
        <w:t>监控软件平台</w:t>
      </w:r>
      <w:bookmarkEnd w:id="133"/>
      <w:r>
        <w:rPr>
          <w:rFonts w:hint="eastAsia"/>
        </w:rPr>
        <w:t>架构设计</w:t>
      </w:r>
      <w:bookmarkEnd w:id="135"/>
    </w:p>
    <w:p w14:paraId="047D47C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基于第三、第四章的预测和控制算法，搭建整流罩温湿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监控平台。基于运行监测数据的温湿度监测平台，主要参照前后端分离的开发思想，基本包括由</w:t>
      </w:r>
      <w:r>
        <w:rPr>
          <w:rFonts w:ascii="Times New Roman" w:eastAsia="宋体" w:hAnsi="Times New Roman" w:cs="Times New Roman" w:hint="eastAsia"/>
          <w:color w:val="000000" w:themeColor="text1"/>
          <w:sz w:val="24"/>
          <w:szCs w:val="24"/>
        </w:rPr>
        <w:t>java</w:t>
      </w:r>
      <w:r>
        <w:rPr>
          <w:rFonts w:ascii="Times New Roman" w:eastAsia="宋体" w:hAnsi="Times New Roman" w:cs="Times New Roman" w:hint="eastAsia"/>
          <w:color w:val="000000" w:themeColor="text1"/>
          <w:sz w:val="24"/>
          <w:szCs w:val="24"/>
        </w:rPr>
        <w:t>语言编写的后台服务器程序和基于</w:t>
      </w:r>
      <w:proofErr w:type="spellStart"/>
      <w:r>
        <w:rPr>
          <w:rFonts w:ascii="Times New Roman" w:eastAsia="宋体" w:hAnsi="Times New Roman" w:cs="Times New Roman" w:hint="eastAsia"/>
          <w:color w:val="000000" w:themeColor="text1"/>
          <w:sz w:val="24"/>
          <w:szCs w:val="24"/>
        </w:rPr>
        <w:t>js+vue+css</w:t>
      </w:r>
      <w:proofErr w:type="spellEnd"/>
      <w:r>
        <w:rPr>
          <w:rFonts w:ascii="Times New Roman" w:eastAsia="宋体" w:hAnsi="Times New Roman" w:cs="Times New Roman" w:hint="eastAsia"/>
          <w:color w:val="000000" w:themeColor="text1"/>
          <w:sz w:val="24"/>
          <w:szCs w:val="24"/>
        </w:rPr>
        <w:t>架构的浏览器端。本平台旨在包含实时数据监测、数据库存储、罩内温湿度预测、事件记录、分析报告等多种功能，并为传感器故障状态下罩内温湿度控制提供反馈校验，协助维护保障人员对空调系统运行控制做出决策。</w:t>
      </w:r>
    </w:p>
    <w:p w14:paraId="5536B837" w14:textId="77777777" w:rsidR="005D4DFB" w:rsidRDefault="00853CF7">
      <w:pPr>
        <w:pStyle w:val="3"/>
        <w:rPr>
          <w:color w:val="000000" w:themeColor="text1"/>
        </w:rPr>
      </w:pPr>
      <w:bookmarkStart w:id="136" w:name="_Toc125207194"/>
      <w:r>
        <w:rPr>
          <w:color w:val="000000" w:themeColor="text1"/>
        </w:rPr>
        <w:t>5.</w:t>
      </w:r>
      <w:r>
        <w:rPr>
          <w:rFonts w:hint="eastAsia"/>
          <w:color w:val="000000" w:themeColor="text1"/>
        </w:rPr>
        <w:t>2</w:t>
      </w:r>
      <w:r>
        <w:rPr>
          <w:color w:val="000000" w:themeColor="text1"/>
        </w:rPr>
        <w:t xml:space="preserve">.1 </w:t>
      </w:r>
      <w:r>
        <w:rPr>
          <w:rFonts w:hint="eastAsia"/>
          <w:color w:val="000000" w:themeColor="text1"/>
        </w:rPr>
        <w:t>硬件设计架构</w:t>
      </w:r>
      <w:bookmarkEnd w:id="136"/>
    </w:p>
    <w:p w14:paraId="2F45EE8C"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整体整流罩温湿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监控平台的硬件架构总共分为三层，第一层</w:t>
      </w:r>
      <w:r>
        <w:rPr>
          <w:rFonts w:ascii="Times New Roman" w:eastAsia="宋体" w:hAnsi="Times New Roman" w:cs="Times New Roman" w:hint="eastAsia"/>
          <w:color w:val="000000" w:themeColor="text1"/>
          <w:sz w:val="24"/>
          <w:szCs w:val="24"/>
        </w:rPr>
        <w:t>L1</w:t>
      </w:r>
      <w:r>
        <w:rPr>
          <w:rFonts w:ascii="Times New Roman" w:eastAsia="宋体" w:hAnsi="Times New Roman" w:cs="Times New Roman" w:hint="eastAsia"/>
          <w:color w:val="000000" w:themeColor="text1"/>
          <w:sz w:val="24"/>
          <w:szCs w:val="24"/>
        </w:rPr>
        <w:t>为现场传感器数据采集系统、数据传输系统。第一层通过传感器及采集卡将相关运行监测数据采集后传输至后台数据存储中心，后台</w:t>
      </w:r>
      <w:proofErr w:type="gramStart"/>
      <w:r>
        <w:rPr>
          <w:rFonts w:ascii="Times New Roman" w:eastAsia="宋体" w:hAnsi="Times New Roman" w:cs="Times New Roman" w:hint="eastAsia"/>
          <w:color w:val="000000" w:themeColor="text1"/>
          <w:sz w:val="24"/>
          <w:szCs w:val="24"/>
        </w:rPr>
        <w:t>微服务</w:t>
      </w:r>
      <w:proofErr w:type="gramEnd"/>
      <w:r>
        <w:rPr>
          <w:rFonts w:ascii="Times New Roman" w:eastAsia="宋体" w:hAnsi="Times New Roman" w:cs="Times New Roman" w:hint="eastAsia"/>
          <w:color w:val="000000" w:themeColor="text1"/>
          <w:sz w:val="24"/>
          <w:szCs w:val="24"/>
        </w:rPr>
        <w:t>解读出传感器传输的数据后，按照存储格式要求将采集</w:t>
      </w:r>
      <w:proofErr w:type="gramStart"/>
      <w:r>
        <w:rPr>
          <w:rFonts w:ascii="Times New Roman" w:eastAsia="宋体" w:hAnsi="Times New Roman" w:cs="Times New Roman" w:hint="eastAsia"/>
          <w:color w:val="000000" w:themeColor="text1"/>
          <w:sz w:val="24"/>
          <w:szCs w:val="24"/>
        </w:rPr>
        <w:t>卡数据</w:t>
      </w:r>
      <w:proofErr w:type="gramEnd"/>
      <w:r>
        <w:rPr>
          <w:rFonts w:ascii="Times New Roman" w:eastAsia="宋体" w:hAnsi="Times New Roman" w:cs="Times New Roman" w:hint="eastAsia"/>
          <w:color w:val="000000" w:themeColor="text1"/>
          <w:sz w:val="24"/>
          <w:szCs w:val="24"/>
        </w:rPr>
        <w:t>存储。第二层</w:t>
      </w:r>
      <w:r>
        <w:rPr>
          <w:rFonts w:ascii="Times New Roman" w:eastAsia="宋体" w:hAnsi="Times New Roman" w:cs="Times New Roman" w:hint="eastAsia"/>
          <w:color w:val="000000" w:themeColor="text1"/>
          <w:sz w:val="24"/>
          <w:szCs w:val="24"/>
        </w:rPr>
        <w:t>L2</w:t>
      </w:r>
      <w:r>
        <w:rPr>
          <w:rFonts w:ascii="Times New Roman" w:eastAsia="宋体" w:hAnsi="Times New Roman" w:cs="Times New Roman" w:hint="eastAsia"/>
          <w:color w:val="000000" w:themeColor="text1"/>
          <w:sz w:val="24"/>
          <w:szCs w:val="24"/>
        </w:rPr>
        <w:t>为数据库存储系统、</w:t>
      </w:r>
      <w:r>
        <w:rPr>
          <w:rFonts w:ascii="Times New Roman" w:eastAsia="宋体" w:hAnsi="Times New Roman" w:cs="Times New Roman" w:hint="eastAsia"/>
          <w:color w:val="000000" w:themeColor="text1"/>
          <w:sz w:val="24"/>
          <w:szCs w:val="24"/>
        </w:rPr>
        <w:t>web</w:t>
      </w:r>
      <w:r>
        <w:rPr>
          <w:rFonts w:ascii="Times New Roman" w:eastAsia="宋体" w:hAnsi="Times New Roman" w:cs="Times New Roman" w:hint="eastAsia"/>
          <w:color w:val="000000" w:themeColor="text1"/>
          <w:sz w:val="24"/>
          <w:szCs w:val="24"/>
        </w:rPr>
        <w:t>应用服务系统。第二层在完成数据存储后将部分实时在线监测数据，通过</w:t>
      </w:r>
      <w:r>
        <w:rPr>
          <w:rFonts w:ascii="Times New Roman" w:eastAsia="宋体" w:hAnsi="Times New Roman" w:cs="Times New Roman" w:hint="eastAsia"/>
          <w:color w:val="000000" w:themeColor="text1"/>
          <w:sz w:val="24"/>
          <w:szCs w:val="24"/>
        </w:rPr>
        <w:t>web</w:t>
      </w:r>
      <w:r>
        <w:rPr>
          <w:rFonts w:ascii="Times New Roman" w:eastAsia="宋体" w:hAnsi="Times New Roman" w:cs="Times New Roman" w:hint="eastAsia"/>
          <w:color w:val="000000" w:themeColor="text1"/>
          <w:sz w:val="24"/>
          <w:szCs w:val="24"/>
        </w:rPr>
        <w:t>应用服务器传输给前端浏览器界面进行可视化展示，</w:t>
      </w:r>
      <w:proofErr w:type="gramStart"/>
      <w:r>
        <w:rPr>
          <w:rFonts w:ascii="Times New Roman" w:eastAsia="宋体" w:hAnsi="Times New Roman" w:cs="Times New Roman" w:hint="eastAsia"/>
          <w:color w:val="000000" w:themeColor="text1"/>
          <w:sz w:val="24"/>
          <w:szCs w:val="24"/>
        </w:rPr>
        <w:t>方便维</w:t>
      </w:r>
      <w:proofErr w:type="gramEnd"/>
      <w:r>
        <w:rPr>
          <w:rFonts w:ascii="Times New Roman" w:eastAsia="宋体" w:hAnsi="Times New Roman" w:cs="Times New Roman" w:hint="eastAsia"/>
          <w:color w:val="000000" w:themeColor="text1"/>
          <w:sz w:val="24"/>
          <w:szCs w:val="24"/>
        </w:rPr>
        <w:t>保人员监测设备状态和空调系统温湿度变化。第三层</w:t>
      </w:r>
      <w:r>
        <w:rPr>
          <w:rFonts w:ascii="Times New Roman" w:eastAsia="宋体" w:hAnsi="Times New Roman" w:cs="Times New Roman" w:hint="eastAsia"/>
          <w:color w:val="000000" w:themeColor="text1"/>
          <w:sz w:val="24"/>
          <w:szCs w:val="24"/>
        </w:rPr>
        <w:t>L3</w:t>
      </w:r>
      <w:r>
        <w:rPr>
          <w:rFonts w:ascii="Times New Roman" w:eastAsia="宋体" w:hAnsi="Times New Roman" w:cs="Times New Roman" w:hint="eastAsia"/>
          <w:color w:val="000000" w:themeColor="text1"/>
          <w:sz w:val="24"/>
          <w:szCs w:val="24"/>
        </w:rPr>
        <w:t>为前端框架系统、前后台数据通信服务。通过前后台交互通信服务实现后台监测数据实时可视化，以及前台维保人员指令下发、日志维护、权限管理等功能，同时利用</w:t>
      </w:r>
      <w:r>
        <w:rPr>
          <w:rFonts w:ascii="Times New Roman" w:eastAsia="宋体" w:hAnsi="Times New Roman" w:cs="Times New Roman" w:hint="eastAsia"/>
          <w:color w:val="000000" w:themeColor="text1"/>
          <w:sz w:val="24"/>
          <w:szCs w:val="24"/>
        </w:rPr>
        <w:t>Nginx</w:t>
      </w:r>
      <w:r>
        <w:rPr>
          <w:rFonts w:ascii="Times New Roman" w:eastAsia="宋体" w:hAnsi="Times New Roman" w:cs="Times New Roman" w:hint="eastAsia"/>
          <w:color w:val="000000" w:themeColor="text1"/>
          <w:sz w:val="24"/>
          <w:szCs w:val="24"/>
        </w:rPr>
        <w:t>服务器实现前端访问的负载均衡</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_Ref1302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[45]</w:t>
      </w:r>
      <w:r>
        <w:rPr>
          <w:rFonts w:ascii="Times New Roman" w:eastAsia="宋体" w:hAnsi="Times New Roman" w:cs="Times New Roman" w:hint="eastAsia"/>
          <w:color w:val="000000" w:themeColor="text1"/>
          <w:sz w:val="24"/>
          <w:szCs w:val="24"/>
          <w:vertAlign w:val="superscript"/>
        </w:rPr>
        <w:fldChar w:fldCharType="end"/>
      </w:r>
      <w:commentRangeStart w:id="137"/>
      <w:commentRangeEnd w:id="137"/>
      <w:r>
        <w:commentReference w:id="137"/>
      </w:r>
      <w:r>
        <w:rPr>
          <w:rFonts w:ascii="Times New Roman" w:eastAsia="宋体" w:hAnsi="Times New Roman" w:cs="Times New Roman" w:hint="eastAsia"/>
          <w:color w:val="000000" w:themeColor="text1"/>
          <w:sz w:val="24"/>
          <w:szCs w:val="24"/>
        </w:rPr>
        <w:t>。</w:t>
      </w:r>
    </w:p>
    <w:p w14:paraId="4ACCDA9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硬件总体设计架构如图</w:t>
      </w:r>
      <w:r>
        <w:rPr>
          <w:rFonts w:ascii="Times New Roman" w:eastAsia="宋体" w:hAnsi="Times New Roman" w:cs="Times New Roman" w:hint="eastAsia"/>
          <w:color w:val="000000" w:themeColor="text1"/>
          <w:sz w:val="24"/>
          <w:szCs w:val="24"/>
        </w:rPr>
        <w:t>5.1</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7E7C49DE" w14:textId="77777777">
        <w:tc>
          <w:tcPr>
            <w:tcW w:w="5000" w:type="pct"/>
            <w:tcBorders>
              <w:top w:val="nil"/>
              <w:left w:val="nil"/>
              <w:bottom w:val="nil"/>
              <w:right w:val="nil"/>
            </w:tcBorders>
            <w:tcMar>
              <w:top w:w="0" w:type="dxa"/>
              <w:left w:w="0" w:type="dxa"/>
              <w:bottom w:w="0" w:type="dxa"/>
              <w:right w:w="0" w:type="dxa"/>
            </w:tcMar>
          </w:tcPr>
          <w:p w14:paraId="2FEBA742"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color w:val="000000" w:themeColor="text1"/>
                <w:sz w:val="24"/>
                <w:szCs w:val="24"/>
              </w:rPr>
              <w:drawing>
                <wp:inline distT="0" distB="0" distL="114300" distR="114300" wp14:anchorId="5D48271B" wp14:editId="3411161E">
                  <wp:extent cx="3334385" cy="3100705"/>
                  <wp:effectExtent l="0" t="0" r="0" b="0"/>
                  <wp:docPr id="18" name="图片 18"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未命名文件 (8)"/>
                          <pic:cNvPicPr>
                            <a:picLocks noChangeAspect="1"/>
                          </pic:cNvPicPr>
                        </pic:nvPicPr>
                        <pic:blipFill>
                          <a:blip r:embed="rId567"/>
                          <a:srcRect l="15016"/>
                          <a:stretch>
                            <a:fillRect/>
                          </a:stretch>
                        </pic:blipFill>
                        <pic:spPr>
                          <a:xfrm>
                            <a:off x="0" y="0"/>
                            <a:ext cx="3334385" cy="3100705"/>
                          </a:xfrm>
                          <a:prstGeom prst="rect">
                            <a:avLst/>
                          </a:prstGeom>
                        </pic:spPr>
                      </pic:pic>
                    </a:graphicData>
                  </a:graphic>
                </wp:inline>
              </w:drawing>
            </w:r>
          </w:p>
        </w:tc>
      </w:tr>
      <w:tr w:rsidR="005D4DFB" w14:paraId="603B5133" w14:textId="77777777">
        <w:trPr>
          <w:trHeight w:val="297"/>
        </w:trPr>
        <w:tc>
          <w:tcPr>
            <w:tcW w:w="5000" w:type="pct"/>
            <w:tcBorders>
              <w:top w:val="nil"/>
              <w:left w:val="nil"/>
              <w:bottom w:val="nil"/>
              <w:right w:val="nil"/>
            </w:tcBorders>
            <w:tcMar>
              <w:top w:w="0" w:type="dxa"/>
              <w:left w:w="0" w:type="dxa"/>
              <w:bottom w:w="0" w:type="dxa"/>
              <w:right w:w="0" w:type="dxa"/>
            </w:tcMar>
          </w:tcPr>
          <w:p w14:paraId="012AC103" w14:textId="77777777" w:rsidR="005D4DFB" w:rsidRDefault="00853CF7">
            <w:pPr>
              <w:pStyle w:val="a3"/>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hint="eastAsia"/>
                <w:color w:val="000000" w:themeColor="text1"/>
                <w:sz w:val="21"/>
                <w:szCs w:val="21"/>
              </w:rPr>
              <w:t xml:space="preserve">5.1 </w:t>
            </w:r>
            <w:r>
              <w:rPr>
                <w:rFonts w:ascii="Times New Roman" w:eastAsia="宋体" w:hAnsi="Times New Roman" w:cs="Times New Roman" w:hint="eastAsia"/>
                <w:color w:val="000000" w:themeColor="text1"/>
                <w:sz w:val="21"/>
                <w:szCs w:val="21"/>
              </w:rPr>
              <w:t>系统硬件设计架构</w:t>
            </w:r>
          </w:p>
        </w:tc>
      </w:tr>
      <w:tr w:rsidR="005D4DFB" w14:paraId="497CFA49" w14:textId="77777777">
        <w:tc>
          <w:tcPr>
            <w:tcW w:w="5000" w:type="pct"/>
            <w:tcBorders>
              <w:top w:val="nil"/>
              <w:left w:val="nil"/>
              <w:bottom w:val="nil"/>
              <w:right w:val="nil"/>
            </w:tcBorders>
            <w:tcMar>
              <w:top w:w="0" w:type="dxa"/>
              <w:left w:w="0" w:type="dxa"/>
              <w:bottom w:w="0" w:type="dxa"/>
              <w:right w:w="0" w:type="dxa"/>
            </w:tcMar>
          </w:tcPr>
          <w:p w14:paraId="5EA70BCF" w14:textId="77777777" w:rsidR="005D4DFB" w:rsidRDefault="00853CF7">
            <w:pPr>
              <w:pStyle w:val="a3"/>
              <w:widowControl/>
              <w:spacing w:line="400" w:lineRule="exact"/>
              <w:jc w:val="center"/>
              <w:rPr>
                <w:rFonts w:ascii="Times New Roman" w:eastAsia="宋体" w:hAnsi="Times New Roman" w:cs="Times New Roman"/>
                <w:szCs w:val="21"/>
              </w:rPr>
            </w:pPr>
            <w:r>
              <w:rPr>
                <w:rFonts w:ascii="Times New Roman" w:eastAsia="宋体" w:hAnsi="Times New Roman" w:cs="Times New Roman"/>
                <w:color w:val="000000" w:themeColor="text1"/>
                <w:sz w:val="21"/>
                <w:szCs w:val="21"/>
              </w:rPr>
              <w:t>Fig.</w:t>
            </w:r>
            <w:r>
              <w:rPr>
                <w:rFonts w:ascii="Times New Roman" w:eastAsia="宋体" w:hAnsi="Times New Roman" w:cs="Times New Roman" w:hint="eastAsia"/>
                <w:color w:val="000000" w:themeColor="text1"/>
                <w:sz w:val="21"/>
                <w:szCs w:val="21"/>
              </w:rPr>
              <w:t>5.1 System Hardware Design Architecture</w:t>
            </w:r>
          </w:p>
        </w:tc>
      </w:tr>
    </w:tbl>
    <w:p w14:paraId="5A9AA68C" w14:textId="77777777" w:rsidR="005D4DFB" w:rsidRDefault="00853CF7">
      <w:pPr>
        <w:pStyle w:val="3"/>
        <w:rPr>
          <w:color w:val="000000" w:themeColor="text1"/>
        </w:rPr>
      </w:pPr>
      <w:bookmarkStart w:id="138" w:name="_Toc125207195"/>
      <w:r>
        <w:rPr>
          <w:color w:val="000000" w:themeColor="text1"/>
        </w:rPr>
        <w:lastRenderedPageBreak/>
        <w:t>5.</w:t>
      </w:r>
      <w:r>
        <w:rPr>
          <w:rFonts w:hint="eastAsia"/>
          <w:color w:val="000000" w:themeColor="text1"/>
        </w:rPr>
        <w:t>2</w:t>
      </w:r>
      <w:r>
        <w:rPr>
          <w:color w:val="000000" w:themeColor="text1"/>
        </w:rPr>
        <w:t xml:space="preserve">.2 </w:t>
      </w:r>
      <w:r>
        <w:rPr>
          <w:rFonts w:hint="eastAsia"/>
          <w:color w:val="000000" w:themeColor="text1"/>
        </w:rPr>
        <w:t>软件设计架构</w:t>
      </w:r>
      <w:bookmarkEnd w:id="138"/>
    </w:p>
    <w:p w14:paraId="79F43581" w14:textId="77777777" w:rsidR="005D4DFB" w:rsidRDefault="00853CF7">
      <w:pPr>
        <w:pStyle w:val="a3"/>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在本文中采用前后端分离的</w:t>
      </w:r>
      <w:r>
        <w:rPr>
          <w:rFonts w:ascii="Times New Roman" w:eastAsia="宋体" w:hAnsi="Times New Roman" w:cs="Times New Roman" w:hint="eastAsia"/>
          <w:color w:val="000000" w:themeColor="text1"/>
          <w:sz w:val="24"/>
          <w:szCs w:val="24"/>
        </w:rPr>
        <w:t>B/S</w:t>
      </w:r>
      <w:r>
        <w:rPr>
          <w:rFonts w:ascii="Times New Roman" w:eastAsia="宋体" w:hAnsi="Times New Roman" w:cs="Times New Roman" w:hint="eastAsia"/>
          <w:color w:val="000000" w:themeColor="text1"/>
          <w:sz w:val="24"/>
          <w:szCs w:val="24"/>
        </w:rPr>
        <w:t>软件设计架构，前端在本文中指的是浏览器端，后端指的服务器端，在后台服务器端，通常用于接收传感器采集的各种运行状态数据，并将其按照指定格式存储在数据库中。后台服务器框架采用基于</w:t>
      </w:r>
      <w:r>
        <w:rPr>
          <w:rFonts w:ascii="Times New Roman" w:eastAsia="宋体" w:hAnsi="Times New Roman" w:cs="Times New Roman" w:hint="eastAsia"/>
          <w:color w:val="000000" w:themeColor="text1"/>
          <w:sz w:val="24"/>
          <w:szCs w:val="24"/>
        </w:rPr>
        <w:t>java Web</w:t>
      </w:r>
      <w:r>
        <w:rPr>
          <w:rFonts w:ascii="Times New Roman" w:eastAsia="宋体" w:hAnsi="Times New Roman" w:cs="Times New Roman" w:hint="eastAsia"/>
          <w:color w:val="000000" w:themeColor="text1"/>
          <w:sz w:val="24"/>
          <w:szCs w:val="24"/>
        </w:rPr>
        <w:t>的主流后台开发框架，主要包含的技术支撑包括轻量级</w:t>
      </w:r>
      <w:proofErr w:type="gramStart"/>
      <w:r>
        <w:rPr>
          <w:rFonts w:ascii="Times New Roman" w:eastAsia="宋体" w:hAnsi="Times New Roman" w:cs="Times New Roman" w:hint="eastAsia"/>
          <w:color w:val="000000" w:themeColor="text1"/>
          <w:sz w:val="24"/>
          <w:szCs w:val="24"/>
        </w:rPr>
        <w:t>微服务</w:t>
      </w:r>
      <w:proofErr w:type="gramEnd"/>
      <w:r>
        <w:rPr>
          <w:rFonts w:ascii="Times New Roman" w:eastAsia="宋体" w:hAnsi="Times New Roman" w:cs="Times New Roman" w:hint="eastAsia"/>
          <w:color w:val="000000" w:themeColor="text1"/>
          <w:sz w:val="24"/>
          <w:szCs w:val="24"/>
        </w:rPr>
        <w:t>框架</w:t>
      </w:r>
      <w:proofErr w:type="spellStart"/>
      <w:r>
        <w:rPr>
          <w:rFonts w:ascii="Times New Roman" w:eastAsia="宋体" w:hAnsi="Times New Roman" w:cs="Times New Roman" w:hint="eastAsia"/>
          <w:color w:val="000000" w:themeColor="text1"/>
          <w:sz w:val="24"/>
          <w:szCs w:val="24"/>
        </w:rPr>
        <w:t>SpringBoot</w:t>
      </w:r>
      <w:proofErr w:type="spellEnd"/>
      <w:r>
        <w:rPr>
          <w:rFonts w:ascii="Times New Roman" w:eastAsia="宋体" w:hAnsi="Times New Roman" w:cs="Times New Roman" w:hint="eastAsia"/>
          <w:color w:val="000000" w:themeColor="text1"/>
          <w:sz w:val="24"/>
          <w:szCs w:val="24"/>
        </w:rPr>
        <w:t>、大数据缓存框架</w:t>
      </w:r>
      <w:r>
        <w:rPr>
          <w:rFonts w:ascii="Times New Roman" w:eastAsia="宋体" w:hAnsi="Times New Roman" w:cs="Times New Roman" w:hint="eastAsia"/>
          <w:color w:val="000000" w:themeColor="text1"/>
          <w:sz w:val="24"/>
          <w:szCs w:val="24"/>
        </w:rPr>
        <w:t>Redis</w:t>
      </w:r>
      <w:r>
        <w:rPr>
          <w:rFonts w:ascii="Times New Roman" w:eastAsia="宋体" w:hAnsi="Times New Roman" w:cs="Times New Roman" w:hint="eastAsia"/>
          <w:color w:val="000000" w:themeColor="text1"/>
          <w:sz w:val="24"/>
          <w:szCs w:val="24"/>
        </w:rPr>
        <w:t>、关系型数据库</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、数据持久化框架</w:t>
      </w:r>
      <w:proofErr w:type="spellStart"/>
      <w:r>
        <w:rPr>
          <w:rFonts w:ascii="Times New Roman" w:eastAsia="宋体" w:hAnsi="Times New Roman" w:cs="Times New Roman" w:hint="eastAsia"/>
          <w:color w:val="000000" w:themeColor="text1"/>
          <w:sz w:val="24"/>
          <w:szCs w:val="24"/>
        </w:rPr>
        <w:t>Mybatis</w:t>
      </w:r>
      <w:proofErr w:type="spellEnd"/>
      <w:r>
        <w:rPr>
          <w:rFonts w:ascii="Times New Roman" w:eastAsia="宋体" w:hAnsi="Times New Roman" w:cs="Times New Roman" w:hint="eastAsia"/>
          <w:color w:val="000000" w:themeColor="text1"/>
          <w:sz w:val="24"/>
          <w:szCs w:val="24"/>
        </w:rPr>
        <w:t>-Plus</w:t>
      </w:r>
      <w:r>
        <w:rPr>
          <w:rFonts w:ascii="Times New Roman" w:eastAsia="宋体" w:hAnsi="Times New Roman" w:cs="Times New Roman" w:hint="eastAsia"/>
          <w:color w:val="000000" w:themeColor="text1"/>
          <w:sz w:val="24"/>
          <w:szCs w:val="24"/>
        </w:rPr>
        <w:t>。</w:t>
      </w:r>
    </w:p>
    <w:p w14:paraId="28B57E3D" w14:textId="77777777" w:rsidR="005D4DFB" w:rsidRDefault="00853CF7">
      <w:pPr>
        <w:pStyle w:val="a3"/>
        <w:spacing w:line="400" w:lineRule="exact"/>
        <w:ind w:firstLineChars="200" w:firstLine="480"/>
        <w:rPr>
          <w:rFonts w:ascii="Times New Roman" w:eastAsia="宋体" w:hAnsi="Times New Roman" w:cs="Times New Roman"/>
          <w:color w:val="000000" w:themeColor="text1"/>
          <w:sz w:val="24"/>
          <w:szCs w:val="24"/>
        </w:rPr>
      </w:pPr>
      <w:proofErr w:type="spellStart"/>
      <w:r>
        <w:rPr>
          <w:rFonts w:ascii="Times New Roman" w:eastAsia="宋体" w:hAnsi="Times New Roman" w:cs="Times New Roman" w:hint="eastAsia"/>
          <w:color w:val="000000" w:themeColor="text1"/>
          <w:sz w:val="24"/>
          <w:szCs w:val="24"/>
        </w:rPr>
        <w:t>Springboot</w:t>
      </w:r>
      <w:proofErr w:type="spellEnd"/>
      <w:r>
        <w:rPr>
          <w:rFonts w:ascii="Times New Roman" w:eastAsia="宋体" w:hAnsi="Times New Roman" w:cs="Times New Roman" w:hint="eastAsia"/>
          <w:color w:val="000000" w:themeColor="text1"/>
          <w:sz w:val="24"/>
          <w:szCs w:val="24"/>
        </w:rPr>
        <w:t>是目前后台用于</w:t>
      </w:r>
      <w:r>
        <w:rPr>
          <w:rFonts w:ascii="Times New Roman" w:eastAsia="宋体" w:hAnsi="Times New Roman" w:cs="Times New Roman" w:hint="eastAsia"/>
          <w:color w:val="000000" w:themeColor="text1"/>
          <w:sz w:val="24"/>
          <w:szCs w:val="24"/>
        </w:rPr>
        <w:t>Web</w:t>
      </w:r>
      <w:proofErr w:type="gramStart"/>
      <w:r>
        <w:rPr>
          <w:rFonts w:ascii="Times New Roman" w:eastAsia="宋体" w:hAnsi="Times New Roman" w:cs="Times New Roman" w:hint="eastAsia"/>
          <w:color w:val="000000" w:themeColor="text1"/>
          <w:sz w:val="24"/>
          <w:szCs w:val="24"/>
        </w:rPr>
        <w:t>微服务</w:t>
      </w:r>
      <w:proofErr w:type="gramEnd"/>
      <w:r>
        <w:rPr>
          <w:rFonts w:ascii="Times New Roman" w:eastAsia="宋体" w:hAnsi="Times New Roman" w:cs="Times New Roman" w:hint="eastAsia"/>
          <w:color w:val="000000" w:themeColor="text1"/>
          <w:sz w:val="24"/>
          <w:szCs w:val="24"/>
        </w:rPr>
        <w:t>架构开发的主流开发架构，其本身来自于</w:t>
      </w:r>
      <w:r>
        <w:rPr>
          <w:rFonts w:ascii="Times New Roman" w:eastAsia="宋体" w:hAnsi="Times New Roman" w:cs="Times New Roman" w:hint="eastAsia"/>
          <w:color w:val="000000" w:themeColor="text1"/>
          <w:sz w:val="24"/>
          <w:szCs w:val="24"/>
        </w:rPr>
        <w:t>Spring</w:t>
      </w:r>
      <w:r>
        <w:rPr>
          <w:rFonts w:ascii="Times New Roman" w:eastAsia="宋体" w:hAnsi="Times New Roman" w:cs="Times New Roman" w:hint="eastAsia"/>
          <w:color w:val="000000" w:themeColor="text1"/>
          <w:sz w:val="24"/>
          <w:szCs w:val="24"/>
        </w:rPr>
        <w:t>开发框架的轻量化。其在开发过程中简化了各种依赖包的相互调用，同时简化了</w:t>
      </w:r>
      <w:r>
        <w:rPr>
          <w:rFonts w:ascii="Times New Roman" w:eastAsia="宋体" w:hAnsi="Times New Roman" w:cs="Times New Roman" w:hint="eastAsia"/>
          <w:color w:val="000000" w:themeColor="text1"/>
          <w:sz w:val="24"/>
          <w:szCs w:val="24"/>
        </w:rPr>
        <w:t>Web</w:t>
      </w:r>
      <w:r>
        <w:rPr>
          <w:rFonts w:ascii="Times New Roman" w:eastAsia="宋体" w:hAnsi="Times New Roman" w:cs="Times New Roman" w:hint="eastAsia"/>
          <w:color w:val="000000" w:themeColor="text1"/>
          <w:sz w:val="24"/>
          <w:szCs w:val="24"/>
        </w:rPr>
        <w:t>应用的搭建过程，使得开发者能够快速构建自己想要的后台服务架构，同时，通过反射技术的引入，让前后台的交互调用变得更加简单，避免了繁琐的函数调用。</w:t>
      </w:r>
    </w:p>
    <w:p w14:paraId="55B8C50C" w14:textId="77777777" w:rsidR="005D4DFB" w:rsidRDefault="00853CF7">
      <w:pPr>
        <w:pStyle w:val="a3"/>
        <w:spacing w:line="400" w:lineRule="exact"/>
        <w:ind w:firstLineChars="200" w:firstLine="480"/>
        <w:rPr>
          <w:rFonts w:ascii="Times New Roman" w:eastAsia="宋体" w:hAnsi="Times New Roman" w:cs="Times New Roman"/>
          <w:color w:val="0602AB"/>
          <w:sz w:val="24"/>
          <w:szCs w:val="24"/>
        </w:rPr>
      </w:pPr>
      <w:r>
        <w:rPr>
          <w:rFonts w:ascii="Times New Roman" w:eastAsia="宋体" w:hAnsi="Times New Roman" w:cs="Times New Roman" w:hint="eastAsia"/>
          <w:color w:val="000000" w:themeColor="text1"/>
          <w:sz w:val="24"/>
          <w:szCs w:val="24"/>
        </w:rPr>
        <w:t>基于非关系型数据库的</w:t>
      </w:r>
      <w:r>
        <w:rPr>
          <w:rFonts w:ascii="Times New Roman" w:eastAsia="宋体" w:hAnsi="Times New Roman" w:cs="Times New Roman" w:hint="eastAsia"/>
          <w:color w:val="000000" w:themeColor="text1"/>
          <w:sz w:val="24"/>
          <w:szCs w:val="24"/>
        </w:rPr>
        <w:t>Redis</w:t>
      </w:r>
      <w:r>
        <w:rPr>
          <w:rFonts w:ascii="Times New Roman" w:eastAsia="宋体" w:hAnsi="Times New Roman" w:cs="Times New Roman" w:hint="eastAsia"/>
          <w:color w:val="000000" w:themeColor="text1"/>
          <w:sz w:val="24"/>
          <w:szCs w:val="24"/>
        </w:rPr>
        <w:t>服务架构，在面对大数据存储压力时能够很好的缓解前端访问、高频数据采集存储等环节带来的服务器压力，为后期系统功能拓展提供预留空间。其独特的非关系型</w:t>
      </w:r>
      <w:r>
        <w:rPr>
          <w:rFonts w:ascii="Times New Roman" w:eastAsia="宋体" w:hAnsi="Times New Roman" w:cs="Times New Roman" w:hint="eastAsia"/>
          <w:color w:val="000000" w:themeColor="text1"/>
          <w:sz w:val="24"/>
          <w:szCs w:val="24"/>
        </w:rPr>
        <w:t xml:space="preserve">key-value </w:t>
      </w:r>
      <w:r>
        <w:rPr>
          <w:rFonts w:ascii="Times New Roman" w:eastAsia="宋体" w:hAnsi="Times New Roman" w:cs="Times New Roman" w:hint="eastAsia"/>
          <w:color w:val="000000" w:themeColor="text1"/>
          <w:sz w:val="24"/>
          <w:szCs w:val="24"/>
        </w:rPr>
        <w:t>键值对的存储形式有效的支撑高并发条件</w:t>
      </w:r>
      <w:proofErr w:type="gramStart"/>
      <w:r>
        <w:rPr>
          <w:rFonts w:ascii="Times New Roman" w:eastAsia="宋体" w:hAnsi="Times New Roman" w:cs="Times New Roman" w:hint="eastAsia"/>
          <w:color w:val="000000" w:themeColor="text1"/>
          <w:sz w:val="24"/>
          <w:szCs w:val="24"/>
        </w:rPr>
        <w:t>下数据</w:t>
      </w:r>
      <w:proofErr w:type="gramEnd"/>
      <w:r>
        <w:rPr>
          <w:rFonts w:ascii="Times New Roman" w:eastAsia="宋体" w:hAnsi="Times New Roman" w:cs="Times New Roman" w:hint="eastAsia"/>
          <w:color w:val="000000" w:themeColor="text1"/>
          <w:sz w:val="24"/>
          <w:szCs w:val="24"/>
        </w:rPr>
        <w:t>缓存、存储压力。归功于其独特的数据存储方式，使得其具有极高的数据读写速度，高速的数据存储可以满足多传感器实时数据缓存存储的需要。</w:t>
      </w:r>
    </w:p>
    <w:p w14:paraId="2C6C43DD" w14:textId="77777777" w:rsidR="005D4DFB" w:rsidRDefault="00853CF7">
      <w:pPr>
        <w:pStyle w:val="a3"/>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非关系的型的缓存数据库，虽然存储速度很快但由于其不支持</w:t>
      </w:r>
      <w:r>
        <w:rPr>
          <w:rFonts w:ascii="Times New Roman" w:eastAsia="宋体" w:hAnsi="Times New Roman" w:cs="Times New Roman" w:hint="eastAsia"/>
          <w:color w:val="000000" w:themeColor="text1"/>
          <w:sz w:val="24"/>
          <w:szCs w:val="24"/>
        </w:rPr>
        <w:t>SQL</w:t>
      </w:r>
      <w:r>
        <w:rPr>
          <w:rFonts w:ascii="Times New Roman" w:eastAsia="宋体" w:hAnsi="Times New Roman" w:cs="Times New Roman" w:hint="eastAsia"/>
          <w:color w:val="000000" w:themeColor="text1"/>
          <w:sz w:val="24"/>
          <w:szCs w:val="24"/>
        </w:rPr>
        <w:t>，因此在实际的应用中仍需要关系型数据库作为数据永久存储的方案，关系型数据主要包括</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w:t>
      </w:r>
      <w:proofErr w:type="spellStart"/>
      <w:r>
        <w:rPr>
          <w:rFonts w:ascii="Times New Roman" w:eastAsia="宋体" w:hAnsi="Times New Roman" w:cs="Times New Roman" w:hint="eastAsia"/>
          <w:color w:val="000000" w:themeColor="text1"/>
          <w:sz w:val="24"/>
          <w:szCs w:val="24"/>
        </w:rPr>
        <w:t>Oracal</w:t>
      </w:r>
      <w:proofErr w:type="spellEnd"/>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PostgreSQL</w:t>
      </w:r>
      <w:r>
        <w:rPr>
          <w:rFonts w:ascii="Times New Roman" w:eastAsia="宋体" w:hAnsi="Times New Roman" w:cs="Times New Roman" w:hint="eastAsia"/>
          <w:color w:val="000000" w:themeColor="text1"/>
          <w:sz w:val="24"/>
          <w:szCs w:val="24"/>
        </w:rPr>
        <w:t>等，本文中采用基于免费服务的</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数据库，因为其对各类数据的良好支持，以及经过多年实际工程应用的检验证明其优秀的可拓展性，</w:t>
      </w:r>
      <w:proofErr w:type="spellStart"/>
      <w:r>
        <w:rPr>
          <w:rFonts w:ascii="Times New Roman" w:eastAsia="宋体" w:hAnsi="Times New Roman" w:cs="Times New Roman" w:hint="eastAsia"/>
          <w:color w:val="000000" w:themeColor="text1"/>
          <w:sz w:val="24"/>
          <w:szCs w:val="24"/>
        </w:rPr>
        <w:t>Oracal</w:t>
      </w:r>
      <w:proofErr w:type="spellEnd"/>
      <w:r>
        <w:rPr>
          <w:rFonts w:ascii="Times New Roman" w:eastAsia="宋体" w:hAnsi="Times New Roman" w:cs="Times New Roman" w:hint="eastAsia"/>
          <w:color w:val="000000" w:themeColor="text1"/>
          <w:sz w:val="24"/>
          <w:szCs w:val="24"/>
        </w:rPr>
        <w:t>数据库因为其昂贵的收费及数据库必须由甲骨文公司负责，因此缺乏数据的安全性保障，</w:t>
      </w:r>
      <w:r>
        <w:rPr>
          <w:rFonts w:ascii="Times New Roman" w:eastAsia="宋体" w:hAnsi="Times New Roman" w:cs="Times New Roman" w:hint="eastAsia"/>
          <w:color w:val="000000" w:themeColor="text1"/>
          <w:sz w:val="24"/>
          <w:szCs w:val="24"/>
        </w:rPr>
        <w:t>PostgreSQL</w:t>
      </w:r>
      <w:r>
        <w:rPr>
          <w:rFonts w:ascii="Times New Roman" w:eastAsia="宋体" w:hAnsi="Times New Roman" w:cs="Times New Roman" w:hint="eastAsia"/>
          <w:color w:val="000000" w:themeColor="text1"/>
          <w:sz w:val="24"/>
          <w:szCs w:val="24"/>
        </w:rPr>
        <w:t>对图形数据有良好的支持，但目前在国内的应用还是很少，同时数据库的稳定及对其使用者的技术门槛有着一定要求，不利于后期功能拓展及数据库扩容。</w:t>
      </w:r>
      <w:proofErr w:type="spellStart"/>
      <w:r>
        <w:rPr>
          <w:rFonts w:ascii="Times New Roman" w:eastAsia="宋体" w:hAnsi="Times New Roman" w:cs="Times New Roman" w:hint="eastAsia"/>
          <w:color w:val="000000" w:themeColor="text1"/>
          <w:sz w:val="24"/>
          <w:szCs w:val="24"/>
        </w:rPr>
        <w:t>Mybatis</w:t>
      </w:r>
      <w:proofErr w:type="spellEnd"/>
      <w:r>
        <w:rPr>
          <w:rFonts w:ascii="Times New Roman" w:eastAsia="宋体" w:hAnsi="Times New Roman" w:cs="Times New Roman" w:hint="eastAsia"/>
          <w:color w:val="000000" w:themeColor="text1"/>
          <w:sz w:val="24"/>
          <w:szCs w:val="24"/>
        </w:rPr>
        <w:t>-plus</w:t>
      </w:r>
      <w:r>
        <w:rPr>
          <w:rFonts w:ascii="Times New Roman" w:eastAsia="宋体" w:hAnsi="Times New Roman" w:cs="Times New Roman" w:hint="eastAsia"/>
          <w:color w:val="000000" w:themeColor="text1"/>
          <w:sz w:val="24"/>
          <w:szCs w:val="24"/>
        </w:rPr>
        <w:t>是开源的持久层框架，其实现了对</w:t>
      </w:r>
      <w:r>
        <w:rPr>
          <w:rFonts w:ascii="Times New Roman" w:eastAsia="宋体" w:hAnsi="Times New Roman" w:cs="Times New Roman" w:hint="eastAsia"/>
          <w:color w:val="000000" w:themeColor="text1"/>
          <w:sz w:val="24"/>
          <w:szCs w:val="24"/>
        </w:rPr>
        <w:t>JDBC</w:t>
      </w:r>
      <w:r>
        <w:rPr>
          <w:rFonts w:ascii="Times New Roman" w:eastAsia="宋体" w:hAnsi="Times New Roman" w:cs="Times New Roman" w:hint="eastAsia"/>
          <w:color w:val="000000" w:themeColor="text1"/>
          <w:sz w:val="24"/>
          <w:szCs w:val="24"/>
        </w:rPr>
        <w:t>的简单封装，通过该中间件实现对数据库的增、</w:t>
      </w:r>
      <w:proofErr w:type="gramStart"/>
      <w:r>
        <w:rPr>
          <w:rFonts w:ascii="Times New Roman" w:eastAsia="宋体" w:hAnsi="Times New Roman" w:cs="Times New Roman" w:hint="eastAsia"/>
          <w:color w:val="000000" w:themeColor="text1"/>
          <w:sz w:val="24"/>
          <w:szCs w:val="24"/>
        </w:rPr>
        <w:t>删</w:t>
      </w:r>
      <w:proofErr w:type="gramEnd"/>
      <w:r>
        <w:rPr>
          <w:rFonts w:ascii="Times New Roman" w:eastAsia="宋体" w:hAnsi="Times New Roman" w:cs="Times New Roman" w:hint="eastAsia"/>
          <w:color w:val="000000" w:themeColor="text1"/>
          <w:sz w:val="24"/>
          <w:szCs w:val="24"/>
        </w:rPr>
        <w:t>、改、查等操作。从而避免开发者对原生</w:t>
      </w:r>
      <w:r>
        <w:rPr>
          <w:rFonts w:ascii="Times New Roman" w:eastAsia="宋体" w:hAnsi="Times New Roman" w:cs="Times New Roman" w:hint="eastAsia"/>
          <w:color w:val="000000" w:themeColor="text1"/>
          <w:sz w:val="24"/>
          <w:szCs w:val="24"/>
        </w:rPr>
        <w:t>SQL</w:t>
      </w:r>
      <w:r>
        <w:rPr>
          <w:rFonts w:ascii="Times New Roman" w:eastAsia="宋体" w:hAnsi="Times New Roman" w:cs="Times New Roman" w:hint="eastAsia"/>
          <w:color w:val="000000" w:themeColor="text1"/>
          <w:sz w:val="24"/>
          <w:szCs w:val="24"/>
        </w:rPr>
        <w:t>的频繁调用，不利于程序的稳定性运行。</w:t>
      </w:r>
    </w:p>
    <w:p w14:paraId="50743B58" w14:textId="77777777" w:rsidR="005D4DFB" w:rsidRDefault="00853CF7">
      <w:pPr>
        <w:pStyle w:val="a3"/>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前端页面采用</w:t>
      </w:r>
      <w:proofErr w:type="spellStart"/>
      <w:r>
        <w:rPr>
          <w:rFonts w:ascii="Times New Roman" w:eastAsia="宋体" w:hAnsi="Times New Roman" w:cs="Times New Roman" w:hint="eastAsia"/>
          <w:color w:val="000000" w:themeColor="text1"/>
          <w:sz w:val="24"/>
          <w:szCs w:val="24"/>
        </w:rPr>
        <w:t>VUE+JavaScript+HTML</w:t>
      </w:r>
      <w:proofErr w:type="spellEnd"/>
      <w:r>
        <w:rPr>
          <w:rFonts w:ascii="Times New Roman" w:eastAsia="宋体" w:hAnsi="Times New Roman" w:cs="Times New Roman" w:hint="eastAsia"/>
          <w:color w:val="000000" w:themeColor="text1"/>
          <w:sz w:val="24"/>
          <w:szCs w:val="24"/>
        </w:rPr>
        <w:t>架构进行开发，同时结合</w:t>
      </w:r>
      <w:proofErr w:type="spellStart"/>
      <w:r>
        <w:rPr>
          <w:rFonts w:ascii="Times New Roman" w:eastAsia="宋体" w:hAnsi="Times New Roman" w:cs="Times New Roman" w:hint="eastAsia"/>
          <w:color w:val="000000" w:themeColor="text1"/>
          <w:sz w:val="24"/>
          <w:szCs w:val="24"/>
        </w:rPr>
        <w:t>ElementUI</w:t>
      </w:r>
      <w:proofErr w:type="spellEnd"/>
      <w:r>
        <w:rPr>
          <w:rFonts w:ascii="Times New Roman" w:eastAsia="宋体" w:hAnsi="Times New Roman" w:cs="Times New Roman" w:hint="eastAsia"/>
          <w:color w:val="000000" w:themeColor="text1"/>
          <w:sz w:val="24"/>
          <w:szCs w:val="24"/>
        </w:rPr>
        <w:t>对页面中的图表数据实现快速刷新，设计好的前端可视化界面由</w:t>
      </w:r>
      <w:r>
        <w:rPr>
          <w:rFonts w:ascii="Times New Roman" w:eastAsia="宋体" w:hAnsi="Times New Roman" w:cs="Times New Roman" w:hint="eastAsia"/>
          <w:color w:val="000000" w:themeColor="text1"/>
          <w:sz w:val="24"/>
          <w:szCs w:val="24"/>
        </w:rPr>
        <w:t xml:space="preserve">Nginx </w:t>
      </w:r>
      <w:r>
        <w:rPr>
          <w:rFonts w:ascii="Times New Roman" w:eastAsia="宋体" w:hAnsi="Times New Roman" w:cs="Times New Roman" w:hint="eastAsia"/>
          <w:color w:val="000000" w:themeColor="text1"/>
          <w:sz w:val="24"/>
          <w:szCs w:val="24"/>
        </w:rPr>
        <w:t>服务器进行部署和代理，</w:t>
      </w:r>
      <w:r>
        <w:rPr>
          <w:rFonts w:ascii="Times New Roman" w:eastAsia="宋体" w:hAnsi="Times New Roman" w:cs="Times New Roman" w:hint="eastAsia"/>
          <w:color w:val="000000" w:themeColor="text1"/>
          <w:sz w:val="24"/>
          <w:szCs w:val="24"/>
        </w:rPr>
        <w:t xml:space="preserve">Nginx </w:t>
      </w:r>
      <w:r>
        <w:rPr>
          <w:rFonts w:ascii="Times New Roman" w:eastAsia="宋体" w:hAnsi="Times New Roman" w:cs="Times New Roman" w:hint="eastAsia"/>
          <w:color w:val="000000" w:themeColor="text1"/>
          <w:sz w:val="24"/>
          <w:szCs w:val="24"/>
        </w:rPr>
        <w:t>服务器是一种</w:t>
      </w:r>
      <w:r>
        <w:rPr>
          <w:rFonts w:ascii="Times New Roman" w:eastAsia="宋体" w:hAnsi="Times New Roman" w:cs="Times New Roman" w:hint="eastAsia"/>
          <w:color w:val="000000" w:themeColor="text1"/>
          <w:sz w:val="24"/>
          <w:szCs w:val="24"/>
        </w:rPr>
        <w:t>HTTP</w:t>
      </w:r>
      <w:r>
        <w:rPr>
          <w:rFonts w:ascii="Times New Roman" w:eastAsia="宋体" w:hAnsi="Times New Roman" w:cs="Times New Roman" w:hint="eastAsia"/>
          <w:color w:val="000000" w:themeColor="text1"/>
          <w:sz w:val="24"/>
          <w:szCs w:val="24"/>
        </w:rPr>
        <w:t>反向代理</w:t>
      </w:r>
      <w:r>
        <w:rPr>
          <w:rFonts w:ascii="Times New Roman" w:eastAsia="宋体" w:hAnsi="Times New Roman" w:cs="Times New Roman" w:hint="eastAsia"/>
          <w:color w:val="000000" w:themeColor="text1"/>
          <w:sz w:val="24"/>
          <w:szCs w:val="24"/>
        </w:rPr>
        <w:t>web</w:t>
      </w:r>
      <w:r>
        <w:rPr>
          <w:rFonts w:ascii="Times New Roman" w:eastAsia="宋体" w:hAnsi="Times New Roman" w:cs="Times New Roman" w:hint="eastAsia"/>
          <w:color w:val="000000" w:themeColor="text1"/>
          <w:sz w:val="24"/>
          <w:szCs w:val="24"/>
        </w:rPr>
        <w:t>服务器，是前端的常用代理服务器，具有良好的访问请求分发，以及后台推送反向代理作用。软件设计架构如下图</w:t>
      </w:r>
      <w:r>
        <w:rPr>
          <w:rFonts w:ascii="Times New Roman" w:eastAsia="宋体" w:hAnsi="Times New Roman" w:cs="Times New Roman" w:hint="eastAsia"/>
          <w:color w:val="000000" w:themeColor="text1"/>
          <w:sz w:val="24"/>
          <w:szCs w:val="24"/>
        </w:rPr>
        <w:t>5.2</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4FD419DD" w14:textId="77777777">
        <w:tc>
          <w:tcPr>
            <w:tcW w:w="5000" w:type="pct"/>
            <w:tcBorders>
              <w:top w:val="nil"/>
              <w:left w:val="nil"/>
              <w:bottom w:val="nil"/>
              <w:right w:val="nil"/>
            </w:tcBorders>
            <w:tcMar>
              <w:top w:w="0" w:type="dxa"/>
              <w:left w:w="0" w:type="dxa"/>
              <w:bottom w:w="0" w:type="dxa"/>
              <w:right w:w="0" w:type="dxa"/>
            </w:tcMar>
          </w:tcPr>
          <w:p w14:paraId="16157271"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lastRenderedPageBreak/>
              <w:drawing>
                <wp:inline distT="0" distB="0" distL="114300" distR="114300" wp14:anchorId="0E8A588A" wp14:editId="6C735F3A">
                  <wp:extent cx="4560570" cy="3527425"/>
                  <wp:effectExtent l="0" t="0" r="0" b="15875"/>
                  <wp:docPr id="1" name="图片 1" descr="第五章软件设计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第五章软件设计架构"/>
                          <pic:cNvPicPr>
                            <a:picLocks noChangeAspect="1"/>
                          </pic:cNvPicPr>
                        </pic:nvPicPr>
                        <pic:blipFill>
                          <a:blip r:embed="rId568"/>
                          <a:srcRect t="3695" b="3848"/>
                          <a:stretch>
                            <a:fillRect/>
                          </a:stretch>
                        </pic:blipFill>
                        <pic:spPr>
                          <a:xfrm>
                            <a:off x="0" y="0"/>
                            <a:ext cx="4560570" cy="3527425"/>
                          </a:xfrm>
                          <a:prstGeom prst="rect">
                            <a:avLst/>
                          </a:prstGeom>
                        </pic:spPr>
                      </pic:pic>
                    </a:graphicData>
                  </a:graphic>
                </wp:inline>
              </w:drawing>
            </w:r>
          </w:p>
        </w:tc>
      </w:tr>
      <w:tr w:rsidR="005D4DFB" w14:paraId="3940AE69" w14:textId="77777777">
        <w:trPr>
          <w:trHeight w:val="297"/>
        </w:trPr>
        <w:tc>
          <w:tcPr>
            <w:tcW w:w="5000" w:type="pct"/>
            <w:tcBorders>
              <w:top w:val="nil"/>
              <w:left w:val="nil"/>
              <w:bottom w:val="nil"/>
              <w:right w:val="nil"/>
            </w:tcBorders>
            <w:tcMar>
              <w:top w:w="0" w:type="dxa"/>
              <w:left w:w="0" w:type="dxa"/>
              <w:bottom w:w="0" w:type="dxa"/>
              <w:right w:w="0" w:type="dxa"/>
            </w:tcMar>
          </w:tcPr>
          <w:p w14:paraId="16F111B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color w:val="000000" w:themeColor="text1"/>
                <w:szCs w:val="21"/>
              </w:rPr>
              <w:t>图</w:t>
            </w:r>
            <w:r>
              <w:rPr>
                <w:rFonts w:ascii="Times New Roman" w:eastAsia="宋体" w:hAnsi="Times New Roman" w:cs="Times New Roman" w:hint="eastAsia"/>
                <w:color w:val="000000" w:themeColor="text1"/>
                <w:szCs w:val="21"/>
              </w:rPr>
              <w:t xml:space="preserve">5.2 </w:t>
            </w:r>
            <w:r>
              <w:rPr>
                <w:rFonts w:ascii="Times New Roman" w:eastAsia="宋体" w:hAnsi="Times New Roman" w:cs="Times New Roman" w:hint="eastAsia"/>
                <w:color w:val="000000" w:themeColor="text1"/>
                <w:szCs w:val="21"/>
              </w:rPr>
              <w:t>系统软件设计架构</w:t>
            </w:r>
          </w:p>
        </w:tc>
      </w:tr>
      <w:tr w:rsidR="005D4DFB" w14:paraId="35B29998" w14:textId="77777777">
        <w:tc>
          <w:tcPr>
            <w:tcW w:w="5000" w:type="pct"/>
            <w:tcBorders>
              <w:top w:val="nil"/>
              <w:left w:val="nil"/>
              <w:bottom w:val="nil"/>
              <w:right w:val="nil"/>
            </w:tcBorders>
            <w:tcMar>
              <w:top w:w="0" w:type="dxa"/>
              <w:left w:w="0" w:type="dxa"/>
              <w:bottom w:w="0" w:type="dxa"/>
              <w:right w:w="0" w:type="dxa"/>
            </w:tcMar>
          </w:tcPr>
          <w:p w14:paraId="016FB655"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color w:val="000000" w:themeColor="text1"/>
                <w:szCs w:val="21"/>
              </w:rPr>
              <w:t>Fig.</w:t>
            </w:r>
            <w:r>
              <w:rPr>
                <w:rFonts w:ascii="Times New Roman" w:eastAsia="宋体" w:hAnsi="Times New Roman" w:cs="Times New Roman" w:hint="eastAsia"/>
                <w:color w:val="000000" w:themeColor="text1"/>
                <w:szCs w:val="21"/>
              </w:rPr>
              <w:t>5.2 System Software Design Architecture</w:t>
            </w:r>
          </w:p>
        </w:tc>
      </w:tr>
    </w:tbl>
    <w:p w14:paraId="1FBB3756" w14:textId="77777777" w:rsidR="005D4DFB" w:rsidRDefault="005D4DFB">
      <w:pPr>
        <w:rPr>
          <w:rFonts w:ascii="Times New Roman" w:eastAsia="宋体" w:hAnsi="Times New Roman" w:cs="Times New Roman"/>
          <w:color w:val="000000" w:themeColor="text1"/>
          <w:sz w:val="24"/>
          <w:szCs w:val="24"/>
        </w:rPr>
      </w:pPr>
    </w:p>
    <w:p w14:paraId="6C469862" w14:textId="77777777" w:rsidR="005D4DFB" w:rsidRDefault="00853CF7">
      <w:pPr>
        <w:pStyle w:val="2"/>
        <w:rPr>
          <w:color w:val="000000" w:themeColor="text1"/>
        </w:rPr>
      </w:pPr>
      <w:bookmarkStart w:id="139" w:name="_Toc68539029"/>
      <w:bookmarkStart w:id="140" w:name="_Toc125207196"/>
      <w:r>
        <w:rPr>
          <w:color w:val="000000" w:themeColor="text1"/>
        </w:rPr>
        <w:t>5.</w:t>
      </w:r>
      <w:r>
        <w:rPr>
          <w:rFonts w:hint="eastAsia"/>
          <w:color w:val="000000" w:themeColor="text1"/>
        </w:rPr>
        <w:t>3</w:t>
      </w:r>
      <w:r>
        <w:rPr>
          <w:color w:val="000000" w:themeColor="text1"/>
        </w:rPr>
        <w:t xml:space="preserve"> </w:t>
      </w:r>
      <w:r>
        <w:rPr>
          <w:rFonts w:hint="eastAsia"/>
          <w:color w:val="000000" w:themeColor="text1"/>
        </w:rPr>
        <w:t>整流罩温湿</w:t>
      </w:r>
      <w:proofErr w:type="gramStart"/>
      <w:r>
        <w:rPr>
          <w:rFonts w:hint="eastAsia"/>
          <w:color w:val="000000" w:themeColor="text1"/>
        </w:rPr>
        <w:t>度预测</w:t>
      </w:r>
      <w:proofErr w:type="gramEnd"/>
      <w:r>
        <w:rPr>
          <w:rFonts w:hint="eastAsia"/>
          <w:color w:val="000000" w:themeColor="text1"/>
        </w:rPr>
        <w:t>监控系统平台</w:t>
      </w:r>
      <w:r>
        <w:rPr>
          <w:color w:val="000000" w:themeColor="text1"/>
        </w:rPr>
        <w:t>详细设计</w:t>
      </w:r>
      <w:bookmarkEnd w:id="139"/>
      <w:bookmarkEnd w:id="140"/>
    </w:p>
    <w:p w14:paraId="6B50E601"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分析整流罩空调系统现有设备情况和罩内温湿度监测平台的实际需要，得出整流罩温湿度监测平台设计应满足以下设计原则：</w:t>
      </w:r>
    </w:p>
    <w:p w14:paraId="19949EB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①</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集成性</w:t>
      </w:r>
    </w:p>
    <w:p w14:paraId="7598962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w:t>
      </w:r>
      <w:r>
        <w:rPr>
          <w:rFonts w:ascii="Times New Roman" w:eastAsia="宋体" w:hAnsi="Times New Roman" w:cs="Times New Roman"/>
          <w:color w:val="000000" w:themeColor="text1"/>
          <w:sz w:val="24"/>
          <w:szCs w:val="24"/>
        </w:rPr>
        <w:t>系统的搭建</w:t>
      </w:r>
      <w:r>
        <w:rPr>
          <w:rFonts w:ascii="Times New Roman" w:eastAsia="宋体" w:hAnsi="Times New Roman" w:cs="Times New Roman" w:hint="eastAsia"/>
          <w:color w:val="000000" w:themeColor="text1"/>
          <w:sz w:val="24"/>
          <w:szCs w:val="24"/>
        </w:rPr>
        <w:t>需要考虑整流罩内温湿度监测系统、送风管路监测系统、新风预处理系统温湿度监测，制冷系统温湿度监测、空调后处理系统温湿度监测等多模块、多功能集成</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通过集中采集分析各模块传感器数据，进行数据持久化后，将数据传输至</w:t>
      </w:r>
      <w:r>
        <w:rPr>
          <w:rFonts w:ascii="Times New Roman" w:eastAsia="宋体" w:hAnsi="Times New Roman" w:cs="Times New Roman" w:hint="eastAsia"/>
          <w:color w:val="000000" w:themeColor="text1"/>
          <w:sz w:val="24"/>
          <w:szCs w:val="24"/>
        </w:rPr>
        <w:t>web</w:t>
      </w:r>
      <w:r>
        <w:rPr>
          <w:rFonts w:ascii="Times New Roman" w:eastAsia="宋体" w:hAnsi="Times New Roman" w:cs="Times New Roman" w:hint="eastAsia"/>
          <w:color w:val="000000" w:themeColor="text1"/>
          <w:sz w:val="24"/>
          <w:szCs w:val="24"/>
        </w:rPr>
        <w:t>前端界面，方面操作人员监测各模块温湿度变化，从而指导整流</w:t>
      </w:r>
      <w:proofErr w:type="gramStart"/>
      <w:r>
        <w:rPr>
          <w:rFonts w:ascii="Times New Roman" w:eastAsia="宋体" w:hAnsi="Times New Roman" w:cs="Times New Roman" w:hint="eastAsia"/>
          <w:color w:val="000000" w:themeColor="text1"/>
          <w:sz w:val="24"/>
          <w:szCs w:val="24"/>
        </w:rPr>
        <w:t>罩维保</w:t>
      </w:r>
      <w:proofErr w:type="gramEnd"/>
      <w:r>
        <w:rPr>
          <w:rFonts w:ascii="Times New Roman" w:eastAsia="宋体" w:hAnsi="Times New Roman" w:cs="Times New Roman" w:hint="eastAsia"/>
          <w:color w:val="000000" w:themeColor="text1"/>
          <w:sz w:val="24"/>
          <w:szCs w:val="24"/>
        </w:rPr>
        <w:t>任务的进行。</w:t>
      </w:r>
    </w:p>
    <w:p w14:paraId="79C6778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安全性</w:t>
      </w:r>
    </w:p>
    <w:p w14:paraId="4DE3F94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w:t>
      </w:r>
      <w:r>
        <w:rPr>
          <w:rFonts w:ascii="Times New Roman" w:eastAsia="宋体" w:hAnsi="Times New Roman" w:cs="Times New Roman"/>
          <w:color w:val="000000" w:themeColor="text1"/>
          <w:sz w:val="24"/>
          <w:szCs w:val="24"/>
        </w:rPr>
        <w:t>系统的开发</w:t>
      </w:r>
      <w:r>
        <w:rPr>
          <w:rFonts w:ascii="Times New Roman" w:eastAsia="宋体" w:hAnsi="Times New Roman" w:cs="Times New Roman" w:hint="eastAsia"/>
          <w:color w:val="000000" w:themeColor="text1"/>
          <w:sz w:val="24"/>
          <w:szCs w:val="24"/>
        </w:rPr>
        <w:t>涉及安全机密，保障过程数据的传输、存储应充分考虑安全性。保障数据的传输</w:t>
      </w:r>
      <w:r>
        <w:rPr>
          <w:rFonts w:ascii="Times New Roman" w:eastAsia="宋体" w:hAnsi="Times New Roman" w:cs="Times New Roman"/>
          <w:color w:val="000000" w:themeColor="text1"/>
          <w:sz w:val="24"/>
          <w:szCs w:val="24"/>
        </w:rPr>
        <w:t>采用</w:t>
      </w:r>
      <w:r>
        <w:rPr>
          <w:rFonts w:ascii="Times New Roman" w:eastAsia="宋体" w:hAnsi="Times New Roman" w:cs="Times New Roman" w:hint="eastAsia"/>
          <w:color w:val="000000" w:themeColor="text1"/>
          <w:sz w:val="24"/>
          <w:szCs w:val="24"/>
        </w:rPr>
        <w:t>内网传输的同时，使用</w:t>
      </w:r>
      <w:r>
        <w:rPr>
          <w:rFonts w:ascii="Times New Roman" w:eastAsia="宋体" w:hAnsi="Times New Roman" w:cs="Times New Roman"/>
          <w:color w:val="000000" w:themeColor="text1"/>
          <w:sz w:val="24"/>
          <w:szCs w:val="24"/>
        </w:rPr>
        <w:t>安全</w:t>
      </w:r>
      <w:r>
        <w:rPr>
          <w:rFonts w:ascii="Times New Roman" w:eastAsia="宋体" w:hAnsi="Times New Roman" w:cs="Times New Roman" w:hint="eastAsia"/>
          <w:color w:val="000000" w:themeColor="text1"/>
          <w:sz w:val="24"/>
          <w:szCs w:val="24"/>
        </w:rPr>
        <w:t>系数更高的</w:t>
      </w:r>
      <w:proofErr w:type="gramStart"/>
      <w:r>
        <w:rPr>
          <w:rFonts w:ascii="Times New Roman" w:eastAsia="宋体" w:hAnsi="Times New Roman" w:cs="Times New Roman"/>
          <w:color w:val="000000" w:themeColor="text1"/>
          <w:sz w:val="24"/>
          <w:szCs w:val="24"/>
        </w:rPr>
        <w:t>的</w:t>
      </w:r>
      <w:proofErr w:type="gramEnd"/>
      <w:r>
        <w:rPr>
          <w:rFonts w:ascii="Times New Roman" w:eastAsia="宋体" w:hAnsi="Times New Roman" w:cs="Times New Roman" w:hint="eastAsia"/>
          <w:color w:val="000000" w:themeColor="text1"/>
          <w:sz w:val="24"/>
          <w:szCs w:val="24"/>
        </w:rPr>
        <w:t>http2.0</w:t>
      </w:r>
      <w:r>
        <w:rPr>
          <w:rFonts w:ascii="Times New Roman" w:eastAsia="宋体" w:hAnsi="Times New Roman" w:cs="Times New Roman"/>
          <w:color w:val="000000" w:themeColor="text1"/>
          <w:sz w:val="24"/>
          <w:szCs w:val="24"/>
        </w:rPr>
        <w:t>传输协议并对数据进行</w:t>
      </w:r>
      <w:r>
        <w:rPr>
          <w:rFonts w:ascii="Times New Roman" w:eastAsia="宋体" w:hAnsi="Times New Roman" w:cs="Times New Roman" w:hint="eastAsia"/>
          <w:color w:val="000000" w:themeColor="text1"/>
          <w:sz w:val="24"/>
          <w:szCs w:val="24"/>
        </w:rPr>
        <w:t>加密和备份，以保障传输过程的安全。数据存储的设计也应该考虑权限校验等安全性保障措施。</w:t>
      </w:r>
    </w:p>
    <w:p w14:paraId="3DDE785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③</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可扩展性</w:t>
      </w:r>
    </w:p>
    <w:p w14:paraId="1ABBD596" w14:textId="77777777" w:rsidR="005D4DFB" w:rsidRDefault="00853CF7">
      <w:pPr>
        <w:spacing w:line="400" w:lineRule="exact"/>
        <w:ind w:firstLineChars="200" w:firstLine="480"/>
      </w:pPr>
      <w:r>
        <w:rPr>
          <w:rFonts w:ascii="Times New Roman" w:eastAsia="宋体" w:hAnsi="Times New Roman" w:cs="Times New Roman" w:hint="eastAsia"/>
          <w:color w:val="000000" w:themeColor="text1"/>
          <w:sz w:val="24"/>
          <w:szCs w:val="24"/>
        </w:rPr>
        <w:t>随着技术的迭代更新，系统的功能需求会越来宽泛，同时对硬件设备，软件接口的可拓展性也提出了更多要求，因此系统在开发的过程中要注意预留软件接</w:t>
      </w:r>
      <w:r>
        <w:rPr>
          <w:rFonts w:ascii="Times New Roman" w:eastAsia="宋体" w:hAnsi="Times New Roman" w:cs="Times New Roman" w:hint="eastAsia"/>
          <w:color w:val="000000" w:themeColor="text1"/>
          <w:sz w:val="24"/>
          <w:szCs w:val="24"/>
        </w:rPr>
        <w:lastRenderedPageBreak/>
        <w:t>口配置功能，在未来有新增传感器检测需求时，能很好的兼容新传感器数据接入、数据存储、数据展示等需求。同时系统本身应轻量化易维护，技术规范明确。</w:t>
      </w:r>
    </w:p>
    <w:p w14:paraId="32FD9A82" w14:textId="77777777" w:rsidR="005D4DFB" w:rsidRDefault="00853CF7">
      <w:pPr>
        <w:pStyle w:val="3"/>
        <w:rPr>
          <w:color w:val="000000" w:themeColor="text1"/>
        </w:rPr>
      </w:pPr>
      <w:bookmarkStart w:id="141" w:name="_Toc68539030"/>
      <w:bookmarkStart w:id="142" w:name="_Toc125207197"/>
      <w:r>
        <w:rPr>
          <w:color w:val="000000" w:themeColor="text1"/>
        </w:rPr>
        <w:t>5.</w:t>
      </w:r>
      <w:r>
        <w:rPr>
          <w:rFonts w:hint="eastAsia"/>
          <w:color w:val="000000" w:themeColor="text1"/>
        </w:rPr>
        <w:t>3</w:t>
      </w:r>
      <w:r>
        <w:rPr>
          <w:color w:val="000000" w:themeColor="text1"/>
        </w:rPr>
        <w:t xml:space="preserve">.1 </w:t>
      </w:r>
      <w:r>
        <w:rPr>
          <w:rFonts w:hint="eastAsia"/>
          <w:color w:val="000000" w:themeColor="text1"/>
        </w:rPr>
        <w:t>数据</w:t>
      </w:r>
      <w:r>
        <w:rPr>
          <w:color w:val="000000" w:themeColor="text1"/>
        </w:rPr>
        <w:t>采集</w:t>
      </w:r>
      <w:r>
        <w:rPr>
          <w:rFonts w:hint="eastAsia"/>
          <w:color w:val="000000" w:themeColor="text1"/>
        </w:rPr>
        <w:t>模块</w:t>
      </w:r>
      <w:r>
        <w:rPr>
          <w:color w:val="000000" w:themeColor="text1"/>
        </w:rPr>
        <w:t>设计</w:t>
      </w:r>
      <w:bookmarkEnd w:id="141"/>
      <w:bookmarkEnd w:id="142"/>
    </w:p>
    <w:p w14:paraId="461D3DD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整流罩的温湿度监测系统除了需要采集整流罩内的温湿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还需要通过传感器采集整流罩空调系统各个功能模块的运行参数如压缩机输入电压、电流数据等。由于空调系统设备本身具有一些传感器设备，因此可以利用串口读取的方式从已有的运行设备中读取相关实时运行数据，从而丰富温湿度监测系统的监测内容，以便更好的为运行保障人员提供必要的运行数据支持。保障流程数据采集模块设计框图如下：</w:t>
      </w:r>
    </w:p>
    <w:p w14:paraId="6ADA98C1"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1D381BE8" w14:textId="77777777">
        <w:tc>
          <w:tcPr>
            <w:tcW w:w="5000" w:type="pct"/>
            <w:tcBorders>
              <w:top w:val="nil"/>
              <w:left w:val="nil"/>
              <w:bottom w:val="nil"/>
              <w:right w:val="nil"/>
            </w:tcBorders>
            <w:tcMar>
              <w:top w:w="0" w:type="dxa"/>
              <w:left w:w="0" w:type="dxa"/>
              <w:bottom w:w="0" w:type="dxa"/>
              <w:right w:w="0" w:type="dxa"/>
            </w:tcMar>
          </w:tcPr>
          <w:p w14:paraId="5F2305AB"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sz w:val="24"/>
                <w:szCs w:val="24"/>
                <w:lang w:bidi="ar"/>
              </w:rPr>
              <w:object w:dxaOrig="5340" w:dyaOrig="3559" w14:anchorId="6181B9F1">
                <v:shape id="_x0000_i1296" type="#_x0000_t75" style="width:267pt;height:177.6pt" o:ole="">
                  <v:imagedata r:id="rId569" o:title=""/>
                  <o:lock v:ext="edit" aspectratio="f"/>
                </v:shape>
                <o:OLEObject Type="Embed" ProgID="Visio.Drawing.15" ShapeID="_x0000_i1296" DrawAspect="Content" ObjectID="_1735859644" r:id="rId570"/>
              </w:object>
            </w:r>
          </w:p>
        </w:tc>
      </w:tr>
      <w:tr w:rsidR="005D4DFB" w14:paraId="0AA95FA9" w14:textId="77777777">
        <w:tc>
          <w:tcPr>
            <w:tcW w:w="5000" w:type="pct"/>
            <w:tcBorders>
              <w:top w:val="nil"/>
              <w:left w:val="nil"/>
              <w:bottom w:val="nil"/>
              <w:right w:val="nil"/>
            </w:tcBorders>
            <w:tcMar>
              <w:top w:w="0" w:type="dxa"/>
              <w:left w:w="0" w:type="dxa"/>
              <w:bottom w:w="0" w:type="dxa"/>
              <w:right w:w="0" w:type="dxa"/>
            </w:tcMar>
          </w:tcPr>
          <w:p w14:paraId="0C93517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5.3 </w:t>
            </w:r>
            <w:r>
              <w:rPr>
                <w:rFonts w:ascii="Times New Roman" w:eastAsia="宋体" w:hAnsi="Times New Roman" w:cs="Times New Roman" w:hint="eastAsia"/>
                <w:szCs w:val="21"/>
              </w:rPr>
              <w:t>信号采集模块设计框图</w:t>
            </w:r>
          </w:p>
        </w:tc>
      </w:tr>
      <w:tr w:rsidR="005D4DFB" w14:paraId="65DBFA62" w14:textId="77777777">
        <w:tc>
          <w:tcPr>
            <w:tcW w:w="5000" w:type="pct"/>
            <w:tcBorders>
              <w:top w:val="nil"/>
              <w:left w:val="nil"/>
              <w:bottom w:val="nil"/>
              <w:right w:val="nil"/>
            </w:tcBorders>
            <w:tcMar>
              <w:top w:w="0" w:type="dxa"/>
              <w:left w:w="0" w:type="dxa"/>
              <w:bottom w:w="0" w:type="dxa"/>
              <w:right w:w="0" w:type="dxa"/>
            </w:tcMar>
          </w:tcPr>
          <w:p w14:paraId="1EC77B90"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Fig.5.3 </w:t>
            </w:r>
            <w:r>
              <w:rPr>
                <w:rFonts w:ascii="Times New Roman" w:eastAsia="宋体" w:hAnsi="Times New Roman" w:cs="Times New Roman" w:hint="eastAsia"/>
                <w:color w:val="000000"/>
                <w:kern w:val="0"/>
                <w:szCs w:val="21"/>
                <w:lang w:bidi="ar"/>
              </w:rPr>
              <w:t>Design block diagram of signal acquisition module</w:t>
            </w:r>
          </w:p>
        </w:tc>
      </w:tr>
    </w:tbl>
    <w:p w14:paraId="43216ED9"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74A64E39"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在本文中主要针对以下数据进行收集：</w:t>
      </w:r>
    </w:p>
    <w:p w14:paraId="2B13E74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 xml:space="preserve">① </w:t>
      </w:r>
      <w:r>
        <w:rPr>
          <w:rFonts w:ascii="Times New Roman" w:eastAsia="宋体" w:hAnsi="Times New Roman" w:cs="Times New Roman" w:hint="eastAsia"/>
          <w:color w:val="000000" w:themeColor="text1"/>
          <w:sz w:val="24"/>
          <w:szCs w:val="24"/>
        </w:rPr>
        <w:t>新风预处理系统</w:t>
      </w:r>
    </w:p>
    <w:p w14:paraId="359C715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新风预处理系统主要包含两种空调设备，分别是新风机组和转轮除湿机</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_Ref30135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[3]</w:t>
      </w:r>
      <w:r>
        <w:rPr>
          <w:rFonts w:ascii="Times New Roman" w:eastAsia="宋体" w:hAnsi="Times New Roman" w:cs="Times New Roman" w:hint="eastAsia"/>
          <w:color w:val="000000" w:themeColor="text1"/>
          <w:sz w:val="24"/>
          <w:szCs w:val="24"/>
          <w:vertAlign w:val="superscript"/>
        </w:rPr>
        <w:fldChar w:fldCharType="end"/>
      </w:r>
      <w:r>
        <w:rPr>
          <w:rFonts w:ascii="Times New Roman" w:eastAsia="宋体" w:hAnsi="Times New Roman" w:cs="Times New Roman" w:hint="eastAsia"/>
          <w:color w:val="000000" w:themeColor="text1"/>
          <w:sz w:val="24"/>
          <w:szCs w:val="24"/>
        </w:rPr>
        <w:t>。新风机组主要由</w:t>
      </w:r>
      <w:proofErr w:type="gramStart"/>
      <w:r>
        <w:rPr>
          <w:rFonts w:ascii="Times New Roman" w:eastAsia="宋体" w:hAnsi="Times New Roman" w:cs="Times New Roman" w:hint="eastAsia"/>
          <w:color w:val="000000" w:themeColor="text1"/>
          <w:sz w:val="24"/>
          <w:szCs w:val="24"/>
        </w:rPr>
        <w:t>表冷器</w:t>
      </w:r>
      <w:proofErr w:type="gramEnd"/>
      <w:r>
        <w:rPr>
          <w:rFonts w:ascii="Times New Roman" w:eastAsia="宋体" w:hAnsi="Times New Roman" w:cs="Times New Roman" w:hint="eastAsia"/>
          <w:color w:val="000000" w:themeColor="text1"/>
          <w:sz w:val="24"/>
          <w:szCs w:val="24"/>
        </w:rPr>
        <w:t>、风机构成，因此需要采集的监测数据</w:t>
      </w:r>
      <w:proofErr w:type="gramStart"/>
      <w:r>
        <w:rPr>
          <w:rFonts w:ascii="Times New Roman" w:eastAsia="宋体" w:hAnsi="Times New Roman" w:cs="Times New Roman" w:hint="eastAsia"/>
          <w:color w:val="000000" w:themeColor="text1"/>
          <w:sz w:val="24"/>
          <w:szCs w:val="24"/>
        </w:rPr>
        <w:t>有表冷器运行</w:t>
      </w:r>
      <w:proofErr w:type="gramEnd"/>
      <w:r>
        <w:rPr>
          <w:rFonts w:ascii="Times New Roman" w:eastAsia="宋体" w:hAnsi="Times New Roman" w:cs="Times New Roman" w:hint="eastAsia"/>
          <w:color w:val="000000" w:themeColor="text1"/>
          <w:sz w:val="24"/>
          <w:szCs w:val="24"/>
        </w:rPr>
        <w:t>电压、电流、新风口温湿度及露点检测、冷水三通阀控制反馈</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、冷水回水温度检测</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、电动调节阀控制反馈、冷水供水温度检测</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、阀门启停检测、电动风阀控制及反馈、再生进风温度检测、再生加热温度检测。</w:t>
      </w:r>
    </w:p>
    <w:p w14:paraId="4DB4518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转轮除湿机中采集的检测变量有处理风量、再生排风温度设定值、再生排风温湿度检测、转轮除湿后温湿度检测。</w:t>
      </w:r>
    </w:p>
    <w:p w14:paraId="19A8496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② 空调后处</w:t>
      </w:r>
      <w:r>
        <w:rPr>
          <w:rFonts w:ascii="Times New Roman" w:eastAsia="宋体" w:hAnsi="Times New Roman" w:cs="Times New Roman" w:hint="eastAsia"/>
          <w:color w:val="000000" w:themeColor="text1"/>
          <w:sz w:val="24"/>
          <w:szCs w:val="24"/>
        </w:rPr>
        <w:t>理系统</w:t>
      </w:r>
    </w:p>
    <w:p w14:paraId="68142E4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空调后处理系统需要采集的参数有送风机工作指示状态、冷水三通阀控制反馈</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、冷水回水温度检测</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、冷水供水温度检测</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、再冷却温湿度检测、温度检测</w:t>
      </w:r>
      <w:r>
        <w:rPr>
          <w:rFonts w:ascii="Times New Roman" w:eastAsia="宋体" w:hAnsi="Times New Roman" w:cs="Times New Roman" w:hint="eastAsia"/>
          <w:color w:val="000000" w:themeColor="text1"/>
          <w:sz w:val="24"/>
          <w:szCs w:val="24"/>
        </w:rPr>
        <w:lastRenderedPageBreak/>
        <w:t>点位</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、电加热开关状态、温度检测点位</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、送风量检测、送风温湿度及露点检测。电动风阀</w:t>
      </w:r>
      <w:proofErr w:type="gramStart"/>
      <w:r>
        <w:rPr>
          <w:rFonts w:ascii="Times New Roman" w:eastAsia="宋体" w:hAnsi="Times New Roman" w:cs="Times New Roman" w:hint="eastAsia"/>
          <w:color w:val="000000" w:themeColor="text1"/>
          <w:sz w:val="24"/>
          <w:szCs w:val="24"/>
        </w:rPr>
        <w:t>口控制</w:t>
      </w:r>
      <w:proofErr w:type="gramEnd"/>
      <w:r>
        <w:rPr>
          <w:rFonts w:ascii="Times New Roman" w:eastAsia="宋体" w:hAnsi="Times New Roman" w:cs="Times New Roman" w:hint="eastAsia"/>
          <w:color w:val="000000" w:themeColor="text1"/>
          <w:sz w:val="24"/>
          <w:szCs w:val="24"/>
        </w:rPr>
        <w:t>检测点位</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、电动风阀</w:t>
      </w:r>
      <w:proofErr w:type="gramStart"/>
      <w:r>
        <w:rPr>
          <w:rFonts w:ascii="Times New Roman" w:eastAsia="宋体" w:hAnsi="Times New Roman" w:cs="Times New Roman" w:hint="eastAsia"/>
          <w:color w:val="000000" w:themeColor="text1"/>
          <w:sz w:val="24"/>
          <w:szCs w:val="24"/>
        </w:rPr>
        <w:t>口控制</w:t>
      </w:r>
      <w:proofErr w:type="gramEnd"/>
      <w:r>
        <w:rPr>
          <w:rFonts w:ascii="Times New Roman" w:eastAsia="宋体" w:hAnsi="Times New Roman" w:cs="Times New Roman" w:hint="eastAsia"/>
          <w:color w:val="000000" w:themeColor="text1"/>
          <w:sz w:val="24"/>
          <w:szCs w:val="24"/>
        </w:rPr>
        <w:t>检测点位</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、风管电加热开关状态、风道防火阀检测、塔上送风温湿度及露点检测、电动风阀开关点位、防爆型温湿度传感器检测、其他温湿度传感器点位。</w:t>
      </w:r>
    </w:p>
    <w:p w14:paraId="69407FC2"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③</w:t>
      </w:r>
      <w:r>
        <w:rPr>
          <w:rFonts w:ascii="Times New Roman" w:eastAsia="宋体" w:hAnsi="Times New Roman" w:cs="Times New Roman" w:hint="eastAsia"/>
          <w:color w:val="000000" w:themeColor="text1"/>
          <w:sz w:val="24"/>
          <w:szCs w:val="24"/>
        </w:rPr>
        <w:t xml:space="preserve"> </w:t>
      </w:r>
      <w:r>
        <w:rPr>
          <w:rFonts w:ascii="宋体" w:eastAsia="宋体" w:hAnsi="宋体" w:cs="宋体" w:hint="eastAsia"/>
          <w:color w:val="000000" w:themeColor="text1"/>
          <w:sz w:val="24"/>
          <w:szCs w:val="24"/>
        </w:rPr>
        <w:t>制冷系统</w:t>
      </w:r>
    </w:p>
    <w:p w14:paraId="6A721C2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制冷系统主要包括冷却塔的冷却供回水温度检测、声光报警状态检测、冷水供回水检测、泵电机启</w:t>
      </w:r>
      <w:proofErr w:type="gramStart"/>
      <w:r>
        <w:rPr>
          <w:rFonts w:ascii="Times New Roman" w:eastAsia="宋体" w:hAnsi="Times New Roman" w:cs="Times New Roman" w:hint="eastAsia"/>
          <w:color w:val="000000" w:themeColor="text1"/>
          <w:sz w:val="24"/>
          <w:szCs w:val="24"/>
        </w:rPr>
        <w:t>停状态</w:t>
      </w:r>
      <w:proofErr w:type="gramEnd"/>
      <w:r>
        <w:rPr>
          <w:rFonts w:ascii="Times New Roman" w:eastAsia="宋体" w:hAnsi="Times New Roman" w:cs="Times New Roman" w:hint="eastAsia"/>
          <w:color w:val="000000" w:themeColor="text1"/>
          <w:sz w:val="24"/>
          <w:szCs w:val="24"/>
        </w:rPr>
        <w:t>检测、膨胀水箱高低水位检测、补给水泵开关状态检测、冷回水供水流量检测等。</w:t>
      </w:r>
    </w:p>
    <w:p w14:paraId="36ADF1FC" w14:textId="77777777" w:rsidR="005D4DFB" w:rsidRDefault="00853CF7">
      <w:pPr>
        <w:pStyle w:val="3"/>
        <w:rPr>
          <w:color w:val="000000" w:themeColor="text1"/>
        </w:rPr>
      </w:pPr>
      <w:bookmarkStart w:id="143" w:name="_Toc68539031"/>
      <w:bookmarkStart w:id="144" w:name="_Toc125207198"/>
      <w:r>
        <w:rPr>
          <w:color w:val="000000" w:themeColor="text1"/>
        </w:rPr>
        <w:t>5.</w:t>
      </w:r>
      <w:r>
        <w:rPr>
          <w:rFonts w:hint="eastAsia"/>
          <w:color w:val="000000" w:themeColor="text1"/>
        </w:rPr>
        <w:t>3</w:t>
      </w:r>
      <w:r>
        <w:rPr>
          <w:color w:val="000000" w:themeColor="text1"/>
        </w:rPr>
        <w:t xml:space="preserve">.2 </w:t>
      </w:r>
      <w:r>
        <w:rPr>
          <w:rFonts w:hint="eastAsia"/>
          <w:color w:val="000000" w:themeColor="text1"/>
        </w:rPr>
        <w:t>数据</w:t>
      </w:r>
      <w:r>
        <w:rPr>
          <w:color w:val="000000" w:themeColor="text1"/>
        </w:rPr>
        <w:t>传输</w:t>
      </w:r>
      <w:r>
        <w:rPr>
          <w:rFonts w:hint="eastAsia"/>
          <w:color w:val="000000" w:themeColor="text1"/>
        </w:rPr>
        <w:t>模块</w:t>
      </w:r>
      <w:r>
        <w:rPr>
          <w:color w:val="000000" w:themeColor="text1"/>
        </w:rPr>
        <w:t>设计</w:t>
      </w:r>
      <w:bookmarkEnd w:id="143"/>
      <w:bookmarkEnd w:id="144"/>
    </w:p>
    <w:p w14:paraId="4A291BC6" w14:textId="77777777" w:rsidR="005D4DFB" w:rsidRDefault="00853CF7">
      <w:pPr>
        <w:pStyle w:val="a3"/>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在整流罩的保障维护过程中各种传感器数据在完成采集后，需要通过数据传输模块将数据传输</w:t>
      </w:r>
      <w:proofErr w:type="gramStart"/>
      <w:r>
        <w:rPr>
          <w:rFonts w:ascii="Times New Roman" w:eastAsia="宋体" w:hAnsi="Times New Roman" w:cs="Times New Roman" w:hint="eastAsia"/>
          <w:color w:val="000000" w:themeColor="text1"/>
          <w:sz w:val="24"/>
          <w:szCs w:val="24"/>
        </w:rPr>
        <w:t>至数据</w:t>
      </w:r>
      <w:proofErr w:type="gramEnd"/>
      <w:r>
        <w:rPr>
          <w:rFonts w:ascii="Times New Roman" w:eastAsia="宋体" w:hAnsi="Times New Roman" w:cs="Times New Roman" w:hint="eastAsia"/>
          <w:color w:val="000000" w:themeColor="text1"/>
          <w:sz w:val="24"/>
          <w:szCs w:val="24"/>
        </w:rPr>
        <w:t>监测、数据存储等后续模块以备充分使用。在本文中主要涉及的传输协议包括</w:t>
      </w:r>
      <w:r>
        <w:rPr>
          <w:rFonts w:ascii="Times New Roman" w:eastAsia="宋体" w:hAnsi="Times New Roman" w:cs="Times New Roman" w:hint="eastAsia"/>
          <w:color w:val="000000" w:themeColor="text1"/>
          <w:sz w:val="24"/>
          <w:szCs w:val="24"/>
        </w:rPr>
        <w:t>http2.0</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TCP</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WebSocket</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UDP</w:t>
      </w:r>
      <w:r>
        <w:rPr>
          <w:rFonts w:ascii="Times New Roman" w:eastAsia="宋体" w:hAnsi="Times New Roman" w:cs="Times New Roman" w:hint="eastAsia"/>
          <w:color w:val="000000" w:themeColor="text1"/>
          <w:sz w:val="24"/>
          <w:szCs w:val="24"/>
        </w:rPr>
        <w:t>。</w:t>
      </w:r>
    </w:p>
    <w:p w14:paraId="261B62DB" w14:textId="77777777" w:rsidR="005D4DFB" w:rsidRDefault="00853CF7">
      <w:pPr>
        <w:pStyle w:val="a3"/>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①</w:t>
      </w:r>
      <w:r>
        <w:rPr>
          <w:rFonts w:ascii="Times New Roman" w:eastAsia="宋体" w:hAnsi="Times New Roman" w:cs="Times New Roman" w:hint="eastAsia"/>
          <w:color w:val="000000" w:themeColor="text1"/>
          <w:sz w:val="24"/>
          <w:szCs w:val="24"/>
        </w:rPr>
        <w:t xml:space="preserve"> http2.0</w:t>
      </w:r>
      <w:r>
        <w:rPr>
          <w:rFonts w:ascii="Times New Roman" w:eastAsia="宋体" w:hAnsi="Times New Roman" w:cs="Times New Roman" w:hint="eastAsia"/>
          <w:color w:val="000000" w:themeColor="text1"/>
          <w:sz w:val="24"/>
          <w:szCs w:val="24"/>
        </w:rPr>
        <w:t>协议：</w:t>
      </w:r>
    </w:p>
    <w:p w14:paraId="03AC42EE" w14:textId="77777777" w:rsidR="005D4DFB" w:rsidRDefault="00853CF7">
      <w:pPr>
        <w:pStyle w:val="a3"/>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http</w:t>
      </w:r>
      <w:r>
        <w:rPr>
          <w:rFonts w:ascii="Times New Roman" w:eastAsia="宋体" w:hAnsi="Times New Roman" w:cs="Times New Roman"/>
          <w:color w:val="000000" w:themeColor="text1"/>
          <w:sz w:val="24"/>
          <w:szCs w:val="24"/>
        </w:rPr>
        <w:t>2.0</w:t>
      </w:r>
      <w:r>
        <w:rPr>
          <w:rFonts w:ascii="Times New Roman" w:eastAsia="宋体" w:hAnsi="Times New Roman" w:cs="Times New Roman"/>
          <w:color w:val="000000" w:themeColor="text1"/>
          <w:sz w:val="24"/>
          <w:szCs w:val="24"/>
        </w:rPr>
        <w:t>协议在</w:t>
      </w:r>
      <w:r>
        <w:rPr>
          <w:rFonts w:ascii="Times New Roman" w:eastAsia="宋体" w:hAnsi="Times New Roman" w:cs="Times New Roman" w:hint="eastAsia"/>
          <w:color w:val="000000" w:themeColor="text1"/>
          <w:sz w:val="24"/>
          <w:szCs w:val="24"/>
        </w:rPr>
        <w:t>http</w:t>
      </w:r>
      <w:r>
        <w:rPr>
          <w:rFonts w:ascii="Times New Roman" w:eastAsia="宋体" w:hAnsi="Times New Roman" w:cs="Times New Roman"/>
          <w:color w:val="000000" w:themeColor="text1"/>
          <w:sz w:val="24"/>
          <w:szCs w:val="24"/>
        </w:rPr>
        <w:t>1.x</w:t>
      </w:r>
      <w:r>
        <w:rPr>
          <w:rFonts w:ascii="Times New Roman" w:eastAsia="宋体" w:hAnsi="Times New Roman" w:cs="Times New Roman"/>
          <w:color w:val="000000" w:themeColor="text1"/>
          <w:sz w:val="24"/>
          <w:szCs w:val="24"/>
        </w:rPr>
        <w:t>基础上</w:t>
      </w:r>
      <w:r>
        <w:rPr>
          <w:rFonts w:ascii="Times New Roman" w:eastAsia="宋体" w:hAnsi="Times New Roman" w:cs="Times New Roman" w:hint="eastAsia"/>
          <w:color w:val="000000" w:themeColor="text1"/>
          <w:sz w:val="24"/>
          <w:szCs w:val="24"/>
        </w:rPr>
        <w:t>改进了传输性能，实现了数据的高速传输，同时降低了数据延时，</w:t>
      </w:r>
      <w:r>
        <w:rPr>
          <w:rFonts w:ascii="Times New Roman" w:eastAsia="宋体" w:hAnsi="Times New Roman" w:cs="Times New Roman" w:hint="eastAsia"/>
          <w:color w:val="000000" w:themeColor="text1"/>
          <w:sz w:val="24"/>
          <w:szCs w:val="24"/>
        </w:rPr>
        <w:t>http2.0</w:t>
      </w:r>
      <w:r>
        <w:rPr>
          <w:rFonts w:ascii="Times New Roman" w:eastAsia="宋体" w:hAnsi="Times New Roman" w:cs="Times New Roman" w:hint="eastAsia"/>
          <w:color w:val="000000" w:themeColor="text1"/>
          <w:sz w:val="24"/>
          <w:szCs w:val="24"/>
        </w:rPr>
        <w:t>对下具有兼容性，因此现有的任何网站和服务，无需做任何修改都可以在</w:t>
      </w:r>
      <w:r>
        <w:rPr>
          <w:rFonts w:ascii="Times New Roman" w:eastAsia="宋体" w:hAnsi="Times New Roman" w:cs="Times New Roman" w:hint="eastAsia"/>
          <w:color w:val="000000" w:themeColor="text1"/>
          <w:sz w:val="24"/>
          <w:szCs w:val="24"/>
        </w:rPr>
        <w:t>http2.0</w:t>
      </w:r>
      <w:r>
        <w:rPr>
          <w:rFonts w:ascii="Times New Roman" w:eastAsia="宋体" w:hAnsi="Times New Roman" w:cs="Times New Roman" w:hint="eastAsia"/>
          <w:color w:val="000000" w:themeColor="text1"/>
          <w:sz w:val="24"/>
          <w:szCs w:val="24"/>
        </w:rPr>
        <w:t>上运行。</w:t>
      </w:r>
      <w:r>
        <w:rPr>
          <w:rFonts w:ascii="Times New Roman" w:eastAsia="宋体" w:hAnsi="Times New Roman" w:cs="Times New Roman" w:hint="eastAsia"/>
          <w:color w:val="000000" w:themeColor="text1"/>
          <w:sz w:val="24"/>
          <w:szCs w:val="24"/>
        </w:rPr>
        <w:t>http2.0</w:t>
      </w:r>
      <w:r>
        <w:rPr>
          <w:rFonts w:ascii="Times New Roman" w:eastAsia="宋体" w:hAnsi="Times New Roman" w:cs="Times New Roman" w:hint="eastAsia"/>
          <w:color w:val="000000" w:themeColor="text1"/>
          <w:sz w:val="24"/>
          <w:szCs w:val="24"/>
        </w:rPr>
        <w:t>中使用了很多新的技术如多路复用、头部压缩等。多路复用可以将多个数据流的数据包同时传输，通过实现了同一时刻的数据多路传输，增加了数据的传输量</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_Ref1524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[46]</w:t>
      </w:r>
      <w:r>
        <w:rPr>
          <w:rFonts w:ascii="Times New Roman" w:eastAsia="宋体" w:hAnsi="Times New Roman" w:cs="Times New Roman" w:hint="eastAsia"/>
          <w:color w:val="000000" w:themeColor="text1"/>
          <w:sz w:val="24"/>
          <w:szCs w:val="24"/>
          <w:vertAlign w:val="superscript"/>
        </w:rPr>
        <w:fldChar w:fldCharType="end"/>
      </w:r>
      <w:commentRangeStart w:id="145"/>
      <w:commentRangeEnd w:id="145"/>
      <w:r>
        <w:rPr>
          <w:vertAlign w:val="superscript"/>
        </w:rPr>
        <w:commentReference w:id="145"/>
      </w:r>
      <w:r>
        <w:rPr>
          <w:rFonts w:ascii="Times New Roman" w:eastAsia="宋体" w:hAnsi="Times New Roman" w:cs="Times New Roman" w:hint="eastAsia"/>
          <w:color w:val="000000" w:themeColor="text1"/>
          <w:sz w:val="24"/>
          <w:szCs w:val="24"/>
        </w:rPr>
        <w:t>。传输头部压缩节约了资源，增大了</w:t>
      </w:r>
      <w:r>
        <w:rPr>
          <w:rFonts w:ascii="Times New Roman" w:eastAsia="宋体" w:hAnsi="Times New Roman" w:cs="Times New Roman" w:hint="eastAsia"/>
          <w:color w:val="000000" w:themeColor="text1"/>
          <w:sz w:val="24"/>
          <w:szCs w:val="24"/>
        </w:rPr>
        <w:t>http</w:t>
      </w:r>
      <w:proofErr w:type="gramStart"/>
      <w:r>
        <w:rPr>
          <w:rFonts w:ascii="Times New Roman" w:eastAsia="宋体" w:hAnsi="Times New Roman" w:cs="Times New Roman" w:hint="eastAsia"/>
          <w:color w:val="000000" w:themeColor="text1"/>
          <w:sz w:val="24"/>
          <w:szCs w:val="24"/>
        </w:rPr>
        <w:t>包数据</w:t>
      </w:r>
      <w:proofErr w:type="gramEnd"/>
      <w:r>
        <w:rPr>
          <w:rFonts w:ascii="Times New Roman" w:eastAsia="宋体" w:hAnsi="Times New Roman" w:cs="Times New Roman" w:hint="eastAsia"/>
          <w:color w:val="000000" w:themeColor="text1"/>
          <w:sz w:val="24"/>
          <w:szCs w:val="24"/>
        </w:rPr>
        <w:t>的携带量，</w:t>
      </w:r>
      <w:r>
        <w:rPr>
          <w:rFonts w:ascii="Times New Roman" w:eastAsia="宋体" w:hAnsi="Times New Roman" w:cs="Times New Roman" w:hint="eastAsia"/>
          <w:color w:val="000000" w:themeColor="text1"/>
          <w:sz w:val="24"/>
          <w:szCs w:val="24"/>
        </w:rPr>
        <w:t>http2.0</w:t>
      </w:r>
      <w:r>
        <w:rPr>
          <w:rFonts w:ascii="Times New Roman" w:eastAsia="宋体" w:hAnsi="Times New Roman" w:cs="Times New Roman" w:hint="eastAsia"/>
          <w:color w:val="000000" w:themeColor="text1"/>
          <w:sz w:val="24"/>
          <w:szCs w:val="24"/>
        </w:rPr>
        <w:t>传输过程如图</w:t>
      </w:r>
      <w:r>
        <w:rPr>
          <w:rFonts w:ascii="Times New Roman" w:eastAsia="宋体" w:hAnsi="Times New Roman" w:cs="Times New Roman" w:hint="eastAsia"/>
          <w:color w:val="000000" w:themeColor="text1"/>
          <w:sz w:val="24"/>
          <w:szCs w:val="24"/>
        </w:rPr>
        <w:t>5.4</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0CFDEFE8" w14:textId="77777777">
        <w:tc>
          <w:tcPr>
            <w:tcW w:w="5000" w:type="pct"/>
            <w:tcBorders>
              <w:top w:val="nil"/>
              <w:left w:val="nil"/>
              <w:bottom w:val="nil"/>
              <w:right w:val="nil"/>
            </w:tcBorders>
            <w:tcMar>
              <w:top w:w="0" w:type="dxa"/>
              <w:left w:w="0" w:type="dxa"/>
              <w:bottom w:w="0" w:type="dxa"/>
              <w:right w:w="0" w:type="dxa"/>
            </w:tcMar>
          </w:tcPr>
          <w:p w14:paraId="7559B191"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21191DA6" wp14:editId="5B931A3B">
                  <wp:extent cx="3617595" cy="3274695"/>
                  <wp:effectExtent l="0" t="0" r="0" b="0"/>
                  <wp:docPr id="35" name="图片 35" descr="HTTP2.0与http1.0对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2.0与http1.0对比 (1)"/>
                          <pic:cNvPicPr>
                            <a:picLocks noChangeAspect="1"/>
                          </pic:cNvPicPr>
                        </pic:nvPicPr>
                        <pic:blipFill>
                          <a:blip r:embed="rId571"/>
                          <a:stretch>
                            <a:fillRect/>
                          </a:stretch>
                        </pic:blipFill>
                        <pic:spPr>
                          <a:xfrm>
                            <a:off x="0" y="0"/>
                            <a:ext cx="3617595" cy="3274695"/>
                          </a:xfrm>
                          <a:prstGeom prst="rect">
                            <a:avLst/>
                          </a:prstGeom>
                        </pic:spPr>
                      </pic:pic>
                    </a:graphicData>
                  </a:graphic>
                </wp:inline>
              </w:drawing>
            </w:r>
          </w:p>
        </w:tc>
      </w:tr>
      <w:tr w:rsidR="005D4DFB" w14:paraId="0666F4D3" w14:textId="77777777">
        <w:trPr>
          <w:trHeight w:val="297"/>
        </w:trPr>
        <w:tc>
          <w:tcPr>
            <w:tcW w:w="5000" w:type="pct"/>
            <w:tcBorders>
              <w:top w:val="nil"/>
              <w:left w:val="nil"/>
              <w:bottom w:val="nil"/>
              <w:right w:val="nil"/>
            </w:tcBorders>
            <w:tcMar>
              <w:top w:w="0" w:type="dxa"/>
              <w:left w:w="0" w:type="dxa"/>
              <w:bottom w:w="0" w:type="dxa"/>
              <w:right w:w="0" w:type="dxa"/>
            </w:tcMar>
          </w:tcPr>
          <w:p w14:paraId="04E954CD"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5.4 </w:t>
            </w:r>
            <w:r>
              <w:rPr>
                <w:rFonts w:ascii="Times New Roman" w:eastAsia="宋体" w:hAnsi="Times New Roman" w:cs="Times New Roman" w:hint="eastAsia"/>
                <w:szCs w:val="21"/>
              </w:rPr>
              <w:t>多路复用传输示意图</w:t>
            </w:r>
          </w:p>
        </w:tc>
      </w:tr>
      <w:tr w:rsidR="005D4DFB" w14:paraId="20FB3C90" w14:textId="77777777">
        <w:tc>
          <w:tcPr>
            <w:tcW w:w="5000" w:type="pct"/>
            <w:tcBorders>
              <w:top w:val="nil"/>
              <w:left w:val="nil"/>
              <w:bottom w:val="nil"/>
              <w:right w:val="nil"/>
            </w:tcBorders>
            <w:tcMar>
              <w:top w:w="0" w:type="dxa"/>
              <w:left w:w="0" w:type="dxa"/>
              <w:bottom w:w="0" w:type="dxa"/>
              <w:right w:w="0" w:type="dxa"/>
            </w:tcMar>
          </w:tcPr>
          <w:p w14:paraId="36CAE68B"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Fig.5.4 </w:t>
            </w:r>
            <w:r>
              <w:rPr>
                <w:rFonts w:ascii="Times New Roman" w:eastAsia="宋体" w:hAnsi="Times New Roman" w:cs="Times New Roman" w:hint="eastAsia"/>
                <w:color w:val="000000"/>
                <w:kern w:val="0"/>
                <w:szCs w:val="21"/>
                <w:lang w:bidi="ar"/>
              </w:rPr>
              <w:t>Schematic diagram of multiplexing transmission</w:t>
            </w:r>
          </w:p>
        </w:tc>
      </w:tr>
    </w:tbl>
    <w:p w14:paraId="614F2086" w14:textId="77777777" w:rsidR="005D4DFB" w:rsidRDefault="00853CF7">
      <w:pPr>
        <w:pStyle w:val="a3"/>
        <w:spacing w:line="400" w:lineRule="exact"/>
        <w:ind w:firstLineChars="200" w:firstLine="480"/>
        <w:rPr>
          <w:rFonts w:ascii="Times New Roman" w:eastAsia="宋体" w:hAnsi="Times New Roman" w:cs="Times New Roman"/>
          <w:color w:val="000000" w:themeColor="text1"/>
          <w:sz w:val="24"/>
          <w:szCs w:val="24"/>
        </w:rPr>
      </w:pPr>
      <w:bookmarkStart w:id="146" w:name="_Toc68539032"/>
      <w:r>
        <w:rPr>
          <w:rFonts w:ascii="宋体" w:eastAsia="宋体" w:hAnsi="宋体" w:cs="宋体" w:hint="eastAsia"/>
          <w:color w:val="000000" w:themeColor="text1"/>
          <w:sz w:val="24"/>
          <w:szCs w:val="24"/>
        </w:rPr>
        <w:lastRenderedPageBreak/>
        <w:t>②</w:t>
      </w:r>
      <w:r>
        <w:rPr>
          <w:rFonts w:ascii="Times New Roman" w:eastAsia="宋体" w:hAnsi="Times New Roman" w:cs="Times New Roman" w:hint="eastAsia"/>
          <w:color w:val="000000" w:themeColor="text1"/>
          <w:sz w:val="24"/>
          <w:szCs w:val="24"/>
        </w:rPr>
        <w:t xml:space="preserve"> WebSocket</w:t>
      </w:r>
      <w:r>
        <w:rPr>
          <w:rFonts w:ascii="Times New Roman" w:eastAsia="宋体" w:hAnsi="Times New Roman" w:cs="Times New Roman" w:hint="eastAsia"/>
          <w:color w:val="000000" w:themeColor="text1"/>
          <w:sz w:val="24"/>
          <w:szCs w:val="24"/>
        </w:rPr>
        <w:t>协议</w:t>
      </w:r>
    </w:p>
    <w:p w14:paraId="339FA812" w14:textId="77777777" w:rsidR="005D4DFB" w:rsidRDefault="00853CF7">
      <w:pPr>
        <w:pStyle w:val="a3"/>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WebSocket</w:t>
      </w:r>
      <w:r>
        <w:rPr>
          <w:rFonts w:ascii="Times New Roman" w:eastAsia="宋体" w:hAnsi="Times New Roman" w:cs="Times New Roman" w:hint="eastAsia"/>
          <w:color w:val="000000" w:themeColor="text1"/>
          <w:sz w:val="24"/>
          <w:szCs w:val="24"/>
        </w:rPr>
        <w:t>是一种基于</w:t>
      </w:r>
      <w:r>
        <w:rPr>
          <w:rFonts w:ascii="Times New Roman" w:eastAsia="宋体" w:hAnsi="Times New Roman" w:cs="Times New Roman" w:hint="eastAsia"/>
          <w:color w:val="000000" w:themeColor="text1"/>
          <w:sz w:val="24"/>
          <w:szCs w:val="24"/>
        </w:rPr>
        <w:t>TCP</w:t>
      </w:r>
      <w:r>
        <w:rPr>
          <w:rFonts w:ascii="Times New Roman" w:eastAsia="宋体" w:hAnsi="Times New Roman" w:cs="Times New Roman" w:hint="eastAsia"/>
          <w:color w:val="000000" w:themeColor="text1"/>
          <w:sz w:val="24"/>
          <w:szCs w:val="24"/>
        </w:rPr>
        <w:t>的全双工通信的协议</w:t>
      </w:r>
      <w:r>
        <w:rPr>
          <w:rFonts w:ascii="Times New Roman" w:eastAsia="宋体" w:hAnsi="Times New Roman" w:cs="Times New Roman" w:hint="eastAsia"/>
          <w:color w:val="000000" w:themeColor="text1"/>
          <w:sz w:val="24"/>
          <w:szCs w:val="24"/>
          <w:vertAlign w:val="superscript"/>
        </w:rPr>
        <w:fldChar w:fldCharType="begin"/>
      </w:r>
      <w:r>
        <w:rPr>
          <w:rFonts w:ascii="Times New Roman" w:eastAsia="宋体" w:hAnsi="Times New Roman" w:cs="Times New Roman" w:hint="eastAsia"/>
          <w:color w:val="000000" w:themeColor="text1"/>
          <w:sz w:val="24"/>
          <w:szCs w:val="24"/>
          <w:vertAlign w:val="superscript"/>
        </w:rPr>
        <w:instrText xml:space="preserve"> REF _Ref1563 \w \h </w:instrText>
      </w:r>
      <w:r>
        <w:rPr>
          <w:rFonts w:ascii="Times New Roman" w:eastAsia="宋体" w:hAnsi="Times New Roman" w:cs="Times New Roman" w:hint="eastAsia"/>
          <w:color w:val="000000" w:themeColor="text1"/>
          <w:sz w:val="24"/>
          <w:szCs w:val="24"/>
          <w:vertAlign w:val="superscript"/>
        </w:rPr>
      </w:r>
      <w:r>
        <w:rPr>
          <w:rFonts w:ascii="Times New Roman" w:eastAsia="宋体" w:hAnsi="Times New Roman" w:cs="Times New Roman" w:hint="eastAsia"/>
          <w:color w:val="000000" w:themeColor="text1"/>
          <w:sz w:val="24"/>
          <w:szCs w:val="24"/>
          <w:vertAlign w:val="superscript"/>
        </w:rPr>
        <w:fldChar w:fldCharType="separate"/>
      </w:r>
      <w:r>
        <w:rPr>
          <w:rFonts w:ascii="Times New Roman" w:eastAsia="宋体" w:hAnsi="Times New Roman" w:cs="Times New Roman" w:hint="eastAsia"/>
          <w:color w:val="000000" w:themeColor="text1"/>
          <w:sz w:val="24"/>
          <w:szCs w:val="24"/>
          <w:vertAlign w:val="superscript"/>
        </w:rPr>
        <w:t>[47]</w:t>
      </w:r>
      <w:r>
        <w:rPr>
          <w:rFonts w:ascii="Times New Roman" w:eastAsia="宋体" w:hAnsi="Times New Roman" w:cs="Times New Roman" w:hint="eastAsia"/>
          <w:color w:val="000000" w:themeColor="text1"/>
          <w:sz w:val="24"/>
          <w:szCs w:val="24"/>
          <w:vertAlign w:val="superscript"/>
        </w:rPr>
        <w:fldChar w:fldCharType="end"/>
      </w:r>
      <w:commentRangeStart w:id="147"/>
      <w:commentRangeEnd w:id="147"/>
      <w:r>
        <w:rPr>
          <w:vertAlign w:val="superscript"/>
        </w:rPr>
        <w:commentReference w:id="147"/>
      </w:r>
      <w:r>
        <w:rPr>
          <w:rFonts w:ascii="Times New Roman" w:eastAsia="宋体" w:hAnsi="Times New Roman" w:cs="Times New Roman" w:hint="eastAsia"/>
          <w:color w:val="000000" w:themeColor="text1"/>
          <w:sz w:val="24"/>
          <w:szCs w:val="24"/>
        </w:rPr>
        <w:t>。其常用于</w:t>
      </w:r>
      <w:r>
        <w:rPr>
          <w:rFonts w:ascii="Times New Roman" w:eastAsia="宋体" w:hAnsi="Times New Roman" w:cs="Times New Roman" w:hint="eastAsia"/>
          <w:color w:val="000000" w:themeColor="text1"/>
          <w:sz w:val="24"/>
          <w:szCs w:val="24"/>
        </w:rPr>
        <w:t>B/S</w:t>
      </w:r>
      <w:r>
        <w:rPr>
          <w:rFonts w:ascii="Times New Roman" w:eastAsia="宋体" w:hAnsi="Times New Roman" w:cs="Times New Roman" w:hint="eastAsia"/>
          <w:color w:val="000000" w:themeColor="text1"/>
          <w:sz w:val="24"/>
          <w:szCs w:val="24"/>
        </w:rPr>
        <w:t>架构的中实现双向通信，</w:t>
      </w:r>
      <w:r>
        <w:rPr>
          <w:rFonts w:ascii="Times New Roman" w:eastAsia="宋体" w:hAnsi="Times New Roman" w:cs="Times New Roman" w:hint="eastAsia"/>
          <w:color w:val="000000" w:themeColor="text1"/>
          <w:sz w:val="24"/>
          <w:szCs w:val="24"/>
        </w:rPr>
        <w:t>WebSocket</w:t>
      </w:r>
      <w:r>
        <w:rPr>
          <w:rFonts w:ascii="Times New Roman" w:eastAsia="宋体" w:hAnsi="Times New Roman" w:cs="Times New Roman" w:hint="eastAsia"/>
          <w:color w:val="000000" w:themeColor="text1"/>
          <w:sz w:val="24"/>
          <w:szCs w:val="24"/>
        </w:rPr>
        <w:t>可以实现服务</w:t>
      </w:r>
      <w:proofErr w:type="gramStart"/>
      <w:r>
        <w:rPr>
          <w:rFonts w:ascii="Times New Roman" w:eastAsia="宋体" w:hAnsi="Times New Roman" w:cs="Times New Roman" w:hint="eastAsia"/>
          <w:color w:val="000000" w:themeColor="text1"/>
          <w:sz w:val="24"/>
          <w:szCs w:val="24"/>
        </w:rPr>
        <w:t>端主动</w:t>
      </w:r>
      <w:proofErr w:type="gramEnd"/>
      <w:r>
        <w:rPr>
          <w:rFonts w:ascii="Times New Roman" w:eastAsia="宋体" w:hAnsi="Times New Roman" w:cs="Times New Roman" w:hint="eastAsia"/>
          <w:color w:val="000000" w:themeColor="text1"/>
          <w:sz w:val="24"/>
          <w:szCs w:val="24"/>
        </w:rPr>
        <w:t>向客户端推送信息，借助于此，避免了客户端反复请求刷新占用大量带宽。目前大多数浏览器都支持</w:t>
      </w:r>
      <w:r>
        <w:rPr>
          <w:rFonts w:ascii="Times New Roman" w:eastAsia="宋体" w:hAnsi="Times New Roman" w:cs="Times New Roman" w:hint="eastAsia"/>
          <w:color w:val="000000" w:themeColor="text1"/>
          <w:sz w:val="24"/>
          <w:szCs w:val="24"/>
        </w:rPr>
        <w:t>WebSocket</w:t>
      </w:r>
      <w:r>
        <w:rPr>
          <w:rFonts w:ascii="Times New Roman" w:eastAsia="宋体" w:hAnsi="Times New Roman" w:cs="Times New Roman" w:hint="eastAsia"/>
          <w:color w:val="000000" w:themeColor="text1"/>
          <w:sz w:val="24"/>
          <w:szCs w:val="24"/>
        </w:rPr>
        <w:t>协议</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因此在许多需要服务</w:t>
      </w:r>
      <w:proofErr w:type="gramStart"/>
      <w:r>
        <w:rPr>
          <w:rFonts w:ascii="Times New Roman" w:eastAsia="宋体" w:hAnsi="Times New Roman" w:cs="Times New Roman" w:hint="eastAsia"/>
          <w:color w:val="000000" w:themeColor="text1"/>
          <w:sz w:val="24"/>
          <w:szCs w:val="24"/>
        </w:rPr>
        <w:t>端主动</w:t>
      </w:r>
      <w:proofErr w:type="gramEnd"/>
      <w:r>
        <w:rPr>
          <w:rFonts w:ascii="Times New Roman" w:eastAsia="宋体" w:hAnsi="Times New Roman" w:cs="Times New Roman" w:hint="eastAsia"/>
          <w:color w:val="000000" w:themeColor="text1"/>
          <w:sz w:val="24"/>
          <w:szCs w:val="24"/>
        </w:rPr>
        <w:t>推送数据的情境中，</w:t>
      </w:r>
      <w:r>
        <w:rPr>
          <w:rFonts w:ascii="Times New Roman" w:eastAsia="宋体" w:hAnsi="Times New Roman" w:cs="Times New Roman" w:hint="eastAsia"/>
          <w:color w:val="000000" w:themeColor="text1"/>
          <w:sz w:val="24"/>
          <w:szCs w:val="24"/>
        </w:rPr>
        <w:t>WebSocket</w:t>
      </w:r>
      <w:r>
        <w:rPr>
          <w:rFonts w:ascii="Times New Roman" w:eastAsia="宋体" w:hAnsi="Times New Roman" w:cs="Times New Roman" w:hint="eastAsia"/>
          <w:color w:val="000000" w:themeColor="text1"/>
          <w:sz w:val="24"/>
          <w:szCs w:val="24"/>
        </w:rPr>
        <w:t>协议有着重要的应用。</w:t>
      </w:r>
      <w:r>
        <w:rPr>
          <w:rFonts w:ascii="Times New Roman" w:eastAsia="宋体" w:hAnsi="Times New Roman" w:cs="Times New Roman" w:hint="eastAsia"/>
          <w:color w:val="000000" w:themeColor="text1"/>
          <w:sz w:val="24"/>
          <w:szCs w:val="24"/>
        </w:rPr>
        <w:t>WebSocket</w:t>
      </w:r>
      <w:r>
        <w:rPr>
          <w:rFonts w:ascii="Times New Roman" w:eastAsia="宋体" w:hAnsi="Times New Roman" w:cs="Times New Roman" w:hint="eastAsia"/>
          <w:color w:val="000000" w:themeColor="text1"/>
          <w:sz w:val="24"/>
          <w:szCs w:val="24"/>
        </w:rPr>
        <w:t>的工作机制是通过</w:t>
      </w:r>
      <w:r>
        <w:rPr>
          <w:rFonts w:ascii="Times New Roman" w:eastAsia="宋体" w:hAnsi="Times New Roman" w:cs="Times New Roman" w:hint="eastAsia"/>
          <w:color w:val="000000" w:themeColor="text1"/>
          <w:sz w:val="24"/>
          <w:szCs w:val="24"/>
        </w:rPr>
        <w:t>HTTP</w:t>
      </w:r>
      <w:r>
        <w:rPr>
          <w:rFonts w:ascii="Times New Roman" w:eastAsia="宋体" w:hAnsi="Times New Roman" w:cs="Times New Roman" w:hint="eastAsia"/>
          <w:color w:val="000000" w:themeColor="text1"/>
          <w:sz w:val="24"/>
          <w:szCs w:val="24"/>
        </w:rPr>
        <w:t>协议建立连接，再使用</w:t>
      </w:r>
      <w:r>
        <w:rPr>
          <w:rFonts w:ascii="Times New Roman" w:eastAsia="宋体" w:hAnsi="Times New Roman" w:cs="Times New Roman" w:hint="eastAsia"/>
          <w:color w:val="000000" w:themeColor="text1"/>
          <w:sz w:val="24"/>
          <w:szCs w:val="24"/>
        </w:rPr>
        <w:t>WebSocket</w:t>
      </w:r>
      <w:r>
        <w:rPr>
          <w:rFonts w:ascii="Times New Roman" w:eastAsia="宋体" w:hAnsi="Times New Roman" w:cs="Times New Roman" w:hint="eastAsia"/>
          <w:color w:val="000000" w:themeColor="text1"/>
          <w:sz w:val="24"/>
          <w:szCs w:val="24"/>
        </w:rPr>
        <w:t>进行数据通信。</w:t>
      </w:r>
      <w:proofErr w:type="spellStart"/>
      <w:r>
        <w:rPr>
          <w:rFonts w:ascii="Times New Roman" w:eastAsia="宋体" w:hAnsi="Times New Roman" w:cs="Times New Roman" w:hint="eastAsia"/>
          <w:color w:val="000000" w:themeColor="text1"/>
          <w:sz w:val="24"/>
          <w:szCs w:val="24"/>
        </w:rPr>
        <w:t>Websocket</w:t>
      </w:r>
      <w:proofErr w:type="spellEnd"/>
      <w:r>
        <w:rPr>
          <w:rFonts w:ascii="Times New Roman" w:eastAsia="宋体" w:hAnsi="Times New Roman" w:cs="Times New Roman" w:hint="eastAsia"/>
          <w:color w:val="000000" w:themeColor="text1"/>
          <w:sz w:val="24"/>
          <w:szCs w:val="24"/>
        </w:rPr>
        <w:t>传输工作过程及与</w:t>
      </w:r>
      <w:r>
        <w:rPr>
          <w:rFonts w:ascii="Times New Roman" w:eastAsia="宋体" w:hAnsi="Times New Roman" w:cs="Times New Roman" w:hint="eastAsia"/>
          <w:color w:val="000000" w:themeColor="text1"/>
          <w:sz w:val="24"/>
          <w:szCs w:val="24"/>
        </w:rPr>
        <w:t>HTTP</w:t>
      </w:r>
      <w:r>
        <w:rPr>
          <w:rFonts w:ascii="Times New Roman" w:eastAsia="宋体" w:hAnsi="Times New Roman" w:cs="Times New Roman" w:hint="eastAsia"/>
          <w:color w:val="000000" w:themeColor="text1"/>
          <w:sz w:val="24"/>
          <w:szCs w:val="24"/>
        </w:rPr>
        <w:t>协议对比如下图</w:t>
      </w:r>
      <w:r>
        <w:rPr>
          <w:rFonts w:ascii="Times New Roman" w:eastAsia="宋体" w:hAnsi="Times New Roman" w:cs="Times New Roman" w:hint="eastAsia"/>
          <w:color w:val="000000" w:themeColor="text1"/>
          <w:sz w:val="24"/>
          <w:szCs w:val="24"/>
        </w:rPr>
        <w:t>5.5</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5.6</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17E8C158" w14:textId="77777777">
        <w:tc>
          <w:tcPr>
            <w:tcW w:w="5000" w:type="pct"/>
            <w:tcBorders>
              <w:top w:val="nil"/>
              <w:left w:val="nil"/>
              <w:bottom w:val="nil"/>
              <w:right w:val="nil"/>
            </w:tcBorders>
            <w:tcMar>
              <w:top w:w="0" w:type="dxa"/>
              <w:left w:w="0" w:type="dxa"/>
              <w:bottom w:w="0" w:type="dxa"/>
              <w:right w:w="0" w:type="dxa"/>
            </w:tcMar>
          </w:tcPr>
          <w:p w14:paraId="7C59B103"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35623ABA" wp14:editId="1473BDA0">
                  <wp:extent cx="3810000" cy="3020060"/>
                  <wp:effectExtent l="0" t="0" r="0" b="0"/>
                  <wp:docPr id="8" name="图片 8" descr="websocket传输过程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ebsocket传输过程示意图"/>
                          <pic:cNvPicPr>
                            <a:picLocks noChangeAspect="1"/>
                          </pic:cNvPicPr>
                        </pic:nvPicPr>
                        <pic:blipFill>
                          <a:blip r:embed="rId572"/>
                          <a:stretch>
                            <a:fillRect/>
                          </a:stretch>
                        </pic:blipFill>
                        <pic:spPr>
                          <a:xfrm>
                            <a:off x="0" y="0"/>
                            <a:ext cx="3810000" cy="3020060"/>
                          </a:xfrm>
                          <a:prstGeom prst="rect">
                            <a:avLst/>
                          </a:prstGeom>
                        </pic:spPr>
                      </pic:pic>
                    </a:graphicData>
                  </a:graphic>
                </wp:inline>
              </w:drawing>
            </w:r>
          </w:p>
        </w:tc>
      </w:tr>
      <w:tr w:rsidR="005D4DFB" w14:paraId="685C9119" w14:textId="77777777">
        <w:trPr>
          <w:trHeight w:val="297"/>
        </w:trPr>
        <w:tc>
          <w:tcPr>
            <w:tcW w:w="5000" w:type="pct"/>
            <w:tcBorders>
              <w:top w:val="nil"/>
              <w:left w:val="nil"/>
              <w:bottom w:val="nil"/>
              <w:right w:val="nil"/>
            </w:tcBorders>
            <w:tcMar>
              <w:top w:w="0" w:type="dxa"/>
              <w:left w:w="0" w:type="dxa"/>
              <w:bottom w:w="0" w:type="dxa"/>
              <w:right w:w="0" w:type="dxa"/>
            </w:tcMar>
          </w:tcPr>
          <w:p w14:paraId="574E0D2E"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5.5 </w:t>
            </w:r>
            <w:proofErr w:type="spellStart"/>
            <w:r>
              <w:rPr>
                <w:rFonts w:ascii="Times New Roman" w:eastAsia="宋体" w:hAnsi="Times New Roman" w:cs="Times New Roman" w:hint="eastAsia"/>
                <w:szCs w:val="21"/>
              </w:rPr>
              <w:t>Websocket</w:t>
            </w:r>
            <w:proofErr w:type="spellEnd"/>
            <w:r>
              <w:rPr>
                <w:rFonts w:ascii="Times New Roman" w:eastAsia="宋体" w:hAnsi="Times New Roman" w:cs="Times New Roman" w:hint="eastAsia"/>
                <w:szCs w:val="21"/>
              </w:rPr>
              <w:t>传输工作过程示意图</w:t>
            </w:r>
          </w:p>
        </w:tc>
      </w:tr>
      <w:tr w:rsidR="005D4DFB" w14:paraId="61AF904C" w14:textId="77777777">
        <w:tc>
          <w:tcPr>
            <w:tcW w:w="5000" w:type="pct"/>
            <w:tcBorders>
              <w:top w:val="nil"/>
              <w:left w:val="nil"/>
              <w:bottom w:val="nil"/>
              <w:right w:val="nil"/>
            </w:tcBorders>
            <w:tcMar>
              <w:top w:w="0" w:type="dxa"/>
              <w:left w:w="0" w:type="dxa"/>
              <w:bottom w:w="0" w:type="dxa"/>
              <w:right w:w="0" w:type="dxa"/>
            </w:tcMar>
          </w:tcPr>
          <w:p w14:paraId="423761CB"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Fig.5.5 </w:t>
            </w:r>
            <w:r>
              <w:rPr>
                <w:rFonts w:ascii="Times New Roman" w:eastAsia="宋体" w:hAnsi="Times New Roman" w:cs="Times New Roman" w:hint="eastAsia"/>
                <w:color w:val="000000"/>
                <w:kern w:val="0"/>
                <w:szCs w:val="21"/>
                <w:lang w:bidi="ar"/>
              </w:rPr>
              <w:t xml:space="preserve">Schematic diagram of the working process of </w:t>
            </w:r>
            <w:proofErr w:type="spellStart"/>
            <w:r>
              <w:rPr>
                <w:rFonts w:ascii="Times New Roman" w:eastAsia="宋体" w:hAnsi="Times New Roman" w:cs="Times New Roman" w:hint="eastAsia"/>
                <w:color w:val="000000"/>
                <w:kern w:val="0"/>
                <w:szCs w:val="21"/>
                <w:lang w:bidi="ar"/>
              </w:rPr>
              <w:t>Websocket</w:t>
            </w:r>
            <w:proofErr w:type="spellEnd"/>
            <w:r>
              <w:rPr>
                <w:rFonts w:ascii="Times New Roman" w:eastAsia="宋体" w:hAnsi="Times New Roman" w:cs="Times New Roman" w:hint="eastAsia"/>
                <w:color w:val="000000"/>
                <w:kern w:val="0"/>
                <w:szCs w:val="21"/>
                <w:lang w:bidi="ar"/>
              </w:rPr>
              <w:t xml:space="preserve"> transmission</w:t>
            </w:r>
          </w:p>
        </w:tc>
      </w:tr>
    </w:tbl>
    <w:p w14:paraId="273F8E80" w14:textId="77777777" w:rsidR="005D4DFB" w:rsidRDefault="005D4DFB">
      <w:pPr>
        <w:spacing w:line="400" w:lineRule="exact"/>
      </w:pPr>
    </w:p>
    <w:tbl>
      <w:tblPr>
        <w:tblStyle w:val="af"/>
        <w:tblW w:w="5064" w:type="pct"/>
        <w:tblInd w:w="-2" w:type="dxa"/>
        <w:tblLook w:val="04A0" w:firstRow="1" w:lastRow="0" w:firstColumn="1" w:lastColumn="0" w:noHBand="0" w:noVBand="1"/>
      </w:tblPr>
      <w:tblGrid>
        <w:gridCol w:w="8612"/>
      </w:tblGrid>
      <w:tr w:rsidR="005D4DFB" w14:paraId="61CF4DA2" w14:textId="77777777">
        <w:tc>
          <w:tcPr>
            <w:tcW w:w="5000" w:type="pct"/>
            <w:tcBorders>
              <w:top w:val="nil"/>
              <w:left w:val="nil"/>
              <w:bottom w:val="nil"/>
              <w:right w:val="nil"/>
            </w:tcBorders>
            <w:tcMar>
              <w:top w:w="0" w:type="dxa"/>
              <w:left w:w="0" w:type="dxa"/>
              <w:bottom w:w="0" w:type="dxa"/>
              <w:right w:w="0" w:type="dxa"/>
            </w:tcMar>
          </w:tcPr>
          <w:p w14:paraId="4C4A84A3"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373E649D" wp14:editId="6FA6AB6E">
                  <wp:extent cx="5118735" cy="2624455"/>
                  <wp:effectExtent l="0" t="0" r="0" b="4445"/>
                  <wp:docPr id="34" name="图片 34" descr="websocket交互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websocket交互对比图"/>
                          <pic:cNvPicPr>
                            <a:picLocks noChangeAspect="1"/>
                          </pic:cNvPicPr>
                        </pic:nvPicPr>
                        <pic:blipFill>
                          <a:blip r:embed="rId573"/>
                          <a:srcRect t="4102" b="4082"/>
                          <a:stretch>
                            <a:fillRect/>
                          </a:stretch>
                        </pic:blipFill>
                        <pic:spPr>
                          <a:xfrm>
                            <a:off x="0" y="0"/>
                            <a:ext cx="5118735" cy="2624455"/>
                          </a:xfrm>
                          <a:prstGeom prst="rect">
                            <a:avLst/>
                          </a:prstGeom>
                        </pic:spPr>
                      </pic:pic>
                    </a:graphicData>
                  </a:graphic>
                </wp:inline>
              </w:drawing>
            </w:r>
          </w:p>
        </w:tc>
      </w:tr>
      <w:tr w:rsidR="005D4DFB" w14:paraId="49CBD5C0" w14:textId="77777777">
        <w:trPr>
          <w:trHeight w:val="297"/>
        </w:trPr>
        <w:tc>
          <w:tcPr>
            <w:tcW w:w="5000" w:type="pct"/>
            <w:tcBorders>
              <w:top w:val="nil"/>
              <w:left w:val="nil"/>
              <w:bottom w:val="nil"/>
              <w:right w:val="nil"/>
            </w:tcBorders>
            <w:tcMar>
              <w:top w:w="0" w:type="dxa"/>
              <w:left w:w="0" w:type="dxa"/>
              <w:bottom w:w="0" w:type="dxa"/>
              <w:right w:w="0" w:type="dxa"/>
            </w:tcMar>
          </w:tcPr>
          <w:p w14:paraId="68E239A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5.6 http</w:t>
            </w:r>
            <w:r>
              <w:rPr>
                <w:rFonts w:ascii="Times New Roman" w:eastAsia="宋体" w:hAnsi="Times New Roman" w:cs="Times New Roman" w:hint="eastAsia"/>
                <w:szCs w:val="21"/>
              </w:rPr>
              <w:t>和</w:t>
            </w:r>
            <w:proofErr w:type="spellStart"/>
            <w:r>
              <w:rPr>
                <w:rFonts w:ascii="Times New Roman" w:eastAsia="宋体" w:hAnsi="Times New Roman" w:cs="Times New Roman" w:hint="eastAsia"/>
                <w:szCs w:val="21"/>
              </w:rPr>
              <w:t>websocket</w:t>
            </w:r>
            <w:proofErr w:type="spellEnd"/>
            <w:r>
              <w:rPr>
                <w:rFonts w:ascii="Times New Roman" w:eastAsia="宋体" w:hAnsi="Times New Roman" w:cs="Times New Roman" w:hint="eastAsia"/>
                <w:szCs w:val="21"/>
              </w:rPr>
              <w:t>传输对比图</w:t>
            </w:r>
          </w:p>
        </w:tc>
      </w:tr>
      <w:tr w:rsidR="005D4DFB" w14:paraId="7FD6CAA3" w14:textId="77777777">
        <w:tc>
          <w:tcPr>
            <w:tcW w:w="5000" w:type="pct"/>
            <w:tcBorders>
              <w:top w:val="nil"/>
              <w:left w:val="nil"/>
              <w:bottom w:val="nil"/>
              <w:right w:val="nil"/>
            </w:tcBorders>
            <w:tcMar>
              <w:top w:w="0" w:type="dxa"/>
              <w:left w:w="0" w:type="dxa"/>
              <w:bottom w:w="0" w:type="dxa"/>
              <w:right w:w="0" w:type="dxa"/>
            </w:tcMar>
          </w:tcPr>
          <w:p w14:paraId="2BD40529"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Fig.5.6 </w:t>
            </w:r>
            <w:r>
              <w:rPr>
                <w:rFonts w:ascii="Times New Roman" w:eastAsia="宋体" w:hAnsi="Times New Roman" w:cs="Times New Roman" w:hint="eastAsia"/>
                <w:color w:val="000000"/>
                <w:kern w:val="0"/>
                <w:szCs w:val="21"/>
                <w:lang w:bidi="ar"/>
              </w:rPr>
              <w:t xml:space="preserve">Comparison diagram of http and </w:t>
            </w:r>
            <w:proofErr w:type="spellStart"/>
            <w:r>
              <w:rPr>
                <w:rFonts w:ascii="Times New Roman" w:eastAsia="宋体" w:hAnsi="Times New Roman" w:cs="Times New Roman" w:hint="eastAsia"/>
                <w:color w:val="000000"/>
                <w:kern w:val="0"/>
                <w:szCs w:val="21"/>
                <w:lang w:bidi="ar"/>
              </w:rPr>
              <w:t>websocket</w:t>
            </w:r>
            <w:proofErr w:type="spellEnd"/>
            <w:r>
              <w:rPr>
                <w:rFonts w:ascii="Times New Roman" w:eastAsia="宋体" w:hAnsi="Times New Roman" w:cs="Times New Roman" w:hint="eastAsia"/>
                <w:color w:val="000000"/>
                <w:kern w:val="0"/>
                <w:szCs w:val="21"/>
                <w:lang w:bidi="ar"/>
              </w:rPr>
              <w:t xml:space="preserve"> transmission</w:t>
            </w:r>
          </w:p>
        </w:tc>
      </w:tr>
    </w:tbl>
    <w:p w14:paraId="6E28B9C3" w14:textId="77777777" w:rsidR="005D4DFB" w:rsidRDefault="00853CF7">
      <w:pPr>
        <w:pStyle w:val="3"/>
      </w:pPr>
      <w:bookmarkStart w:id="148" w:name="_Toc125207199"/>
      <w:r>
        <w:lastRenderedPageBreak/>
        <w:t>5.</w:t>
      </w:r>
      <w:r>
        <w:rPr>
          <w:rFonts w:hint="eastAsia"/>
        </w:rPr>
        <w:t>3</w:t>
      </w:r>
      <w:r>
        <w:t>.</w:t>
      </w:r>
      <w:r>
        <w:rPr>
          <w:rFonts w:hint="eastAsia"/>
        </w:rPr>
        <w:t>3</w:t>
      </w:r>
      <w:r>
        <w:t xml:space="preserve"> </w:t>
      </w:r>
      <w:r>
        <w:t>数据存储</w:t>
      </w:r>
      <w:r>
        <w:rPr>
          <w:rFonts w:hint="eastAsia"/>
        </w:rPr>
        <w:t>模块</w:t>
      </w:r>
      <w:r>
        <w:t>设计</w:t>
      </w:r>
      <w:bookmarkEnd w:id="146"/>
      <w:bookmarkEnd w:id="148"/>
    </w:p>
    <w:p w14:paraId="2B6B5312"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在本文的工程项目背景中，涉及的数据存储部分主要包含常规整流罩空调设备运行状态监测数据、各空调设备如转轮除湿机等输出温湿度监测数据、以及最重要的罩内温湿度监测数据、送风管路温湿度数据。在数据存储部分，当传感器采集足量数据后，可以利用已经采集存储的温湿度传感器数据，调用本文中第三章构建的温湿</w:t>
      </w:r>
      <w:proofErr w:type="gramStart"/>
      <w:r>
        <w:rPr>
          <w:rFonts w:ascii="宋体" w:eastAsia="宋体" w:hAnsi="宋体" w:cs="宋体" w:hint="eastAsia"/>
          <w:color w:val="000000" w:themeColor="text1"/>
          <w:sz w:val="24"/>
          <w:szCs w:val="24"/>
        </w:rPr>
        <w:t>度预测</w:t>
      </w:r>
      <w:proofErr w:type="gramEnd"/>
      <w:r>
        <w:rPr>
          <w:rFonts w:ascii="宋体" w:eastAsia="宋体" w:hAnsi="宋体" w:cs="宋体" w:hint="eastAsia"/>
          <w:color w:val="000000" w:themeColor="text1"/>
          <w:sz w:val="24"/>
          <w:szCs w:val="24"/>
        </w:rPr>
        <w:t>算法，对整流罩内温湿度进行估计，在特殊工况下可用于替代温湿度反馈校验点。</w:t>
      </w:r>
    </w:p>
    <w:p w14:paraId="4F5E9C4D"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① 待存储数据统计</w:t>
      </w:r>
    </w:p>
    <w:p w14:paraId="7B9F09B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监控系统是一个多功能数据监测平台，系统既要兼顾新风预处理系统、制冷系统、空调后处理系统的实时状态监测，又要保证指令的实时下发以及在特殊工况下调用温湿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算法辅助温湿度控制。最后还将运行数据持久化保存以便保障任务结束后总结分析。在本文中搭建的温湿度监测系统的关键数据主要有三类：一是整流</w:t>
      </w:r>
      <w:proofErr w:type="gramStart"/>
      <w:r>
        <w:rPr>
          <w:rFonts w:ascii="Times New Roman" w:eastAsia="宋体" w:hAnsi="Times New Roman" w:cs="Times New Roman" w:hint="eastAsia"/>
          <w:color w:val="000000" w:themeColor="text1"/>
          <w:sz w:val="24"/>
          <w:szCs w:val="24"/>
        </w:rPr>
        <w:t>罩保障</w:t>
      </w:r>
      <w:proofErr w:type="gramEnd"/>
      <w:r>
        <w:rPr>
          <w:rFonts w:ascii="Times New Roman" w:eastAsia="宋体" w:hAnsi="Times New Roman" w:cs="Times New Roman" w:hint="eastAsia"/>
          <w:color w:val="000000" w:themeColor="text1"/>
          <w:sz w:val="24"/>
          <w:szCs w:val="24"/>
        </w:rPr>
        <w:t>过程的实时监测数据。通过后台服务器主动推送各类传感器采集到的实时数据到前端可视化界面。同时，将采集数据存储至缓存数据库并定时持久化。二是维护保障人员日志记录、权限管理、以及控制指令下发类数据。该数据涉及用户的权限管理、空调系统设备的描述信息管理、设备运行状态记录等。用户可以根据权限录入更改各类设备描述，相关操作包括增删改查。三是历史数据分析及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算法调用数据库。该类数据用于保障特殊工况下空调系统的温湿度反馈控制问题，因此这类数据一般是实时运行数据的备份，其本质是保存在算法服务器或直接从数据存储中心调用。</w:t>
      </w:r>
    </w:p>
    <w:p w14:paraId="1F459AB6"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本系统主要涉及的各类数据组成及调用示意图如图</w:t>
      </w:r>
      <w:r>
        <w:rPr>
          <w:rFonts w:ascii="Times New Roman" w:eastAsia="宋体" w:hAnsi="Times New Roman" w:cs="Times New Roman" w:hint="eastAsia"/>
          <w:color w:val="000000" w:themeColor="text1"/>
          <w:sz w:val="24"/>
          <w:szCs w:val="24"/>
        </w:rPr>
        <w:t>5.7</w:t>
      </w:r>
      <w:r>
        <w:rPr>
          <w:rFonts w:ascii="Times New Roman" w:eastAsia="宋体" w:hAnsi="Times New Roman" w:cs="Times New Roman"/>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41F08A1C" w14:textId="77777777">
        <w:tc>
          <w:tcPr>
            <w:tcW w:w="5000" w:type="pct"/>
            <w:tcBorders>
              <w:top w:val="nil"/>
              <w:left w:val="nil"/>
              <w:bottom w:val="nil"/>
              <w:right w:val="nil"/>
            </w:tcBorders>
            <w:tcMar>
              <w:top w:w="0" w:type="dxa"/>
              <w:left w:w="0" w:type="dxa"/>
              <w:bottom w:w="0" w:type="dxa"/>
              <w:right w:w="0" w:type="dxa"/>
            </w:tcMar>
          </w:tcPr>
          <w:p w14:paraId="4C4D061E"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680B9757" wp14:editId="1FB9D287">
                  <wp:extent cx="5076190" cy="2750185"/>
                  <wp:effectExtent l="0" t="0" r="0" b="0"/>
                  <wp:docPr id="28" name="图片 28"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未命名文件 (7)"/>
                          <pic:cNvPicPr>
                            <a:picLocks noChangeAspect="1"/>
                          </pic:cNvPicPr>
                        </pic:nvPicPr>
                        <pic:blipFill>
                          <a:blip r:embed="rId574"/>
                          <a:stretch>
                            <a:fillRect/>
                          </a:stretch>
                        </pic:blipFill>
                        <pic:spPr>
                          <a:xfrm>
                            <a:off x="0" y="0"/>
                            <a:ext cx="5076190" cy="2750185"/>
                          </a:xfrm>
                          <a:prstGeom prst="rect">
                            <a:avLst/>
                          </a:prstGeom>
                        </pic:spPr>
                      </pic:pic>
                    </a:graphicData>
                  </a:graphic>
                </wp:inline>
              </w:drawing>
            </w:r>
          </w:p>
        </w:tc>
      </w:tr>
      <w:tr w:rsidR="005D4DFB" w14:paraId="498B7D59" w14:textId="77777777">
        <w:trPr>
          <w:trHeight w:val="297"/>
        </w:trPr>
        <w:tc>
          <w:tcPr>
            <w:tcW w:w="5000" w:type="pct"/>
            <w:tcBorders>
              <w:top w:val="nil"/>
              <w:left w:val="nil"/>
              <w:bottom w:val="nil"/>
              <w:right w:val="nil"/>
            </w:tcBorders>
            <w:tcMar>
              <w:top w:w="0" w:type="dxa"/>
              <w:left w:w="0" w:type="dxa"/>
              <w:bottom w:w="0" w:type="dxa"/>
              <w:right w:w="0" w:type="dxa"/>
            </w:tcMar>
          </w:tcPr>
          <w:p w14:paraId="43EF2C8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5.7 </w:t>
            </w:r>
            <w:r>
              <w:rPr>
                <w:rFonts w:ascii="Times New Roman" w:eastAsia="宋体" w:hAnsi="Times New Roman" w:cs="Times New Roman" w:hint="eastAsia"/>
                <w:szCs w:val="21"/>
              </w:rPr>
              <w:t>数据组成及调用示意图</w:t>
            </w:r>
          </w:p>
        </w:tc>
      </w:tr>
      <w:tr w:rsidR="005D4DFB" w14:paraId="544E359A" w14:textId="77777777">
        <w:tc>
          <w:tcPr>
            <w:tcW w:w="5000" w:type="pct"/>
            <w:tcBorders>
              <w:top w:val="nil"/>
              <w:left w:val="nil"/>
              <w:bottom w:val="nil"/>
              <w:right w:val="nil"/>
            </w:tcBorders>
            <w:tcMar>
              <w:top w:w="0" w:type="dxa"/>
              <w:left w:w="0" w:type="dxa"/>
              <w:bottom w:w="0" w:type="dxa"/>
              <w:right w:w="0" w:type="dxa"/>
            </w:tcMar>
          </w:tcPr>
          <w:p w14:paraId="07549E6B"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Fig.5.7 </w:t>
            </w:r>
            <w:r>
              <w:rPr>
                <w:rFonts w:ascii="Times New Roman" w:eastAsia="宋体" w:hAnsi="Times New Roman" w:cs="Times New Roman" w:hint="eastAsia"/>
                <w:color w:val="000000"/>
                <w:kern w:val="0"/>
                <w:szCs w:val="21"/>
                <w:lang w:bidi="ar"/>
              </w:rPr>
              <w:t>Data composition and call diagram</w:t>
            </w:r>
          </w:p>
        </w:tc>
      </w:tr>
    </w:tbl>
    <w:p w14:paraId="576B40C4"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lastRenderedPageBreak/>
        <w:t>② 数据存储方案</w:t>
      </w:r>
    </w:p>
    <w:p w14:paraId="48A087A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依据上述关键数据种类的分析，不同类型数据需要根据不同的使用情况存放在不同的数据库中。本系统设计使用以下四类数据库：</w:t>
      </w:r>
      <w:r>
        <w:rPr>
          <w:rFonts w:ascii="Times New Roman" w:eastAsia="宋体" w:hAnsi="Times New Roman" w:cs="Times New Roman" w:hint="eastAsia"/>
          <w:color w:val="000000" w:themeColor="text1"/>
          <w:sz w:val="24"/>
          <w:szCs w:val="24"/>
        </w:rPr>
        <w:t>Redis</w:t>
      </w:r>
      <w:r>
        <w:rPr>
          <w:rFonts w:ascii="Times New Roman" w:eastAsia="宋体" w:hAnsi="Times New Roman" w:cs="Times New Roman" w:hint="eastAsia"/>
          <w:color w:val="000000" w:themeColor="text1"/>
          <w:sz w:val="24"/>
          <w:szCs w:val="24"/>
        </w:rPr>
        <w:t>实时数据库、主备持久化</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数据库、算法用</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数据库、</w:t>
      </w:r>
      <w:proofErr w:type="gramStart"/>
      <w:r>
        <w:rPr>
          <w:rFonts w:ascii="Times New Roman" w:eastAsia="宋体" w:hAnsi="Times New Roman" w:cs="Times New Roman" w:hint="eastAsia"/>
          <w:color w:val="000000" w:themeColor="text1"/>
          <w:sz w:val="24"/>
          <w:szCs w:val="24"/>
        </w:rPr>
        <w:t>灾备持久</w:t>
      </w:r>
      <w:proofErr w:type="gramEnd"/>
      <w:r>
        <w:rPr>
          <w:rFonts w:ascii="Times New Roman" w:eastAsia="宋体" w:hAnsi="Times New Roman" w:cs="Times New Roman" w:hint="eastAsia"/>
          <w:color w:val="000000" w:themeColor="text1"/>
          <w:sz w:val="24"/>
          <w:szCs w:val="24"/>
        </w:rPr>
        <w:t>化</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数据库。</w:t>
      </w:r>
      <w:r>
        <w:rPr>
          <w:rFonts w:ascii="Times New Roman" w:eastAsia="宋体" w:hAnsi="Times New Roman" w:cs="Times New Roman" w:hint="eastAsia"/>
          <w:color w:val="000000" w:themeColor="text1"/>
          <w:sz w:val="24"/>
          <w:szCs w:val="24"/>
        </w:rPr>
        <w:t>Redis</w:t>
      </w:r>
      <w:r>
        <w:rPr>
          <w:rFonts w:ascii="Times New Roman" w:eastAsia="宋体" w:hAnsi="Times New Roman" w:cs="Times New Roman" w:hint="eastAsia"/>
          <w:color w:val="000000" w:themeColor="text1"/>
          <w:sz w:val="24"/>
          <w:szCs w:val="24"/>
        </w:rPr>
        <w:t>数据库的本质是纯内存数据库，一般都是简单的单线程存取操作，这在程序执行的过程中节约了很多时间，所以读取速度快。</w:t>
      </w:r>
    </w:p>
    <w:p w14:paraId="5180F37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基于这种特性满足了大量实时数据的查取需求，可以保障及时将实时监控数据推送至前端进行可视化展示。后三种数据库中主要存储的各类数据的持久化存储结果，这类数据的特点是量大但对数</w:t>
      </w:r>
      <w:proofErr w:type="gramStart"/>
      <w:r>
        <w:rPr>
          <w:rFonts w:ascii="Times New Roman" w:eastAsia="宋体" w:hAnsi="Times New Roman" w:cs="Times New Roman" w:hint="eastAsia"/>
          <w:color w:val="000000" w:themeColor="text1"/>
          <w:sz w:val="24"/>
          <w:szCs w:val="24"/>
        </w:rPr>
        <w:t>据实时</w:t>
      </w:r>
      <w:proofErr w:type="gramEnd"/>
      <w:r>
        <w:rPr>
          <w:rFonts w:ascii="Times New Roman" w:eastAsia="宋体" w:hAnsi="Times New Roman" w:cs="Times New Roman" w:hint="eastAsia"/>
          <w:color w:val="000000" w:themeColor="text1"/>
          <w:sz w:val="24"/>
          <w:szCs w:val="24"/>
        </w:rPr>
        <w:t>性要求不高，所以该类数据存放在能持久保存的硬盘中。数据存储具体方案如下图所示：</w:t>
      </w:r>
    </w:p>
    <w:tbl>
      <w:tblPr>
        <w:tblStyle w:val="af"/>
        <w:tblW w:w="5064" w:type="pct"/>
        <w:tblInd w:w="-2" w:type="dxa"/>
        <w:tblLook w:val="04A0" w:firstRow="1" w:lastRow="0" w:firstColumn="1" w:lastColumn="0" w:noHBand="0" w:noVBand="1"/>
      </w:tblPr>
      <w:tblGrid>
        <w:gridCol w:w="8612"/>
      </w:tblGrid>
      <w:tr w:rsidR="005D4DFB" w14:paraId="6B12485A" w14:textId="77777777">
        <w:tc>
          <w:tcPr>
            <w:tcW w:w="5000" w:type="pct"/>
            <w:tcBorders>
              <w:top w:val="nil"/>
              <w:left w:val="nil"/>
              <w:bottom w:val="nil"/>
              <w:right w:val="nil"/>
            </w:tcBorders>
            <w:tcMar>
              <w:top w:w="0" w:type="dxa"/>
              <w:left w:w="0" w:type="dxa"/>
              <w:bottom w:w="0" w:type="dxa"/>
              <w:right w:w="0" w:type="dxa"/>
            </w:tcMar>
          </w:tcPr>
          <w:p w14:paraId="5B085E30"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36CE4A6D" wp14:editId="230A1915">
                  <wp:extent cx="5294630" cy="3848735"/>
                  <wp:effectExtent l="0" t="0" r="0" b="0"/>
                  <wp:docPr id="32" name="图片 32" descr="未命名文件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未命名文件 (12)"/>
                          <pic:cNvPicPr>
                            <a:picLocks noChangeAspect="1"/>
                          </pic:cNvPicPr>
                        </pic:nvPicPr>
                        <pic:blipFill>
                          <a:blip r:embed="rId575"/>
                          <a:stretch>
                            <a:fillRect/>
                          </a:stretch>
                        </pic:blipFill>
                        <pic:spPr>
                          <a:xfrm>
                            <a:off x="0" y="0"/>
                            <a:ext cx="5294630" cy="3848735"/>
                          </a:xfrm>
                          <a:prstGeom prst="rect">
                            <a:avLst/>
                          </a:prstGeom>
                        </pic:spPr>
                      </pic:pic>
                    </a:graphicData>
                  </a:graphic>
                </wp:inline>
              </w:drawing>
            </w:r>
          </w:p>
        </w:tc>
      </w:tr>
      <w:tr w:rsidR="005D4DFB" w14:paraId="292F0F19" w14:textId="77777777">
        <w:trPr>
          <w:trHeight w:val="297"/>
        </w:trPr>
        <w:tc>
          <w:tcPr>
            <w:tcW w:w="5000" w:type="pct"/>
            <w:tcBorders>
              <w:top w:val="nil"/>
              <w:left w:val="nil"/>
              <w:bottom w:val="nil"/>
              <w:right w:val="nil"/>
            </w:tcBorders>
            <w:tcMar>
              <w:top w:w="0" w:type="dxa"/>
              <w:left w:w="0" w:type="dxa"/>
              <w:bottom w:w="0" w:type="dxa"/>
              <w:right w:w="0" w:type="dxa"/>
            </w:tcMar>
          </w:tcPr>
          <w:p w14:paraId="376E9AA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5.8 </w:t>
            </w:r>
            <w:r>
              <w:rPr>
                <w:rFonts w:ascii="Times New Roman" w:eastAsia="宋体" w:hAnsi="Times New Roman" w:cs="Times New Roman" w:hint="eastAsia"/>
                <w:szCs w:val="21"/>
              </w:rPr>
              <w:t>数据存储具体方案图</w:t>
            </w:r>
          </w:p>
        </w:tc>
      </w:tr>
      <w:tr w:rsidR="005D4DFB" w14:paraId="26720C19" w14:textId="77777777">
        <w:tc>
          <w:tcPr>
            <w:tcW w:w="5000" w:type="pct"/>
            <w:tcBorders>
              <w:top w:val="nil"/>
              <w:left w:val="nil"/>
              <w:bottom w:val="nil"/>
              <w:right w:val="nil"/>
            </w:tcBorders>
            <w:tcMar>
              <w:top w:w="0" w:type="dxa"/>
              <w:left w:w="0" w:type="dxa"/>
              <w:bottom w:w="0" w:type="dxa"/>
              <w:right w:w="0" w:type="dxa"/>
            </w:tcMar>
          </w:tcPr>
          <w:p w14:paraId="0D62E82F"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Fig.5.8 </w:t>
            </w:r>
            <w:r>
              <w:rPr>
                <w:rFonts w:ascii="Times New Roman" w:eastAsia="宋体" w:hAnsi="Times New Roman" w:cs="Times New Roman" w:hint="eastAsia"/>
                <w:color w:val="000000"/>
                <w:kern w:val="0"/>
                <w:szCs w:val="21"/>
                <w:lang w:bidi="ar"/>
              </w:rPr>
              <w:t>Data storage specific scheme diagram</w:t>
            </w:r>
          </w:p>
        </w:tc>
      </w:tr>
    </w:tbl>
    <w:p w14:paraId="0046D754" w14:textId="77777777" w:rsidR="005D4DFB" w:rsidRDefault="00853CF7">
      <w:pPr>
        <w:spacing w:line="380" w:lineRule="atLeas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1）</w:t>
      </w:r>
      <w:r>
        <w:rPr>
          <w:rFonts w:ascii="Times New Roman" w:eastAsia="宋体" w:hAnsi="Times New Roman" w:cs="Times New Roman" w:hint="eastAsia"/>
          <w:color w:val="000000" w:themeColor="text1"/>
          <w:sz w:val="24"/>
          <w:szCs w:val="24"/>
        </w:rPr>
        <w:t>Redis</w:t>
      </w:r>
      <w:r>
        <w:rPr>
          <w:rFonts w:ascii="Times New Roman" w:eastAsia="宋体" w:hAnsi="Times New Roman" w:cs="Times New Roman" w:hint="eastAsia"/>
          <w:color w:val="000000" w:themeColor="text1"/>
          <w:sz w:val="24"/>
          <w:szCs w:val="24"/>
        </w:rPr>
        <w:t>实时数据库</w:t>
      </w:r>
    </w:p>
    <w:p w14:paraId="38BF667E" w14:textId="77777777" w:rsidR="005D4DFB" w:rsidRDefault="00853CF7">
      <w:pPr>
        <w:spacing w:line="380" w:lineRule="atLeast"/>
        <w:ind w:firstLineChars="200" w:firstLine="420"/>
        <w:rPr>
          <w:rFonts w:ascii="Times New Roman" w:eastAsia="宋体" w:hAnsi="Times New Roman" w:cs="Times New Roman"/>
          <w:color w:val="000000" w:themeColor="text1"/>
          <w:sz w:val="24"/>
          <w:szCs w:val="24"/>
        </w:rPr>
      </w:pPr>
      <w:r>
        <w:rPr>
          <w:rFonts w:hint="eastAsia"/>
          <w:color w:val="000000" w:themeColor="text1"/>
        </w:rPr>
        <w:t xml:space="preserve"> </w:t>
      </w:r>
      <w:r>
        <w:rPr>
          <w:rFonts w:ascii="Times New Roman" w:eastAsia="宋体" w:hAnsi="Times New Roman" w:cs="Times New Roman" w:hint="eastAsia"/>
          <w:color w:val="000000" w:themeColor="text1"/>
          <w:sz w:val="24"/>
          <w:szCs w:val="24"/>
        </w:rPr>
        <w:t>Redis</w:t>
      </w:r>
      <w:r>
        <w:rPr>
          <w:rFonts w:ascii="Times New Roman" w:eastAsia="宋体" w:hAnsi="Times New Roman" w:cs="Times New Roman" w:hint="eastAsia"/>
          <w:color w:val="000000" w:themeColor="text1"/>
          <w:sz w:val="24"/>
          <w:szCs w:val="24"/>
        </w:rPr>
        <w:t>实时数据库主要暂时存放传感器采集的实时数据。主要包含各种空调系统设备的运行状态，温湿度传感器数值等，通过读取串口服务器数据，并将其存入缓存数据库，利用缓存数据库的高效数据存取能力，避免采集卡中数据无法及时保存，造成数据丢失。</w:t>
      </w:r>
      <w:r>
        <w:rPr>
          <w:rFonts w:ascii="Times New Roman" w:eastAsia="宋体" w:hAnsi="Times New Roman" w:cs="Times New Roman" w:hint="eastAsia"/>
          <w:color w:val="000000" w:themeColor="text1"/>
          <w:sz w:val="24"/>
          <w:szCs w:val="24"/>
        </w:rPr>
        <w:t>Redis</w:t>
      </w:r>
      <w:r>
        <w:rPr>
          <w:rFonts w:ascii="Times New Roman" w:eastAsia="宋体" w:hAnsi="Times New Roman" w:cs="Times New Roman" w:hint="eastAsia"/>
          <w:color w:val="000000" w:themeColor="text1"/>
          <w:sz w:val="24"/>
          <w:szCs w:val="24"/>
        </w:rPr>
        <w:t>实时数据库本身无法长久的保存数据，因此需要定时的将内存数据持久化到主备持久化数据库中。</w:t>
      </w:r>
    </w:p>
    <w:p w14:paraId="21CBB35D" w14:textId="77777777" w:rsidR="005D4DFB" w:rsidRDefault="00853CF7">
      <w:pPr>
        <w:spacing w:line="380" w:lineRule="atLeas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2）</w:t>
      </w:r>
      <w:r>
        <w:rPr>
          <w:rFonts w:ascii="Times New Roman" w:eastAsia="宋体" w:hAnsi="Times New Roman" w:cs="Times New Roman" w:hint="eastAsia"/>
          <w:color w:val="000000" w:themeColor="text1"/>
          <w:sz w:val="24"/>
          <w:szCs w:val="24"/>
        </w:rPr>
        <w:t>主备持久化</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数据库</w:t>
      </w:r>
    </w:p>
    <w:p w14:paraId="1EACB281" w14:textId="77777777" w:rsidR="005D4DFB" w:rsidRDefault="00853CF7">
      <w:pPr>
        <w:spacing w:line="38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主备持久化</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库主要存放的是各类数据的永久保存结果，除了存放实时数据的持久化结果，还需要保存日志文件、权限角色管理、设备信息、指令下发记录等常规数据信息。由于主备持久化数据库需要支持数据的永久保存需要，其存储的数据量会越累计越多，但数据库的本身是有存储极限的，因此需要设置数据保存分界，当数据历史很久时，可以将历史数据转化为文本数据保存。同时根据</w:t>
      </w:r>
      <w:proofErr w:type="gramStart"/>
      <w:r>
        <w:rPr>
          <w:rFonts w:ascii="Times New Roman" w:eastAsia="宋体" w:hAnsi="Times New Roman" w:cs="Times New Roman" w:hint="eastAsia"/>
          <w:color w:val="000000" w:themeColor="text1"/>
          <w:sz w:val="24"/>
          <w:szCs w:val="24"/>
        </w:rPr>
        <w:t>双容灾备</w:t>
      </w:r>
      <w:proofErr w:type="gramEnd"/>
      <w:r>
        <w:rPr>
          <w:rFonts w:ascii="Times New Roman" w:eastAsia="宋体" w:hAnsi="Times New Roman" w:cs="Times New Roman" w:hint="eastAsia"/>
          <w:color w:val="000000" w:themeColor="text1"/>
          <w:sz w:val="24"/>
          <w:szCs w:val="24"/>
        </w:rPr>
        <w:t>的设计原则，主备数据库中的数据，需要定时备份</w:t>
      </w:r>
      <w:proofErr w:type="gramStart"/>
      <w:r>
        <w:rPr>
          <w:rFonts w:ascii="Times New Roman" w:eastAsia="宋体" w:hAnsi="Times New Roman" w:cs="Times New Roman" w:hint="eastAsia"/>
          <w:color w:val="000000" w:themeColor="text1"/>
          <w:sz w:val="24"/>
          <w:szCs w:val="24"/>
        </w:rPr>
        <w:t>到灾备</w:t>
      </w:r>
      <w:proofErr w:type="gramEnd"/>
      <w:r>
        <w:rPr>
          <w:rFonts w:ascii="Times New Roman" w:eastAsia="宋体" w:hAnsi="Times New Roman" w:cs="Times New Roman" w:hint="eastAsia"/>
          <w:color w:val="000000" w:themeColor="text1"/>
          <w:sz w:val="24"/>
          <w:szCs w:val="24"/>
        </w:rPr>
        <w:t>持久化数据。以备故障状态下数据库的热切换。</w:t>
      </w:r>
    </w:p>
    <w:p w14:paraId="6248CFC9" w14:textId="77777777" w:rsidR="005D4DFB" w:rsidRDefault="00853CF7">
      <w:pPr>
        <w:spacing w:line="380" w:lineRule="atLeas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3）</w:t>
      </w:r>
      <w:r>
        <w:rPr>
          <w:rFonts w:ascii="Times New Roman" w:eastAsia="宋体" w:hAnsi="Times New Roman" w:cs="Times New Roman" w:hint="eastAsia"/>
          <w:color w:val="000000" w:themeColor="text1"/>
          <w:sz w:val="24"/>
          <w:szCs w:val="24"/>
        </w:rPr>
        <w:t>算法用</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数据库</w:t>
      </w:r>
    </w:p>
    <w:p w14:paraId="1E58327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算法用数据库主要存放的是第三章温湿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算法的模型和第四章的相关控制算法中相关参数，以及存放算法所需要的相关数据，由于不同的保障任务有不同的算法参数，因此算法的相关基础参数和算法本身的模型结构是动态变化的，所以模型的本身应该以文本的形式存放，而相关的基础参数以数据表的形式存放。</w:t>
      </w:r>
    </w:p>
    <w:p w14:paraId="38945D3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sz w:val="24"/>
          <w:szCs w:val="24"/>
        </w:rPr>
        <w:t>4）</w:t>
      </w:r>
      <w:proofErr w:type="gramStart"/>
      <w:r>
        <w:rPr>
          <w:rFonts w:ascii="Times New Roman" w:eastAsia="宋体" w:hAnsi="Times New Roman" w:cs="Times New Roman" w:hint="eastAsia"/>
          <w:color w:val="000000" w:themeColor="text1"/>
          <w:sz w:val="24"/>
          <w:szCs w:val="24"/>
        </w:rPr>
        <w:t>灾备持久</w:t>
      </w:r>
      <w:proofErr w:type="gramEnd"/>
      <w:r>
        <w:rPr>
          <w:rFonts w:ascii="Times New Roman" w:eastAsia="宋体" w:hAnsi="Times New Roman" w:cs="Times New Roman" w:hint="eastAsia"/>
          <w:color w:val="000000" w:themeColor="text1"/>
          <w:sz w:val="24"/>
          <w:szCs w:val="24"/>
        </w:rPr>
        <w:t>化</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数据库</w:t>
      </w:r>
    </w:p>
    <w:p w14:paraId="2EC8CEF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proofErr w:type="gramStart"/>
      <w:r>
        <w:rPr>
          <w:rFonts w:ascii="Times New Roman" w:eastAsia="宋体" w:hAnsi="Times New Roman" w:cs="Times New Roman" w:hint="eastAsia"/>
          <w:color w:val="000000" w:themeColor="text1"/>
          <w:sz w:val="24"/>
          <w:szCs w:val="24"/>
        </w:rPr>
        <w:t>灾备持久</w:t>
      </w:r>
      <w:proofErr w:type="gramEnd"/>
      <w:r>
        <w:rPr>
          <w:rFonts w:ascii="Times New Roman" w:eastAsia="宋体" w:hAnsi="Times New Roman" w:cs="Times New Roman" w:hint="eastAsia"/>
          <w:color w:val="000000" w:themeColor="text1"/>
          <w:sz w:val="24"/>
          <w:szCs w:val="24"/>
        </w:rPr>
        <w:t>化</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数据库中存放的是主备数据库中备份的数据，是为了支持</w:t>
      </w:r>
      <w:proofErr w:type="gramStart"/>
      <w:r>
        <w:rPr>
          <w:rFonts w:ascii="Times New Roman" w:eastAsia="宋体" w:hAnsi="Times New Roman" w:cs="Times New Roman" w:hint="eastAsia"/>
          <w:color w:val="000000" w:themeColor="text1"/>
          <w:sz w:val="24"/>
          <w:szCs w:val="24"/>
        </w:rPr>
        <w:t>双容灾备设计</w:t>
      </w:r>
      <w:proofErr w:type="gramEnd"/>
      <w:r>
        <w:rPr>
          <w:rFonts w:ascii="Times New Roman" w:eastAsia="宋体" w:hAnsi="Times New Roman" w:cs="Times New Roman" w:hint="eastAsia"/>
          <w:color w:val="000000" w:themeColor="text1"/>
          <w:sz w:val="24"/>
          <w:szCs w:val="24"/>
        </w:rPr>
        <w:t>原则下设计的数据库。</w:t>
      </w:r>
      <w:proofErr w:type="gramStart"/>
      <w:r>
        <w:rPr>
          <w:rFonts w:ascii="Times New Roman" w:eastAsia="宋体" w:hAnsi="Times New Roman" w:cs="Times New Roman" w:hint="eastAsia"/>
          <w:color w:val="000000" w:themeColor="text1"/>
          <w:sz w:val="24"/>
          <w:szCs w:val="24"/>
        </w:rPr>
        <w:t>灾备数据库</w:t>
      </w:r>
      <w:proofErr w:type="gramEnd"/>
      <w:r>
        <w:rPr>
          <w:rFonts w:ascii="Times New Roman" w:eastAsia="宋体" w:hAnsi="Times New Roman" w:cs="Times New Roman" w:hint="eastAsia"/>
          <w:color w:val="000000" w:themeColor="text1"/>
          <w:sz w:val="24"/>
          <w:szCs w:val="24"/>
        </w:rPr>
        <w:t>本身跟主备数据库存储的数据内容应该保持一致，因此需要数据一致性技术来保障这一需求。同时</w:t>
      </w:r>
      <w:proofErr w:type="gramStart"/>
      <w:r>
        <w:rPr>
          <w:rFonts w:ascii="Times New Roman" w:eastAsia="宋体" w:hAnsi="Times New Roman" w:cs="Times New Roman" w:hint="eastAsia"/>
          <w:color w:val="000000" w:themeColor="text1"/>
          <w:sz w:val="24"/>
          <w:szCs w:val="24"/>
        </w:rPr>
        <w:t>由于灾备数据库</w:t>
      </w:r>
      <w:proofErr w:type="gramEnd"/>
      <w:r>
        <w:rPr>
          <w:rFonts w:ascii="Times New Roman" w:eastAsia="宋体" w:hAnsi="Times New Roman" w:cs="Times New Roman" w:hint="eastAsia"/>
          <w:color w:val="000000" w:themeColor="text1"/>
          <w:sz w:val="24"/>
          <w:szCs w:val="24"/>
        </w:rPr>
        <w:t>的备份属性，</w:t>
      </w:r>
      <w:proofErr w:type="gramStart"/>
      <w:r>
        <w:rPr>
          <w:rFonts w:ascii="Times New Roman" w:eastAsia="宋体" w:hAnsi="Times New Roman" w:cs="Times New Roman" w:hint="eastAsia"/>
          <w:color w:val="000000" w:themeColor="text1"/>
          <w:sz w:val="24"/>
          <w:szCs w:val="24"/>
        </w:rPr>
        <w:t>要求灾备数据库</w:t>
      </w:r>
      <w:proofErr w:type="gramEnd"/>
      <w:r>
        <w:rPr>
          <w:rFonts w:ascii="Times New Roman" w:eastAsia="宋体" w:hAnsi="Times New Roman" w:cs="Times New Roman" w:hint="eastAsia"/>
          <w:color w:val="000000" w:themeColor="text1"/>
          <w:sz w:val="24"/>
          <w:szCs w:val="24"/>
        </w:rPr>
        <w:t>能够在主备数据库</w:t>
      </w:r>
      <w:proofErr w:type="gramStart"/>
      <w:r>
        <w:rPr>
          <w:rFonts w:ascii="Times New Roman" w:eastAsia="宋体" w:hAnsi="Times New Roman" w:cs="Times New Roman" w:hint="eastAsia"/>
          <w:color w:val="000000" w:themeColor="text1"/>
          <w:sz w:val="24"/>
          <w:szCs w:val="24"/>
        </w:rPr>
        <w:t>宕</w:t>
      </w:r>
      <w:proofErr w:type="gramEnd"/>
      <w:r>
        <w:rPr>
          <w:rFonts w:ascii="Times New Roman" w:eastAsia="宋体" w:hAnsi="Times New Roman" w:cs="Times New Roman" w:hint="eastAsia"/>
          <w:color w:val="000000" w:themeColor="text1"/>
          <w:sz w:val="24"/>
          <w:szCs w:val="24"/>
        </w:rPr>
        <w:t>机时，快速热</w:t>
      </w:r>
      <w:proofErr w:type="gramStart"/>
      <w:r>
        <w:rPr>
          <w:rFonts w:ascii="Times New Roman" w:eastAsia="宋体" w:hAnsi="Times New Roman" w:cs="Times New Roman" w:hint="eastAsia"/>
          <w:color w:val="000000" w:themeColor="text1"/>
          <w:sz w:val="24"/>
          <w:szCs w:val="24"/>
        </w:rPr>
        <w:t>切换到灾备数据库</w:t>
      </w:r>
      <w:proofErr w:type="gramEnd"/>
      <w:r>
        <w:rPr>
          <w:rFonts w:ascii="Times New Roman" w:eastAsia="宋体" w:hAnsi="Times New Roman" w:cs="Times New Roman" w:hint="eastAsia"/>
          <w:color w:val="000000" w:themeColor="text1"/>
          <w:sz w:val="24"/>
          <w:szCs w:val="24"/>
        </w:rPr>
        <w:t>。</w:t>
      </w:r>
    </w:p>
    <w:p w14:paraId="68B988BD" w14:textId="77777777" w:rsidR="005D4DFB" w:rsidRDefault="00853CF7">
      <w:pPr>
        <w:pStyle w:val="3"/>
      </w:pPr>
      <w:bookmarkStart w:id="149" w:name="_Toc125207200"/>
      <w:r>
        <w:rPr>
          <w:rFonts w:hint="eastAsia"/>
        </w:rPr>
        <w:t>5.3.4</w:t>
      </w:r>
      <w:r>
        <w:rPr>
          <w:rFonts w:hint="eastAsia"/>
        </w:rPr>
        <w:t>数据库表结构设计</w:t>
      </w:r>
      <w:bookmarkEnd w:id="149"/>
    </w:p>
    <w:p w14:paraId="30BFA9C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根据整流罩温湿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监测系统的实际需求分析，设计系统的相关数据库表，本文选择整流罩温湿度监测系统部分数据库表进行展示，相关数据如表</w:t>
      </w:r>
      <w:r>
        <w:rPr>
          <w:rFonts w:ascii="Times New Roman" w:eastAsia="宋体" w:hAnsi="Times New Roman" w:cs="Times New Roman" w:hint="eastAsia"/>
          <w:color w:val="000000" w:themeColor="text1"/>
          <w:sz w:val="24"/>
          <w:szCs w:val="24"/>
        </w:rPr>
        <w:t>5.1</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5.2</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5.3</w:t>
      </w:r>
      <w:r>
        <w:rPr>
          <w:rFonts w:ascii="Times New Roman" w:eastAsia="宋体" w:hAnsi="Times New Roman" w:cs="Times New Roman" w:hint="eastAsia"/>
          <w:color w:val="000000" w:themeColor="text1"/>
          <w:sz w:val="24"/>
          <w:szCs w:val="24"/>
        </w:rPr>
        <w:t>所示：</w:t>
      </w:r>
    </w:p>
    <w:p w14:paraId="43E11F72"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2E801E53" w14:textId="77777777" w:rsidR="005D4DFB" w:rsidRDefault="00853CF7">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表</w:t>
      </w:r>
      <w:r>
        <w:rPr>
          <w:rFonts w:ascii="Times New Roman" w:eastAsia="宋体" w:hAnsi="Times New Roman" w:cs="Times New Roman" w:hint="eastAsia"/>
          <w:color w:val="000000" w:themeColor="text1"/>
          <w:szCs w:val="21"/>
        </w:rPr>
        <w:t xml:space="preserve">5.1 </w:t>
      </w:r>
      <w:r>
        <w:rPr>
          <w:rFonts w:ascii="Times New Roman" w:eastAsia="宋体" w:hAnsi="Times New Roman" w:cs="Times New Roman" w:hint="eastAsia"/>
          <w:color w:val="000000" w:themeColor="text1"/>
          <w:szCs w:val="21"/>
        </w:rPr>
        <w:t>新风预处理系统数据表</w:t>
      </w:r>
    </w:p>
    <w:p w14:paraId="04181BB1" w14:textId="77777777" w:rsidR="005D4DFB" w:rsidRDefault="00853CF7">
      <w:pPr>
        <w:spacing w:line="400" w:lineRule="exact"/>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Cs w:val="21"/>
        </w:rPr>
        <w:t>Table.5.1 Real-time parameter information</w:t>
      </w:r>
    </w:p>
    <w:tbl>
      <w:tblPr>
        <w:tblStyle w:val="af"/>
        <w:tblW w:w="850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64"/>
        <w:gridCol w:w="1570"/>
        <w:gridCol w:w="1730"/>
        <w:gridCol w:w="1402"/>
        <w:gridCol w:w="1938"/>
      </w:tblGrid>
      <w:tr w:rsidR="005D4DFB" w14:paraId="33731816" w14:textId="77777777">
        <w:trPr>
          <w:trHeight w:val="374"/>
          <w:tblHeader/>
          <w:jc w:val="center"/>
        </w:trPr>
        <w:tc>
          <w:tcPr>
            <w:tcW w:w="1864" w:type="dxa"/>
            <w:tcBorders>
              <w:bottom w:val="single" w:sz="4" w:space="0" w:color="auto"/>
            </w:tcBorders>
            <w:vAlign w:val="bottom"/>
          </w:tcPr>
          <w:p w14:paraId="2BEAF7FE"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字段名</w:t>
            </w:r>
          </w:p>
        </w:tc>
        <w:tc>
          <w:tcPr>
            <w:tcW w:w="1570" w:type="dxa"/>
            <w:tcBorders>
              <w:bottom w:val="single" w:sz="4" w:space="0" w:color="auto"/>
            </w:tcBorders>
            <w:vAlign w:val="bottom"/>
          </w:tcPr>
          <w:p w14:paraId="7038A8EE"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数据类型</w:t>
            </w:r>
          </w:p>
        </w:tc>
        <w:tc>
          <w:tcPr>
            <w:tcW w:w="1730" w:type="dxa"/>
            <w:tcBorders>
              <w:bottom w:val="single" w:sz="4" w:space="0" w:color="auto"/>
            </w:tcBorders>
            <w:vAlign w:val="bottom"/>
          </w:tcPr>
          <w:p w14:paraId="48B5B49C"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是否</w:t>
            </w:r>
            <w:r>
              <w:rPr>
                <w:rFonts w:ascii="Times New Roman" w:eastAsia="宋体" w:hAnsi="Times New Roman" w:cs="Times New Roman" w:hint="eastAsia"/>
                <w:szCs w:val="21"/>
              </w:rPr>
              <w:t>primary key</w:t>
            </w:r>
          </w:p>
        </w:tc>
        <w:tc>
          <w:tcPr>
            <w:tcW w:w="1402" w:type="dxa"/>
            <w:tcBorders>
              <w:bottom w:val="single" w:sz="4" w:space="0" w:color="auto"/>
            </w:tcBorders>
            <w:vAlign w:val="bottom"/>
          </w:tcPr>
          <w:p w14:paraId="7DDEB223"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是否</w:t>
            </w:r>
            <w:r>
              <w:rPr>
                <w:rFonts w:ascii="Times New Roman" w:eastAsia="宋体" w:hAnsi="Times New Roman" w:cs="Times New Roman" w:hint="eastAsia"/>
                <w:szCs w:val="21"/>
              </w:rPr>
              <w:t>null</w:t>
            </w:r>
          </w:p>
        </w:tc>
        <w:tc>
          <w:tcPr>
            <w:tcW w:w="1938" w:type="dxa"/>
            <w:tcBorders>
              <w:bottom w:val="single" w:sz="4" w:space="0" w:color="auto"/>
            </w:tcBorders>
            <w:vAlign w:val="bottom"/>
          </w:tcPr>
          <w:p w14:paraId="6364F760"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中文表述</w:t>
            </w:r>
          </w:p>
        </w:tc>
      </w:tr>
      <w:tr w:rsidR="005D4DFB" w14:paraId="546C0BB6" w14:textId="77777777">
        <w:trPr>
          <w:trHeight w:val="374"/>
          <w:jc w:val="center"/>
        </w:trPr>
        <w:tc>
          <w:tcPr>
            <w:tcW w:w="1864" w:type="dxa"/>
            <w:tcBorders>
              <w:top w:val="single" w:sz="4" w:space="0" w:color="auto"/>
              <w:tl2br w:val="nil"/>
              <w:tr2bl w:val="nil"/>
            </w:tcBorders>
          </w:tcPr>
          <w:p w14:paraId="616FC148"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szCs w:val="21"/>
              </w:rPr>
              <w:t>EquipmentID</w:t>
            </w:r>
            <w:proofErr w:type="spellEnd"/>
          </w:p>
        </w:tc>
        <w:tc>
          <w:tcPr>
            <w:tcW w:w="1570" w:type="dxa"/>
            <w:tcBorders>
              <w:top w:val="single" w:sz="4" w:space="0" w:color="auto"/>
              <w:tl2br w:val="nil"/>
              <w:tr2bl w:val="nil"/>
            </w:tcBorders>
          </w:tcPr>
          <w:p w14:paraId="1756D754"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int</w:t>
            </w:r>
          </w:p>
        </w:tc>
        <w:tc>
          <w:tcPr>
            <w:tcW w:w="1730" w:type="dxa"/>
            <w:tcBorders>
              <w:top w:val="single" w:sz="4" w:space="0" w:color="auto"/>
              <w:tl2br w:val="nil"/>
              <w:tr2bl w:val="nil"/>
            </w:tcBorders>
          </w:tcPr>
          <w:p w14:paraId="798F61C4"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主键</w:t>
            </w:r>
          </w:p>
        </w:tc>
        <w:tc>
          <w:tcPr>
            <w:tcW w:w="1402" w:type="dxa"/>
            <w:tcBorders>
              <w:top w:val="single" w:sz="4" w:space="0" w:color="auto"/>
              <w:tl2br w:val="nil"/>
              <w:tr2bl w:val="nil"/>
            </w:tcBorders>
            <w:vAlign w:val="center"/>
          </w:tcPr>
          <w:p w14:paraId="0CA69B82"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否</w:t>
            </w:r>
          </w:p>
        </w:tc>
        <w:tc>
          <w:tcPr>
            <w:tcW w:w="1938" w:type="dxa"/>
            <w:tcBorders>
              <w:top w:val="single" w:sz="4" w:space="0" w:color="auto"/>
              <w:tl2br w:val="nil"/>
              <w:tr2bl w:val="nil"/>
            </w:tcBorders>
            <w:vAlign w:val="center"/>
          </w:tcPr>
          <w:p w14:paraId="6EA89514"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设备编号</w:t>
            </w:r>
          </w:p>
        </w:tc>
      </w:tr>
      <w:tr w:rsidR="005D4DFB" w14:paraId="26744F12" w14:textId="77777777">
        <w:trPr>
          <w:trHeight w:val="364"/>
          <w:jc w:val="center"/>
        </w:trPr>
        <w:tc>
          <w:tcPr>
            <w:tcW w:w="1864" w:type="dxa"/>
            <w:tcBorders>
              <w:tl2br w:val="nil"/>
              <w:tr2bl w:val="nil"/>
            </w:tcBorders>
          </w:tcPr>
          <w:p w14:paraId="500A313D"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szCs w:val="21"/>
              </w:rPr>
              <w:t>MeCoolervoltage</w:t>
            </w:r>
            <w:proofErr w:type="spellEnd"/>
          </w:p>
        </w:tc>
        <w:tc>
          <w:tcPr>
            <w:tcW w:w="1570" w:type="dxa"/>
            <w:tcBorders>
              <w:tl2br w:val="nil"/>
              <w:tr2bl w:val="nil"/>
            </w:tcBorders>
          </w:tcPr>
          <w:p w14:paraId="320FCF1F"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varchar</w:t>
            </w:r>
          </w:p>
        </w:tc>
        <w:tc>
          <w:tcPr>
            <w:tcW w:w="1730" w:type="dxa"/>
            <w:tcBorders>
              <w:tl2br w:val="nil"/>
              <w:tr2bl w:val="nil"/>
            </w:tcBorders>
          </w:tcPr>
          <w:p w14:paraId="2389A990"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733AAFDC"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否</w:t>
            </w:r>
          </w:p>
        </w:tc>
        <w:tc>
          <w:tcPr>
            <w:tcW w:w="1938" w:type="dxa"/>
            <w:tcBorders>
              <w:tl2br w:val="nil"/>
              <w:tr2bl w:val="nil"/>
            </w:tcBorders>
            <w:vAlign w:val="center"/>
          </w:tcPr>
          <w:p w14:paraId="2D796DC1"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proofErr w:type="gramStart"/>
            <w:r>
              <w:rPr>
                <w:rFonts w:ascii="Times New Roman" w:eastAsia="宋体" w:hAnsi="Times New Roman" w:cs="Times New Roman" w:hint="eastAsia"/>
                <w:szCs w:val="21"/>
              </w:rPr>
              <w:t>表冷器</w:t>
            </w:r>
            <w:proofErr w:type="gramEnd"/>
            <w:r>
              <w:rPr>
                <w:rFonts w:ascii="Times New Roman" w:eastAsia="宋体" w:hAnsi="Times New Roman" w:cs="Times New Roman" w:hint="eastAsia"/>
                <w:szCs w:val="21"/>
              </w:rPr>
              <w:t>电压</w:t>
            </w:r>
          </w:p>
        </w:tc>
      </w:tr>
      <w:tr w:rsidR="005D4DFB" w14:paraId="51EE4D33" w14:textId="77777777">
        <w:trPr>
          <w:trHeight w:val="364"/>
          <w:jc w:val="center"/>
        </w:trPr>
        <w:tc>
          <w:tcPr>
            <w:tcW w:w="1864" w:type="dxa"/>
            <w:tcBorders>
              <w:tl2br w:val="nil"/>
              <w:tr2bl w:val="nil"/>
            </w:tcBorders>
          </w:tcPr>
          <w:p w14:paraId="570A23BA"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szCs w:val="21"/>
              </w:rPr>
              <w:t>MeCoolercurrent</w:t>
            </w:r>
            <w:proofErr w:type="spellEnd"/>
          </w:p>
        </w:tc>
        <w:tc>
          <w:tcPr>
            <w:tcW w:w="1570" w:type="dxa"/>
            <w:tcBorders>
              <w:tl2br w:val="nil"/>
              <w:tr2bl w:val="nil"/>
            </w:tcBorders>
          </w:tcPr>
          <w:p w14:paraId="3B098DA2"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varchar</w:t>
            </w:r>
          </w:p>
        </w:tc>
        <w:tc>
          <w:tcPr>
            <w:tcW w:w="1730" w:type="dxa"/>
            <w:tcBorders>
              <w:tl2br w:val="nil"/>
              <w:tr2bl w:val="nil"/>
            </w:tcBorders>
          </w:tcPr>
          <w:p w14:paraId="788B4B60"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12D7A5AD"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是</w:t>
            </w:r>
          </w:p>
        </w:tc>
        <w:tc>
          <w:tcPr>
            <w:tcW w:w="1938" w:type="dxa"/>
            <w:tcBorders>
              <w:tl2br w:val="nil"/>
              <w:tr2bl w:val="nil"/>
            </w:tcBorders>
            <w:vAlign w:val="center"/>
          </w:tcPr>
          <w:p w14:paraId="75FBA4CD"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proofErr w:type="gramStart"/>
            <w:r>
              <w:rPr>
                <w:rFonts w:ascii="Times New Roman" w:eastAsia="宋体" w:hAnsi="Times New Roman" w:cs="Times New Roman" w:hint="eastAsia"/>
                <w:szCs w:val="21"/>
              </w:rPr>
              <w:t>表冷器</w:t>
            </w:r>
            <w:proofErr w:type="gramEnd"/>
            <w:r>
              <w:rPr>
                <w:rFonts w:ascii="Times New Roman" w:eastAsia="宋体" w:hAnsi="Times New Roman" w:cs="Times New Roman" w:hint="eastAsia"/>
                <w:szCs w:val="21"/>
              </w:rPr>
              <w:t>电流</w:t>
            </w:r>
          </w:p>
        </w:tc>
      </w:tr>
      <w:tr w:rsidR="005D4DFB" w14:paraId="6AA3DC08" w14:textId="77777777">
        <w:trPr>
          <w:trHeight w:val="364"/>
          <w:jc w:val="center"/>
        </w:trPr>
        <w:tc>
          <w:tcPr>
            <w:tcW w:w="1864" w:type="dxa"/>
            <w:tcBorders>
              <w:tl2br w:val="nil"/>
              <w:tr2bl w:val="nil"/>
            </w:tcBorders>
          </w:tcPr>
          <w:p w14:paraId="3E1479C4"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szCs w:val="21"/>
              </w:rPr>
              <w:t>Fre</w:t>
            </w:r>
            <w:proofErr w:type="spellEnd"/>
            <w:r>
              <w:rPr>
                <w:rFonts w:ascii="Times New Roman" w:eastAsia="宋体" w:hAnsi="Times New Roman" w:cs="Times New Roman" w:hint="eastAsia"/>
                <w:szCs w:val="21"/>
              </w:rPr>
              <w:t xml:space="preserve">_ </w:t>
            </w:r>
            <w:proofErr w:type="spellStart"/>
            <w:r>
              <w:rPr>
                <w:rFonts w:ascii="Times New Roman" w:eastAsia="宋体" w:hAnsi="Times New Roman" w:cs="Times New Roman" w:hint="eastAsia"/>
                <w:szCs w:val="21"/>
              </w:rPr>
              <w:t>air_out_tem</w:t>
            </w:r>
            <w:proofErr w:type="spellEnd"/>
          </w:p>
        </w:tc>
        <w:tc>
          <w:tcPr>
            <w:tcW w:w="1570" w:type="dxa"/>
            <w:tcBorders>
              <w:tl2br w:val="nil"/>
              <w:tr2bl w:val="nil"/>
            </w:tcBorders>
          </w:tcPr>
          <w:p w14:paraId="32901EAF"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varchar</w:t>
            </w:r>
          </w:p>
        </w:tc>
        <w:tc>
          <w:tcPr>
            <w:tcW w:w="1730" w:type="dxa"/>
            <w:tcBorders>
              <w:tl2br w:val="nil"/>
              <w:tr2bl w:val="nil"/>
            </w:tcBorders>
          </w:tcPr>
          <w:p w14:paraId="5DF5E82E"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否（外键）</w:t>
            </w:r>
          </w:p>
        </w:tc>
        <w:tc>
          <w:tcPr>
            <w:tcW w:w="1402" w:type="dxa"/>
            <w:tcBorders>
              <w:tl2br w:val="nil"/>
              <w:tr2bl w:val="nil"/>
            </w:tcBorders>
            <w:vAlign w:val="bottom"/>
          </w:tcPr>
          <w:p w14:paraId="3DD906ED"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否</w:t>
            </w:r>
          </w:p>
        </w:tc>
        <w:tc>
          <w:tcPr>
            <w:tcW w:w="1938" w:type="dxa"/>
            <w:tcBorders>
              <w:tl2br w:val="nil"/>
              <w:tr2bl w:val="nil"/>
            </w:tcBorders>
            <w:vAlign w:val="bottom"/>
          </w:tcPr>
          <w:p w14:paraId="49EB803F"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新风口温度</w:t>
            </w:r>
          </w:p>
        </w:tc>
      </w:tr>
      <w:tr w:rsidR="005D4DFB" w14:paraId="44E45817" w14:textId="77777777">
        <w:trPr>
          <w:trHeight w:val="364"/>
          <w:jc w:val="center"/>
        </w:trPr>
        <w:tc>
          <w:tcPr>
            <w:tcW w:w="1864" w:type="dxa"/>
            <w:tcBorders>
              <w:tl2br w:val="nil"/>
              <w:tr2bl w:val="nil"/>
            </w:tcBorders>
          </w:tcPr>
          <w:p w14:paraId="2B3D155F"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szCs w:val="21"/>
              </w:rPr>
              <w:t>Fre</w:t>
            </w:r>
            <w:proofErr w:type="spellEnd"/>
            <w:r>
              <w:rPr>
                <w:rFonts w:ascii="Times New Roman" w:eastAsia="宋体" w:hAnsi="Times New Roman" w:cs="Times New Roman" w:hint="eastAsia"/>
                <w:szCs w:val="21"/>
              </w:rPr>
              <w:t xml:space="preserve">_ </w:t>
            </w:r>
            <w:proofErr w:type="spellStart"/>
            <w:r>
              <w:rPr>
                <w:rFonts w:ascii="Times New Roman" w:eastAsia="宋体" w:hAnsi="Times New Roman" w:cs="Times New Roman" w:hint="eastAsia"/>
                <w:szCs w:val="21"/>
              </w:rPr>
              <w:t>air_out_hum</w:t>
            </w:r>
            <w:proofErr w:type="spellEnd"/>
          </w:p>
        </w:tc>
        <w:tc>
          <w:tcPr>
            <w:tcW w:w="1570" w:type="dxa"/>
            <w:tcBorders>
              <w:tl2br w:val="nil"/>
              <w:tr2bl w:val="nil"/>
            </w:tcBorders>
          </w:tcPr>
          <w:p w14:paraId="616997A8"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varchar</w:t>
            </w:r>
          </w:p>
        </w:tc>
        <w:tc>
          <w:tcPr>
            <w:tcW w:w="1730" w:type="dxa"/>
            <w:tcBorders>
              <w:tl2br w:val="nil"/>
              <w:tr2bl w:val="nil"/>
            </w:tcBorders>
          </w:tcPr>
          <w:p w14:paraId="2AEBE013"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否（外键）</w:t>
            </w:r>
          </w:p>
        </w:tc>
        <w:tc>
          <w:tcPr>
            <w:tcW w:w="1402" w:type="dxa"/>
            <w:tcBorders>
              <w:tl2br w:val="nil"/>
              <w:tr2bl w:val="nil"/>
            </w:tcBorders>
            <w:vAlign w:val="center"/>
          </w:tcPr>
          <w:p w14:paraId="35FFFCCA"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否</w:t>
            </w:r>
          </w:p>
        </w:tc>
        <w:tc>
          <w:tcPr>
            <w:tcW w:w="1938" w:type="dxa"/>
            <w:tcBorders>
              <w:tl2br w:val="nil"/>
              <w:tr2bl w:val="nil"/>
            </w:tcBorders>
            <w:vAlign w:val="center"/>
          </w:tcPr>
          <w:p w14:paraId="38919A97"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新风口湿度</w:t>
            </w:r>
          </w:p>
        </w:tc>
      </w:tr>
      <w:tr w:rsidR="005D4DFB" w14:paraId="17A1DB28" w14:textId="77777777">
        <w:trPr>
          <w:trHeight w:val="364"/>
          <w:jc w:val="center"/>
        </w:trPr>
        <w:tc>
          <w:tcPr>
            <w:tcW w:w="1864" w:type="dxa"/>
            <w:tcBorders>
              <w:tl2br w:val="nil"/>
              <w:tr2bl w:val="nil"/>
            </w:tcBorders>
          </w:tcPr>
          <w:p w14:paraId="07143DE8"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proofErr w:type="spellStart"/>
            <w:r>
              <w:rPr>
                <w:rFonts w:ascii="Times New Roman" w:eastAsia="宋体" w:hAnsi="Times New Roman" w:cs="Times New Roman" w:hint="eastAsia"/>
                <w:szCs w:val="21"/>
              </w:rPr>
              <w:t>Fre</w:t>
            </w:r>
            <w:proofErr w:type="spellEnd"/>
            <w:r>
              <w:rPr>
                <w:rFonts w:ascii="Times New Roman" w:eastAsia="宋体" w:hAnsi="Times New Roman" w:cs="Times New Roman" w:hint="eastAsia"/>
                <w:szCs w:val="21"/>
              </w:rPr>
              <w:t xml:space="preserve">_ </w:t>
            </w:r>
            <w:proofErr w:type="spellStart"/>
            <w:r>
              <w:rPr>
                <w:rFonts w:ascii="Times New Roman" w:eastAsia="宋体" w:hAnsi="Times New Roman" w:cs="Times New Roman" w:hint="eastAsia"/>
                <w:szCs w:val="21"/>
              </w:rPr>
              <w:t>air_out_dew</w:t>
            </w:r>
            <w:proofErr w:type="spellEnd"/>
          </w:p>
        </w:tc>
        <w:tc>
          <w:tcPr>
            <w:tcW w:w="1570" w:type="dxa"/>
            <w:tcBorders>
              <w:tl2br w:val="nil"/>
              <w:tr2bl w:val="nil"/>
            </w:tcBorders>
          </w:tcPr>
          <w:p w14:paraId="2E978EB3" w14:textId="77777777" w:rsidR="005D4DFB" w:rsidRDefault="00853CF7">
            <w:pPr>
              <w:spacing w:line="400" w:lineRule="exact"/>
              <w:jc w:val="center"/>
              <w:textAlignment w:val="center"/>
              <w:rPr>
                <w:rFonts w:ascii="宋体" w:eastAsia="宋体" w:hAnsi="宋体" w:cs="宋体"/>
                <w:color w:val="000000" w:themeColor="text1"/>
                <w:szCs w:val="21"/>
              </w:rPr>
            </w:pPr>
            <w:r>
              <w:rPr>
                <w:rFonts w:ascii="Times New Roman" w:eastAsia="宋体" w:hAnsi="Times New Roman" w:cs="Times New Roman" w:hint="eastAsia"/>
                <w:szCs w:val="21"/>
              </w:rPr>
              <w:t>varchar</w:t>
            </w:r>
          </w:p>
        </w:tc>
        <w:tc>
          <w:tcPr>
            <w:tcW w:w="1730" w:type="dxa"/>
            <w:tcBorders>
              <w:tl2br w:val="nil"/>
              <w:tr2bl w:val="nil"/>
            </w:tcBorders>
          </w:tcPr>
          <w:p w14:paraId="074A4352" w14:textId="77777777" w:rsidR="005D4DFB" w:rsidRDefault="00853CF7">
            <w:pPr>
              <w:spacing w:line="400" w:lineRule="exact"/>
              <w:jc w:val="center"/>
              <w:textAlignment w:val="center"/>
              <w:rPr>
                <w:rFonts w:ascii="宋体" w:eastAsia="宋体" w:hAnsi="宋体" w:cs="宋体"/>
                <w:color w:val="000000" w:themeColor="text1"/>
                <w:szCs w:val="21"/>
              </w:rPr>
            </w:pPr>
            <w:r>
              <w:rPr>
                <w:rFonts w:ascii="Times New Roman" w:eastAsia="宋体" w:hAnsi="Times New Roman" w:cs="Times New Roman" w:hint="eastAsia"/>
                <w:szCs w:val="21"/>
              </w:rPr>
              <w:t>否</w:t>
            </w:r>
          </w:p>
        </w:tc>
        <w:tc>
          <w:tcPr>
            <w:tcW w:w="1402" w:type="dxa"/>
            <w:tcBorders>
              <w:tl2br w:val="nil"/>
              <w:tr2bl w:val="nil"/>
            </w:tcBorders>
            <w:vAlign w:val="bottom"/>
          </w:tcPr>
          <w:p w14:paraId="47054F8B" w14:textId="77777777" w:rsidR="005D4DFB" w:rsidRDefault="00853CF7">
            <w:pPr>
              <w:spacing w:line="400" w:lineRule="exact"/>
              <w:jc w:val="center"/>
              <w:textAlignment w:val="center"/>
              <w:rPr>
                <w:rFonts w:ascii="宋体" w:eastAsia="宋体" w:hAnsi="宋体" w:cs="宋体"/>
                <w:color w:val="000000" w:themeColor="text1"/>
                <w:szCs w:val="21"/>
              </w:rPr>
            </w:pPr>
            <w:r>
              <w:rPr>
                <w:rFonts w:ascii="Times New Roman" w:eastAsia="宋体" w:hAnsi="Times New Roman" w:cs="Times New Roman" w:hint="eastAsia"/>
                <w:szCs w:val="21"/>
              </w:rPr>
              <w:t>否</w:t>
            </w:r>
          </w:p>
        </w:tc>
        <w:tc>
          <w:tcPr>
            <w:tcW w:w="1938" w:type="dxa"/>
            <w:tcBorders>
              <w:tl2br w:val="nil"/>
              <w:tr2bl w:val="nil"/>
            </w:tcBorders>
            <w:vAlign w:val="bottom"/>
          </w:tcPr>
          <w:p w14:paraId="31C96E86" w14:textId="77777777" w:rsidR="005D4DFB" w:rsidRDefault="00853CF7">
            <w:pPr>
              <w:spacing w:line="400" w:lineRule="exact"/>
              <w:jc w:val="center"/>
              <w:textAlignment w:val="center"/>
              <w:rPr>
                <w:rFonts w:ascii="Times New Roman" w:eastAsia="宋体" w:hAnsi="Times New Roman" w:cs="Times New Roman"/>
                <w:color w:val="000000" w:themeColor="text1"/>
                <w:szCs w:val="21"/>
              </w:rPr>
            </w:pPr>
            <w:r>
              <w:rPr>
                <w:rFonts w:ascii="Times New Roman" w:eastAsia="宋体" w:hAnsi="Times New Roman" w:cs="Times New Roman" w:hint="eastAsia"/>
                <w:szCs w:val="21"/>
              </w:rPr>
              <w:t>新风口露点</w:t>
            </w:r>
          </w:p>
        </w:tc>
      </w:tr>
      <w:tr w:rsidR="005D4DFB" w14:paraId="204595EE" w14:textId="77777777">
        <w:trPr>
          <w:trHeight w:val="364"/>
          <w:jc w:val="center"/>
        </w:trPr>
        <w:tc>
          <w:tcPr>
            <w:tcW w:w="1864" w:type="dxa"/>
            <w:tcBorders>
              <w:tl2br w:val="nil"/>
              <w:tr2bl w:val="nil"/>
            </w:tcBorders>
          </w:tcPr>
          <w:p w14:paraId="37614428"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Co_water</w:t>
            </w:r>
            <w:proofErr w:type="spellEnd"/>
            <w:r>
              <w:rPr>
                <w:rFonts w:ascii="Times New Roman" w:eastAsia="宋体" w:hAnsi="Times New Roman" w:cs="Times New Roman" w:hint="eastAsia"/>
                <w:szCs w:val="21"/>
              </w:rPr>
              <w:t xml:space="preserve"> _status1</w:t>
            </w:r>
          </w:p>
        </w:tc>
        <w:tc>
          <w:tcPr>
            <w:tcW w:w="1570" w:type="dxa"/>
            <w:tcBorders>
              <w:tl2br w:val="nil"/>
              <w:tr2bl w:val="nil"/>
            </w:tcBorders>
          </w:tcPr>
          <w:p w14:paraId="298075F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30" w:type="dxa"/>
            <w:tcBorders>
              <w:tl2br w:val="nil"/>
              <w:tr2bl w:val="nil"/>
            </w:tcBorders>
          </w:tcPr>
          <w:p w14:paraId="403A70D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1D08392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是</w:t>
            </w:r>
          </w:p>
        </w:tc>
        <w:tc>
          <w:tcPr>
            <w:tcW w:w="1938" w:type="dxa"/>
            <w:tcBorders>
              <w:tl2br w:val="nil"/>
              <w:tr2bl w:val="nil"/>
            </w:tcBorders>
            <w:vAlign w:val="center"/>
          </w:tcPr>
          <w:p w14:paraId="5F8584D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冷水三通阀状态</w:t>
            </w:r>
            <w:r>
              <w:rPr>
                <w:rFonts w:ascii="Times New Roman" w:eastAsia="宋体" w:hAnsi="Times New Roman" w:cs="Times New Roman" w:hint="eastAsia"/>
                <w:szCs w:val="21"/>
              </w:rPr>
              <w:t>1</w:t>
            </w:r>
          </w:p>
        </w:tc>
      </w:tr>
      <w:tr w:rsidR="005D4DFB" w14:paraId="600A15F7" w14:textId="77777777">
        <w:trPr>
          <w:trHeight w:val="364"/>
          <w:jc w:val="center"/>
        </w:trPr>
        <w:tc>
          <w:tcPr>
            <w:tcW w:w="1864" w:type="dxa"/>
            <w:tcBorders>
              <w:tl2br w:val="nil"/>
              <w:tr2bl w:val="nil"/>
            </w:tcBorders>
          </w:tcPr>
          <w:p w14:paraId="289587EE"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Co_water_re_tem</w:t>
            </w:r>
            <w:proofErr w:type="spellEnd"/>
          </w:p>
        </w:tc>
        <w:tc>
          <w:tcPr>
            <w:tcW w:w="1570" w:type="dxa"/>
            <w:tcBorders>
              <w:tl2br w:val="nil"/>
              <w:tr2bl w:val="nil"/>
            </w:tcBorders>
          </w:tcPr>
          <w:p w14:paraId="0B8C7F5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27FE0A3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bottom"/>
          </w:tcPr>
          <w:p w14:paraId="57D9CE9E"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bottom"/>
          </w:tcPr>
          <w:p w14:paraId="59D874E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冷水回水温度</w:t>
            </w:r>
          </w:p>
        </w:tc>
      </w:tr>
      <w:tr w:rsidR="005D4DFB" w14:paraId="084F1A1D" w14:textId="77777777">
        <w:trPr>
          <w:trHeight w:val="364"/>
          <w:jc w:val="center"/>
        </w:trPr>
        <w:tc>
          <w:tcPr>
            <w:tcW w:w="1864" w:type="dxa"/>
            <w:tcBorders>
              <w:tl2br w:val="nil"/>
              <w:tr2bl w:val="nil"/>
            </w:tcBorders>
          </w:tcPr>
          <w:p w14:paraId="7DF98037"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lastRenderedPageBreak/>
              <w:t>E_con_val_status</w:t>
            </w:r>
            <w:proofErr w:type="spellEnd"/>
          </w:p>
        </w:tc>
        <w:tc>
          <w:tcPr>
            <w:tcW w:w="1570" w:type="dxa"/>
            <w:tcBorders>
              <w:tl2br w:val="nil"/>
              <w:tr2bl w:val="nil"/>
            </w:tcBorders>
          </w:tcPr>
          <w:p w14:paraId="67B8B5DD"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30" w:type="dxa"/>
            <w:tcBorders>
              <w:tl2br w:val="nil"/>
              <w:tr2bl w:val="nil"/>
            </w:tcBorders>
          </w:tcPr>
          <w:p w14:paraId="3425D11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29D3A8E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center"/>
          </w:tcPr>
          <w:p w14:paraId="3803E40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电动调节阀状态</w:t>
            </w:r>
          </w:p>
        </w:tc>
      </w:tr>
      <w:tr w:rsidR="005D4DFB" w14:paraId="4994516F" w14:textId="77777777">
        <w:trPr>
          <w:trHeight w:val="364"/>
          <w:jc w:val="center"/>
        </w:trPr>
        <w:tc>
          <w:tcPr>
            <w:tcW w:w="1864" w:type="dxa"/>
            <w:tcBorders>
              <w:tl2br w:val="nil"/>
              <w:tr2bl w:val="nil"/>
            </w:tcBorders>
          </w:tcPr>
          <w:p w14:paraId="5DA987E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Co_wat_sup_tem1</w:t>
            </w:r>
          </w:p>
        </w:tc>
        <w:tc>
          <w:tcPr>
            <w:tcW w:w="1570" w:type="dxa"/>
            <w:tcBorders>
              <w:tl2br w:val="nil"/>
              <w:tr2bl w:val="nil"/>
            </w:tcBorders>
          </w:tcPr>
          <w:p w14:paraId="4BCF79B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717C4DC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48C1646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center"/>
          </w:tcPr>
          <w:p w14:paraId="3E3670D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冷水供水温度</w:t>
            </w:r>
            <w:r>
              <w:rPr>
                <w:rFonts w:ascii="Times New Roman" w:eastAsia="宋体" w:hAnsi="Times New Roman" w:cs="Times New Roman" w:hint="eastAsia"/>
                <w:szCs w:val="21"/>
              </w:rPr>
              <w:t>1</w:t>
            </w:r>
          </w:p>
        </w:tc>
      </w:tr>
      <w:tr w:rsidR="005D4DFB" w14:paraId="37C900AA" w14:textId="77777777">
        <w:trPr>
          <w:trHeight w:val="364"/>
          <w:jc w:val="center"/>
        </w:trPr>
        <w:tc>
          <w:tcPr>
            <w:tcW w:w="1864" w:type="dxa"/>
            <w:tcBorders>
              <w:tl2br w:val="nil"/>
              <w:tr2bl w:val="nil"/>
            </w:tcBorders>
          </w:tcPr>
          <w:p w14:paraId="5A04DAED"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E_air_status</w:t>
            </w:r>
            <w:proofErr w:type="spellEnd"/>
          </w:p>
        </w:tc>
        <w:tc>
          <w:tcPr>
            <w:tcW w:w="1570" w:type="dxa"/>
            <w:tcBorders>
              <w:tl2br w:val="nil"/>
              <w:tr2bl w:val="nil"/>
            </w:tcBorders>
          </w:tcPr>
          <w:p w14:paraId="074F9A8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30" w:type="dxa"/>
            <w:tcBorders>
              <w:tl2br w:val="nil"/>
              <w:tr2bl w:val="nil"/>
            </w:tcBorders>
          </w:tcPr>
          <w:p w14:paraId="13E709A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bottom"/>
          </w:tcPr>
          <w:p w14:paraId="216912E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bottom"/>
          </w:tcPr>
          <w:p w14:paraId="5706B7E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电动风阀状态</w:t>
            </w:r>
          </w:p>
        </w:tc>
      </w:tr>
      <w:tr w:rsidR="005D4DFB" w14:paraId="7FAE2A23" w14:textId="77777777">
        <w:trPr>
          <w:trHeight w:val="364"/>
          <w:jc w:val="center"/>
        </w:trPr>
        <w:tc>
          <w:tcPr>
            <w:tcW w:w="1864" w:type="dxa"/>
            <w:tcBorders>
              <w:tl2br w:val="nil"/>
              <w:tr2bl w:val="nil"/>
            </w:tcBorders>
          </w:tcPr>
          <w:p w14:paraId="352B5000"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Reg_air_inl_tem</w:t>
            </w:r>
            <w:proofErr w:type="spellEnd"/>
          </w:p>
        </w:tc>
        <w:tc>
          <w:tcPr>
            <w:tcW w:w="1570" w:type="dxa"/>
            <w:tcBorders>
              <w:tl2br w:val="nil"/>
              <w:tr2bl w:val="nil"/>
            </w:tcBorders>
          </w:tcPr>
          <w:p w14:paraId="59A8EC7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40844A4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2E215BD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center"/>
          </w:tcPr>
          <w:p w14:paraId="50CDBBE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再生进风温度</w:t>
            </w:r>
          </w:p>
        </w:tc>
      </w:tr>
      <w:tr w:rsidR="005D4DFB" w14:paraId="64332B8C" w14:textId="77777777">
        <w:trPr>
          <w:trHeight w:val="364"/>
          <w:jc w:val="center"/>
        </w:trPr>
        <w:tc>
          <w:tcPr>
            <w:tcW w:w="1864" w:type="dxa"/>
            <w:tcBorders>
              <w:tl2br w:val="nil"/>
              <w:tr2bl w:val="nil"/>
            </w:tcBorders>
          </w:tcPr>
          <w:p w14:paraId="57937AC6"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Reg_heat_tem</w:t>
            </w:r>
            <w:proofErr w:type="spellEnd"/>
          </w:p>
        </w:tc>
        <w:tc>
          <w:tcPr>
            <w:tcW w:w="1570" w:type="dxa"/>
            <w:tcBorders>
              <w:tl2br w:val="nil"/>
              <w:tr2bl w:val="nil"/>
            </w:tcBorders>
          </w:tcPr>
          <w:p w14:paraId="4FD9D3B9"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729C393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bottom"/>
          </w:tcPr>
          <w:p w14:paraId="6E4C117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bottom"/>
          </w:tcPr>
          <w:p w14:paraId="77466F9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再生加热温度</w:t>
            </w:r>
          </w:p>
        </w:tc>
      </w:tr>
      <w:tr w:rsidR="005D4DFB" w14:paraId="1E7AB34B" w14:textId="77777777">
        <w:trPr>
          <w:trHeight w:val="364"/>
          <w:jc w:val="center"/>
        </w:trPr>
        <w:tc>
          <w:tcPr>
            <w:tcW w:w="1864" w:type="dxa"/>
            <w:tcBorders>
              <w:tl2br w:val="nil"/>
              <w:tr2bl w:val="nil"/>
            </w:tcBorders>
          </w:tcPr>
          <w:p w14:paraId="1A1A8F46"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Exha_tem_set</w:t>
            </w:r>
            <w:proofErr w:type="spellEnd"/>
          </w:p>
        </w:tc>
        <w:tc>
          <w:tcPr>
            <w:tcW w:w="1570" w:type="dxa"/>
            <w:tcBorders>
              <w:tl2br w:val="nil"/>
              <w:tr2bl w:val="nil"/>
            </w:tcBorders>
          </w:tcPr>
          <w:p w14:paraId="07F73C1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32C9C32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0151A0B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center"/>
          </w:tcPr>
          <w:p w14:paraId="338F60A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排风温度设定值</w:t>
            </w:r>
          </w:p>
        </w:tc>
      </w:tr>
      <w:tr w:rsidR="005D4DFB" w14:paraId="7F4A8003" w14:textId="77777777">
        <w:trPr>
          <w:trHeight w:val="364"/>
          <w:jc w:val="center"/>
        </w:trPr>
        <w:tc>
          <w:tcPr>
            <w:tcW w:w="1864" w:type="dxa"/>
            <w:tcBorders>
              <w:tl2br w:val="nil"/>
              <w:tr2bl w:val="nil"/>
            </w:tcBorders>
          </w:tcPr>
          <w:p w14:paraId="643D091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 xml:space="preserve">Reg_ </w:t>
            </w:r>
            <w:proofErr w:type="spellStart"/>
            <w:r>
              <w:rPr>
                <w:rFonts w:ascii="Times New Roman" w:eastAsia="宋体" w:hAnsi="Times New Roman" w:cs="Times New Roman" w:hint="eastAsia"/>
                <w:szCs w:val="21"/>
              </w:rPr>
              <w:t>exh_tem</w:t>
            </w:r>
            <w:proofErr w:type="spellEnd"/>
          </w:p>
        </w:tc>
        <w:tc>
          <w:tcPr>
            <w:tcW w:w="1570" w:type="dxa"/>
            <w:tcBorders>
              <w:tl2br w:val="nil"/>
              <w:tr2bl w:val="nil"/>
            </w:tcBorders>
          </w:tcPr>
          <w:p w14:paraId="1491B7F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354A63C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01E2B139"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center"/>
          </w:tcPr>
          <w:p w14:paraId="70B588B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再生排风温度</w:t>
            </w:r>
          </w:p>
        </w:tc>
      </w:tr>
      <w:tr w:rsidR="005D4DFB" w14:paraId="6988C250" w14:textId="77777777">
        <w:trPr>
          <w:trHeight w:val="364"/>
          <w:jc w:val="center"/>
        </w:trPr>
        <w:tc>
          <w:tcPr>
            <w:tcW w:w="1864" w:type="dxa"/>
            <w:tcBorders>
              <w:tl2br w:val="nil"/>
              <w:tr2bl w:val="nil"/>
            </w:tcBorders>
          </w:tcPr>
          <w:p w14:paraId="681DF86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Reg_</w:t>
            </w:r>
            <w:proofErr w:type="spellStart"/>
            <w:r>
              <w:rPr>
                <w:rFonts w:ascii="Times New Roman" w:eastAsia="宋体" w:hAnsi="Times New Roman" w:cs="Times New Roman" w:hint="eastAsia"/>
                <w:szCs w:val="21"/>
              </w:rPr>
              <w:t>exh</w:t>
            </w:r>
            <w:proofErr w:type="spellEnd"/>
            <w:r>
              <w:rPr>
                <w:rFonts w:ascii="Times New Roman" w:eastAsia="宋体" w:hAnsi="Times New Roman" w:cs="Times New Roman" w:hint="eastAsia"/>
                <w:szCs w:val="21"/>
              </w:rPr>
              <w:t>__hum</w:t>
            </w:r>
          </w:p>
        </w:tc>
        <w:tc>
          <w:tcPr>
            <w:tcW w:w="1570" w:type="dxa"/>
            <w:tcBorders>
              <w:tl2br w:val="nil"/>
              <w:tr2bl w:val="nil"/>
            </w:tcBorders>
          </w:tcPr>
          <w:p w14:paraId="60CECD3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78A2F23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bottom"/>
          </w:tcPr>
          <w:p w14:paraId="1E324BB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bottom"/>
          </w:tcPr>
          <w:p w14:paraId="0A90A14D"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再生排风湿度</w:t>
            </w:r>
          </w:p>
        </w:tc>
      </w:tr>
      <w:tr w:rsidR="005D4DFB" w14:paraId="0EEC7DB3" w14:textId="77777777">
        <w:trPr>
          <w:trHeight w:val="364"/>
          <w:jc w:val="center"/>
        </w:trPr>
        <w:tc>
          <w:tcPr>
            <w:tcW w:w="1864" w:type="dxa"/>
            <w:tcBorders>
              <w:tl2br w:val="nil"/>
              <w:tr2bl w:val="nil"/>
            </w:tcBorders>
          </w:tcPr>
          <w:p w14:paraId="3E9371DF"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Tem</w:t>
            </w:r>
            <w:proofErr w:type="spellEnd"/>
            <w:r>
              <w:rPr>
                <w:rFonts w:ascii="Times New Roman" w:eastAsia="宋体" w:hAnsi="Times New Roman" w:cs="Times New Roman" w:hint="eastAsia"/>
                <w:szCs w:val="21"/>
              </w:rPr>
              <w:t xml:space="preserve">_ of_ </w:t>
            </w:r>
            <w:proofErr w:type="spellStart"/>
            <w:r>
              <w:rPr>
                <w:rFonts w:ascii="Times New Roman" w:eastAsia="宋体" w:hAnsi="Times New Roman" w:cs="Times New Roman" w:hint="eastAsia"/>
                <w:szCs w:val="21"/>
              </w:rPr>
              <w:t>dehum</w:t>
            </w:r>
            <w:proofErr w:type="spellEnd"/>
          </w:p>
        </w:tc>
        <w:tc>
          <w:tcPr>
            <w:tcW w:w="1570" w:type="dxa"/>
            <w:tcBorders>
              <w:tl2br w:val="nil"/>
              <w:tr2bl w:val="nil"/>
            </w:tcBorders>
          </w:tcPr>
          <w:p w14:paraId="398446B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22989D2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53D1215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center"/>
          </w:tcPr>
          <w:p w14:paraId="18F876A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转轮除湿后温度</w:t>
            </w:r>
          </w:p>
        </w:tc>
      </w:tr>
      <w:tr w:rsidR="005D4DFB" w14:paraId="2C27FD69" w14:textId="77777777">
        <w:trPr>
          <w:trHeight w:val="364"/>
          <w:jc w:val="center"/>
        </w:trPr>
        <w:tc>
          <w:tcPr>
            <w:tcW w:w="1864" w:type="dxa"/>
            <w:tcBorders>
              <w:tl2br w:val="nil"/>
              <w:tr2bl w:val="nil"/>
            </w:tcBorders>
          </w:tcPr>
          <w:p w14:paraId="219EE2C4"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Hum_of_dehum</w:t>
            </w:r>
            <w:proofErr w:type="spellEnd"/>
            <w:r>
              <w:rPr>
                <w:rFonts w:ascii="Times New Roman" w:eastAsia="宋体" w:hAnsi="Times New Roman" w:cs="Times New Roman" w:hint="eastAsia"/>
                <w:szCs w:val="21"/>
              </w:rPr>
              <w:t xml:space="preserve"> </w:t>
            </w:r>
          </w:p>
        </w:tc>
        <w:tc>
          <w:tcPr>
            <w:tcW w:w="1570" w:type="dxa"/>
            <w:tcBorders>
              <w:tl2br w:val="nil"/>
              <w:tr2bl w:val="nil"/>
            </w:tcBorders>
          </w:tcPr>
          <w:p w14:paraId="676E4F8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0DED84C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bottom"/>
          </w:tcPr>
          <w:p w14:paraId="6C0A6EA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bottom"/>
          </w:tcPr>
          <w:p w14:paraId="6743B94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转轮除湿后湿度</w:t>
            </w:r>
          </w:p>
        </w:tc>
      </w:tr>
      <w:tr w:rsidR="005D4DFB" w14:paraId="75E63436" w14:textId="77777777">
        <w:trPr>
          <w:trHeight w:val="364"/>
          <w:jc w:val="center"/>
        </w:trPr>
        <w:tc>
          <w:tcPr>
            <w:tcW w:w="1864" w:type="dxa"/>
            <w:tcBorders>
              <w:tl2br w:val="nil"/>
              <w:tr2bl w:val="nil"/>
            </w:tcBorders>
          </w:tcPr>
          <w:p w14:paraId="15318176"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Run_han_air_vo</w:t>
            </w:r>
            <w:proofErr w:type="spellEnd"/>
          </w:p>
        </w:tc>
        <w:tc>
          <w:tcPr>
            <w:tcW w:w="1570" w:type="dxa"/>
            <w:tcBorders>
              <w:tl2br w:val="nil"/>
              <w:tr2bl w:val="nil"/>
            </w:tcBorders>
          </w:tcPr>
          <w:p w14:paraId="274036F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30" w:type="dxa"/>
            <w:tcBorders>
              <w:tl2br w:val="nil"/>
              <w:tr2bl w:val="nil"/>
            </w:tcBorders>
          </w:tcPr>
          <w:p w14:paraId="6588F32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402" w:type="dxa"/>
            <w:tcBorders>
              <w:tl2br w:val="nil"/>
              <w:tr2bl w:val="nil"/>
            </w:tcBorders>
            <w:vAlign w:val="center"/>
          </w:tcPr>
          <w:p w14:paraId="51E3ED3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38" w:type="dxa"/>
            <w:tcBorders>
              <w:tl2br w:val="nil"/>
              <w:tr2bl w:val="nil"/>
            </w:tcBorders>
            <w:vAlign w:val="center"/>
          </w:tcPr>
          <w:p w14:paraId="3010219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转轮处理风量</w:t>
            </w:r>
          </w:p>
        </w:tc>
      </w:tr>
    </w:tbl>
    <w:p w14:paraId="1B6DF3F4" w14:textId="77777777" w:rsidR="005D4DFB" w:rsidRDefault="005D4DFB">
      <w:pPr>
        <w:spacing w:line="400" w:lineRule="exact"/>
        <w:jc w:val="center"/>
        <w:rPr>
          <w:rFonts w:ascii="Times New Roman" w:eastAsia="宋体" w:hAnsi="Times New Roman" w:cs="Times New Roman"/>
          <w:szCs w:val="21"/>
        </w:rPr>
      </w:pPr>
    </w:p>
    <w:p w14:paraId="6434A6B0" w14:textId="77777777" w:rsidR="005D4DFB" w:rsidRDefault="00853CF7">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 xml:space="preserve">5.2 </w:t>
      </w:r>
      <w:r>
        <w:rPr>
          <w:rFonts w:ascii="Times New Roman" w:eastAsia="宋体" w:hAnsi="Times New Roman" w:cs="Times New Roman" w:hint="eastAsia"/>
          <w:szCs w:val="21"/>
        </w:rPr>
        <w:t>空调后处理系统数据表</w:t>
      </w:r>
    </w:p>
    <w:p w14:paraId="52EB9FFA" w14:textId="77777777" w:rsidR="005D4DFB" w:rsidRDefault="00853CF7">
      <w:pPr>
        <w:spacing w:line="400" w:lineRule="exact"/>
        <w:jc w:val="center"/>
        <w:rPr>
          <w:b/>
          <w:bCs/>
        </w:rPr>
      </w:pPr>
      <w:r>
        <w:rPr>
          <w:rFonts w:ascii="Times New Roman" w:eastAsia="宋体" w:hAnsi="Times New Roman" w:cs="Times New Roman" w:hint="eastAsia"/>
          <w:szCs w:val="21"/>
        </w:rPr>
        <w:t>Table.5.2 Real-time parameter information</w:t>
      </w:r>
    </w:p>
    <w:tbl>
      <w:tblPr>
        <w:tblStyle w:val="af"/>
        <w:tblW w:w="8721" w:type="dxa"/>
        <w:tblLayout w:type="fixed"/>
        <w:tblLook w:val="04A0" w:firstRow="1" w:lastRow="0" w:firstColumn="1" w:lastColumn="0" w:noHBand="0" w:noVBand="1"/>
      </w:tblPr>
      <w:tblGrid>
        <w:gridCol w:w="1832"/>
        <w:gridCol w:w="1488"/>
        <w:gridCol w:w="1744"/>
        <w:gridCol w:w="1745"/>
        <w:gridCol w:w="1912"/>
      </w:tblGrid>
      <w:tr w:rsidR="005D4DFB" w14:paraId="0CB66CA6" w14:textId="77777777">
        <w:tc>
          <w:tcPr>
            <w:tcW w:w="1832" w:type="dxa"/>
            <w:tcBorders>
              <w:top w:val="single" w:sz="12" w:space="0" w:color="auto"/>
              <w:left w:val="nil"/>
              <w:bottom w:val="single" w:sz="4" w:space="0" w:color="auto"/>
              <w:right w:val="nil"/>
            </w:tcBorders>
            <w:vAlign w:val="bottom"/>
          </w:tcPr>
          <w:p w14:paraId="3465253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88" w:type="dxa"/>
            <w:tcBorders>
              <w:top w:val="single" w:sz="12" w:space="0" w:color="auto"/>
              <w:left w:val="nil"/>
              <w:bottom w:val="single" w:sz="4" w:space="0" w:color="auto"/>
              <w:right w:val="nil"/>
            </w:tcBorders>
            <w:vAlign w:val="bottom"/>
          </w:tcPr>
          <w:p w14:paraId="2750ADCE"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744" w:type="dxa"/>
            <w:tcBorders>
              <w:top w:val="single" w:sz="12" w:space="0" w:color="auto"/>
              <w:left w:val="nil"/>
              <w:bottom w:val="single" w:sz="4" w:space="0" w:color="auto"/>
              <w:right w:val="nil"/>
            </w:tcBorders>
            <w:vAlign w:val="bottom"/>
          </w:tcPr>
          <w:p w14:paraId="5D288BF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是否</w:t>
            </w:r>
            <w:r>
              <w:rPr>
                <w:rFonts w:ascii="Times New Roman" w:eastAsia="宋体" w:hAnsi="Times New Roman" w:cs="Times New Roman" w:hint="eastAsia"/>
                <w:szCs w:val="21"/>
              </w:rPr>
              <w:t>primary key</w:t>
            </w:r>
          </w:p>
        </w:tc>
        <w:tc>
          <w:tcPr>
            <w:tcW w:w="1745" w:type="dxa"/>
            <w:tcBorders>
              <w:top w:val="single" w:sz="12" w:space="0" w:color="auto"/>
              <w:left w:val="nil"/>
              <w:bottom w:val="single" w:sz="4" w:space="0" w:color="auto"/>
              <w:right w:val="nil"/>
            </w:tcBorders>
            <w:vAlign w:val="bottom"/>
          </w:tcPr>
          <w:p w14:paraId="778EF55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是否</w:t>
            </w:r>
            <w:r>
              <w:rPr>
                <w:rFonts w:ascii="Times New Roman" w:eastAsia="宋体" w:hAnsi="Times New Roman" w:cs="Times New Roman" w:hint="eastAsia"/>
                <w:szCs w:val="21"/>
              </w:rPr>
              <w:t>null</w:t>
            </w:r>
          </w:p>
        </w:tc>
        <w:tc>
          <w:tcPr>
            <w:tcW w:w="1912" w:type="dxa"/>
            <w:tcBorders>
              <w:top w:val="single" w:sz="12" w:space="0" w:color="auto"/>
              <w:left w:val="nil"/>
              <w:bottom w:val="single" w:sz="4" w:space="0" w:color="auto"/>
              <w:right w:val="nil"/>
            </w:tcBorders>
            <w:vAlign w:val="bottom"/>
          </w:tcPr>
          <w:p w14:paraId="4267370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中文表述</w:t>
            </w:r>
          </w:p>
        </w:tc>
      </w:tr>
      <w:tr w:rsidR="005D4DFB" w14:paraId="206F3A2D" w14:textId="77777777">
        <w:tc>
          <w:tcPr>
            <w:tcW w:w="1832" w:type="dxa"/>
            <w:tcBorders>
              <w:top w:val="single" w:sz="4" w:space="0" w:color="auto"/>
              <w:left w:val="nil"/>
              <w:bottom w:val="nil"/>
              <w:right w:val="nil"/>
            </w:tcBorders>
          </w:tcPr>
          <w:p w14:paraId="4D72C7C3"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EquipmentID</w:t>
            </w:r>
            <w:proofErr w:type="spellEnd"/>
          </w:p>
        </w:tc>
        <w:tc>
          <w:tcPr>
            <w:tcW w:w="1488" w:type="dxa"/>
            <w:tcBorders>
              <w:top w:val="single" w:sz="4" w:space="0" w:color="auto"/>
              <w:left w:val="nil"/>
              <w:bottom w:val="nil"/>
              <w:right w:val="nil"/>
            </w:tcBorders>
          </w:tcPr>
          <w:p w14:paraId="47666B2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int</w:t>
            </w:r>
          </w:p>
        </w:tc>
        <w:tc>
          <w:tcPr>
            <w:tcW w:w="1744" w:type="dxa"/>
            <w:tcBorders>
              <w:top w:val="single" w:sz="4" w:space="0" w:color="auto"/>
              <w:left w:val="nil"/>
              <w:bottom w:val="nil"/>
              <w:right w:val="nil"/>
            </w:tcBorders>
          </w:tcPr>
          <w:p w14:paraId="3F2A169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745" w:type="dxa"/>
            <w:tcBorders>
              <w:top w:val="single" w:sz="4" w:space="0" w:color="auto"/>
              <w:left w:val="nil"/>
              <w:bottom w:val="nil"/>
              <w:right w:val="nil"/>
            </w:tcBorders>
            <w:vAlign w:val="center"/>
          </w:tcPr>
          <w:p w14:paraId="4CB204C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single" w:sz="4" w:space="0" w:color="auto"/>
              <w:left w:val="nil"/>
              <w:bottom w:val="nil"/>
              <w:right w:val="nil"/>
            </w:tcBorders>
            <w:vAlign w:val="center"/>
          </w:tcPr>
          <w:p w14:paraId="646F647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设备编号</w:t>
            </w:r>
          </w:p>
        </w:tc>
      </w:tr>
      <w:tr w:rsidR="005D4DFB" w14:paraId="61F67675" w14:textId="77777777">
        <w:tc>
          <w:tcPr>
            <w:tcW w:w="1832" w:type="dxa"/>
            <w:tcBorders>
              <w:top w:val="nil"/>
              <w:left w:val="nil"/>
              <w:bottom w:val="nil"/>
              <w:right w:val="nil"/>
            </w:tcBorders>
          </w:tcPr>
          <w:p w14:paraId="6617823F"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Fo_dra_fan_status</w:t>
            </w:r>
            <w:proofErr w:type="spellEnd"/>
          </w:p>
        </w:tc>
        <w:tc>
          <w:tcPr>
            <w:tcW w:w="1488" w:type="dxa"/>
            <w:tcBorders>
              <w:top w:val="nil"/>
              <w:left w:val="nil"/>
              <w:bottom w:val="nil"/>
              <w:right w:val="nil"/>
            </w:tcBorders>
          </w:tcPr>
          <w:p w14:paraId="2EECAA0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484424D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7946127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103F283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送风机状态</w:t>
            </w:r>
          </w:p>
        </w:tc>
      </w:tr>
      <w:tr w:rsidR="005D4DFB" w14:paraId="1A1EEE7F" w14:textId="77777777">
        <w:tc>
          <w:tcPr>
            <w:tcW w:w="1832" w:type="dxa"/>
            <w:tcBorders>
              <w:top w:val="nil"/>
              <w:left w:val="nil"/>
              <w:bottom w:val="nil"/>
              <w:right w:val="nil"/>
            </w:tcBorders>
          </w:tcPr>
          <w:p w14:paraId="472B5459"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Ele_hea_swi_stas</w:t>
            </w:r>
            <w:proofErr w:type="spellEnd"/>
          </w:p>
        </w:tc>
        <w:tc>
          <w:tcPr>
            <w:tcW w:w="1488" w:type="dxa"/>
            <w:tcBorders>
              <w:top w:val="nil"/>
              <w:left w:val="nil"/>
              <w:bottom w:val="nil"/>
              <w:right w:val="nil"/>
            </w:tcBorders>
          </w:tcPr>
          <w:p w14:paraId="644FBF1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62637AC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1D69E37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是</w:t>
            </w:r>
          </w:p>
        </w:tc>
        <w:tc>
          <w:tcPr>
            <w:tcW w:w="1912" w:type="dxa"/>
            <w:tcBorders>
              <w:top w:val="nil"/>
              <w:left w:val="nil"/>
              <w:bottom w:val="nil"/>
              <w:right w:val="nil"/>
            </w:tcBorders>
            <w:vAlign w:val="center"/>
          </w:tcPr>
          <w:p w14:paraId="0247DE1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电加热开关状态</w:t>
            </w:r>
          </w:p>
        </w:tc>
      </w:tr>
      <w:tr w:rsidR="005D4DFB" w14:paraId="65A4FE0F" w14:textId="77777777">
        <w:tc>
          <w:tcPr>
            <w:tcW w:w="1832" w:type="dxa"/>
            <w:tcBorders>
              <w:top w:val="nil"/>
              <w:left w:val="nil"/>
              <w:bottom w:val="nil"/>
              <w:right w:val="nil"/>
            </w:tcBorders>
          </w:tcPr>
          <w:p w14:paraId="2FB03A15"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Tem_mon_point</w:t>
            </w:r>
            <w:proofErr w:type="spellEnd"/>
            <w:r>
              <w:rPr>
                <w:rFonts w:ascii="Times New Roman" w:eastAsia="宋体" w:hAnsi="Times New Roman" w:cs="Times New Roman" w:hint="eastAsia"/>
                <w:szCs w:val="21"/>
              </w:rPr>
              <w:t xml:space="preserve"> 3</w:t>
            </w:r>
          </w:p>
        </w:tc>
        <w:tc>
          <w:tcPr>
            <w:tcW w:w="1488" w:type="dxa"/>
            <w:tcBorders>
              <w:top w:val="nil"/>
              <w:left w:val="nil"/>
              <w:bottom w:val="nil"/>
              <w:right w:val="nil"/>
            </w:tcBorders>
          </w:tcPr>
          <w:p w14:paraId="16B10E19"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2176A01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bottom"/>
          </w:tcPr>
          <w:p w14:paraId="5EE83F0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bottom"/>
          </w:tcPr>
          <w:p w14:paraId="0EC639D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温度监测点位</w:t>
            </w:r>
            <w:r>
              <w:rPr>
                <w:rFonts w:ascii="Times New Roman" w:eastAsia="宋体" w:hAnsi="Times New Roman" w:cs="Times New Roman" w:hint="eastAsia"/>
                <w:szCs w:val="21"/>
              </w:rPr>
              <w:t>3</w:t>
            </w:r>
          </w:p>
        </w:tc>
      </w:tr>
      <w:tr w:rsidR="005D4DFB" w14:paraId="0211B7DC" w14:textId="77777777">
        <w:tc>
          <w:tcPr>
            <w:tcW w:w="1832" w:type="dxa"/>
            <w:tcBorders>
              <w:top w:val="nil"/>
              <w:left w:val="nil"/>
              <w:bottom w:val="nil"/>
              <w:right w:val="nil"/>
            </w:tcBorders>
          </w:tcPr>
          <w:p w14:paraId="05B37E50"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szCs w:val="21"/>
              </w:rPr>
              <w:t>Air</w:t>
            </w:r>
            <w:r>
              <w:rPr>
                <w:rFonts w:ascii="Times New Roman" w:eastAsia="宋体" w:hAnsi="Times New Roman" w:cs="Times New Roman" w:hint="eastAsia"/>
                <w:szCs w:val="21"/>
              </w:rPr>
              <w:t>_</w:t>
            </w:r>
            <w:r>
              <w:rPr>
                <w:rFonts w:ascii="Times New Roman" w:eastAsia="宋体" w:hAnsi="Times New Roman" w:cs="Times New Roman"/>
                <w:szCs w:val="21"/>
              </w:rPr>
              <w:t>sup</w:t>
            </w:r>
            <w:r>
              <w:rPr>
                <w:rFonts w:ascii="Times New Roman" w:eastAsia="宋体" w:hAnsi="Times New Roman" w:cs="Times New Roman" w:hint="eastAsia"/>
                <w:szCs w:val="21"/>
              </w:rPr>
              <w:t>_</w:t>
            </w:r>
            <w:r>
              <w:rPr>
                <w:rFonts w:ascii="Times New Roman" w:eastAsia="宋体" w:hAnsi="Times New Roman" w:cs="Times New Roman"/>
                <w:szCs w:val="21"/>
              </w:rPr>
              <w:t>vol</w:t>
            </w:r>
            <w:proofErr w:type="spellEnd"/>
            <w:r>
              <w:rPr>
                <w:rFonts w:ascii="Times New Roman" w:eastAsia="宋体" w:hAnsi="Times New Roman" w:cs="Times New Roman" w:hint="eastAsia"/>
                <w:szCs w:val="21"/>
              </w:rPr>
              <w:t>_</w:t>
            </w:r>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det</w:t>
            </w:r>
            <w:r>
              <w:rPr>
                <w:rFonts w:ascii="Times New Roman" w:eastAsia="宋体" w:hAnsi="Times New Roman" w:cs="Times New Roman" w:hint="eastAsia"/>
                <w:szCs w:val="21"/>
              </w:rPr>
              <w:t>e</w:t>
            </w:r>
            <w:proofErr w:type="spellEnd"/>
          </w:p>
        </w:tc>
        <w:tc>
          <w:tcPr>
            <w:tcW w:w="1488" w:type="dxa"/>
            <w:tcBorders>
              <w:top w:val="nil"/>
              <w:left w:val="nil"/>
              <w:bottom w:val="nil"/>
              <w:right w:val="nil"/>
            </w:tcBorders>
          </w:tcPr>
          <w:p w14:paraId="5201760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1D193EB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6C879BFD"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29782AE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送风量检测</w:t>
            </w:r>
          </w:p>
        </w:tc>
      </w:tr>
      <w:tr w:rsidR="005D4DFB" w14:paraId="3629D0B1" w14:textId="77777777">
        <w:tc>
          <w:tcPr>
            <w:tcW w:w="1832" w:type="dxa"/>
            <w:tcBorders>
              <w:top w:val="nil"/>
              <w:left w:val="nil"/>
              <w:bottom w:val="nil"/>
              <w:right w:val="nil"/>
            </w:tcBorders>
          </w:tcPr>
          <w:p w14:paraId="7CC71649"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szCs w:val="21"/>
              </w:rPr>
              <w:t>Air</w:t>
            </w:r>
            <w:r>
              <w:rPr>
                <w:rFonts w:ascii="Times New Roman" w:eastAsia="宋体" w:hAnsi="Times New Roman" w:cs="Times New Roman" w:hint="eastAsia"/>
                <w:szCs w:val="21"/>
              </w:rPr>
              <w:t>_</w:t>
            </w:r>
            <w:r>
              <w:rPr>
                <w:rFonts w:ascii="Times New Roman" w:eastAsia="宋体" w:hAnsi="Times New Roman" w:cs="Times New Roman"/>
                <w:szCs w:val="21"/>
              </w:rPr>
              <w:t>sup</w:t>
            </w:r>
            <w:r>
              <w:rPr>
                <w:rFonts w:ascii="Times New Roman" w:eastAsia="宋体" w:hAnsi="Times New Roman" w:cs="Times New Roman" w:hint="eastAsia"/>
                <w:szCs w:val="21"/>
              </w:rPr>
              <w:t>_</w:t>
            </w:r>
            <w:r>
              <w:rPr>
                <w:rFonts w:ascii="Times New Roman" w:eastAsia="宋体" w:hAnsi="Times New Roman" w:cs="Times New Roman"/>
                <w:szCs w:val="21"/>
              </w:rPr>
              <w:t>tem</w:t>
            </w:r>
            <w:proofErr w:type="spellEnd"/>
          </w:p>
        </w:tc>
        <w:tc>
          <w:tcPr>
            <w:tcW w:w="1488" w:type="dxa"/>
            <w:tcBorders>
              <w:top w:val="nil"/>
              <w:left w:val="nil"/>
              <w:bottom w:val="nil"/>
              <w:right w:val="nil"/>
            </w:tcBorders>
          </w:tcPr>
          <w:p w14:paraId="7CAEE48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5C82297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bottom"/>
          </w:tcPr>
          <w:p w14:paraId="087DC86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bottom"/>
          </w:tcPr>
          <w:p w14:paraId="5C7CADF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送风温度</w:t>
            </w:r>
          </w:p>
        </w:tc>
      </w:tr>
      <w:tr w:rsidR="005D4DFB" w14:paraId="52CCF2D5" w14:textId="77777777">
        <w:tc>
          <w:tcPr>
            <w:tcW w:w="1832" w:type="dxa"/>
            <w:tcBorders>
              <w:top w:val="nil"/>
              <w:left w:val="nil"/>
              <w:bottom w:val="nil"/>
              <w:right w:val="nil"/>
            </w:tcBorders>
          </w:tcPr>
          <w:p w14:paraId="7D37DD7B"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Air_sup_hum</w:t>
            </w:r>
            <w:proofErr w:type="spellEnd"/>
          </w:p>
        </w:tc>
        <w:tc>
          <w:tcPr>
            <w:tcW w:w="1488" w:type="dxa"/>
            <w:tcBorders>
              <w:top w:val="nil"/>
              <w:left w:val="nil"/>
              <w:bottom w:val="nil"/>
              <w:right w:val="nil"/>
            </w:tcBorders>
          </w:tcPr>
          <w:p w14:paraId="6338A6F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44" w:type="dxa"/>
            <w:tcBorders>
              <w:top w:val="nil"/>
              <w:left w:val="nil"/>
              <w:bottom w:val="nil"/>
              <w:right w:val="nil"/>
            </w:tcBorders>
          </w:tcPr>
          <w:p w14:paraId="0F69AE7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6455E9A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4EF2C719"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送风湿度</w:t>
            </w:r>
          </w:p>
        </w:tc>
      </w:tr>
      <w:tr w:rsidR="005D4DFB" w14:paraId="5008E9EC" w14:textId="77777777">
        <w:tc>
          <w:tcPr>
            <w:tcW w:w="1832" w:type="dxa"/>
            <w:tcBorders>
              <w:top w:val="nil"/>
              <w:left w:val="nil"/>
              <w:bottom w:val="nil"/>
              <w:right w:val="nil"/>
            </w:tcBorders>
          </w:tcPr>
          <w:p w14:paraId="1B8CACAC"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Air_sup_dew_poi</w:t>
            </w:r>
            <w:proofErr w:type="spellEnd"/>
          </w:p>
        </w:tc>
        <w:tc>
          <w:tcPr>
            <w:tcW w:w="1488" w:type="dxa"/>
            <w:tcBorders>
              <w:top w:val="nil"/>
              <w:left w:val="nil"/>
              <w:bottom w:val="nil"/>
              <w:right w:val="nil"/>
            </w:tcBorders>
          </w:tcPr>
          <w:p w14:paraId="7EC90D69"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0214679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bottom"/>
          </w:tcPr>
          <w:p w14:paraId="63D5C0D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bottom"/>
          </w:tcPr>
          <w:p w14:paraId="1A5528B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送风露点</w:t>
            </w:r>
          </w:p>
        </w:tc>
      </w:tr>
      <w:tr w:rsidR="005D4DFB" w14:paraId="0AB52026" w14:textId="77777777">
        <w:tc>
          <w:tcPr>
            <w:tcW w:w="1832" w:type="dxa"/>
            <w:tcBorders>
              <w:top w:val="nil"/>
              <w:left w:val="nil"/>
              <w:bottom w:val="nil"/>
              <w:right w:val="nil"/>
            </w:tcBorders>
          </w:tcPr>
          <w:p w14:paraId="0102E7F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E_con_val_status2</w:t>
            </w:r>
          </w:p>
        </w:tc>
        <w:tc>
          <w:tcPr>
            <w:tcW w:w="1488" w:type="dxa"/>
            <w:tcBorders>
              <w:top w:val="nil"/>
              <w:left w:val="nil"/>
              <w:bottom w:val="nil"/>
              <w:right w:val="nil"/>
            </w:tcBorders>
          </w:tcPr>
          <w:p w14:paraId="6789B16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44" w:type="dxa"/>
            <w:tcBorders>
              <w:top w:val="nil"/>
              <w:left w:val="nil"/>
              <w:bottom w:val="nil"/>
              <w:right w:val="nil"/>
            </w:tcBorders>
          </w:tcPr>
          <w:p w14:paraId="286822AD"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3E070CC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2F81340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冷水三通阀状态</w:t>
            </w:r>
            <w:r>
              <w:rPr>
                <w:rFonts w:ascii="Times New Roman" w:eastAsia="宋体" w:hAnsi="Times New Roman" w:cs="Times New Roman" w:hint="eastAsia"/>
                <w:szCs w:val="21"/>
              </w:rPr>
              <w:t>2</w:t>
            </w:r>
          </w:p>
        </w:tc>
      </w:tr>
      <w:tr w:rsidR="005D4DFB" w14:paraId="50C40CE3" w14:textId="77777777">
        <w:tc>
          <w:tcPr>
            <w:tcW w:w="1832" w:type="dxa"/>
            <w:tcBorders>
              <w:top w:val="nil"/>
              <w:left w:val="nil"/>
              <w:bottom w:val="nil"/>
              <w:right w:val="nil"/>
            </w:tcBorders>
          </w:tcPr>
          <w:p w14:paraId="619F091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Co_wat_sup_tem2</w:t>
            </w:r>
          </w:p>
        </w:tc>
        <w:tc>
          <w:tcPr>
            <w:tcW w:w="1488" w:type="dxa"/>
            <w:tcBorders>
              <w:top w:val="nil"/>
              <w:left w:val="nil"/>
              <w:bottom w:val="nil"/>
              <w:right w:val="nil"/>
            </w:tcBorders>
          </w:tcPr>
          <w:p w14:paraId="2D2D063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3354F2D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5CF49059"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2D527E4D"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冷水回水温度</w:t>
            </w:r>
            <w:r>
              <w:rPr>
                <w:rFonts w:ascii="Times New Roman" w:eastAsia="宋体" w:hAnsi="Times New Roman" w:cs="Times New Roman" w:hint="eastAsia"/>
                <w:szCs w:val="21"/>
              </w:rPr>
              <w:t>2</w:t>
            </w:r>
          </w:p>
        </w:tc>
      </w:tr>
      <w:tr w:rsidR="005D4DFB" w14:paraId="54BA61F0" w14:textId="77777777">
        <w:tc>
          <w:tcPr>
            <w:tcW w:w="1832" w:type="dxa"/>
            <w:tcBorders>
              <w:top w:val="nil"/>
              <w:left w:val="nil"/>
              <w:bottom w:val="nil"/>
              <w:right w:val="nil"/>
            </w:tcBorders>
          </w:tcPr>
          <w:p w14:paraId="0C2F542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Co_wat_sup_tem2</w:t>
            </w:r>
          </w:p>
        </w:tc>
        <w:tc>
          <w:tcPr>
            <w:tcW w:w="1488" w:type="dxa"/>
            <w:tcBorders>
              <w:top w:val="nil"/>
              <w:left w:val="nil"/>
              <w:bottom w:val="nil"/>
              <w:right w:val="nil"/>
            </w:tcBorders>
          </w:tcPr>
          <w:p w14:paraId="0EBC476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44" w:type="dxa"/>
            <w:tcBorders>
              <w:top w:val="nil"/>
              <w:left w:val="nil"/>
              <w:bottom w:val="nil"/>
              <w:right w:val="nil"/>
            </w:tcBorders>
          </w:tcPr>
          <w:p w14:paraId="680B9E6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bottom"/>
          </w:tcPr>
          <w:p w14:paraId="20C8651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bottom"/>
          </w:tcPr>
          <w:p w14:paraId="42DA88AE"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冷水供水温度</w:t>
            </w:r>
            <w:r>
              <w:rPr>
                <w:rFonts w:ascii="Times New Roman" w:eastAsia="宋体" w:hAnsi="Times New Roman" w:cs="Times New Roman" w:hint="eastAsia"/>
                <w:szCs w:val="21"/>
              </w:rPr>
              <w:t>2</w:t>
            </w:r>
          </w:p>
        </w:tc>
      </w:tr>
      <w:tr w:rsidR="005D4DFB" w14:paraId="14D4E0F5" w14:textId="77777777">
        <w:tc>
          <w:tcPr>
            <w:tcW w:w="1832" w:type="dxa"/>
            <w:tcBorders>
              <w:top w:val="nil"/>
              <w:left w:val="nil"/>
              <w:bottom w:val="nil"/>
              <w:right w:val="nil"/>
            </w:tcBorders>
          </w:tcPr>
          <w:p w14:paraId="0D4C0F2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Ele_air_val_det1</w:t>
            </w:r>
          </w:p>
        </w:tc>
        <w:tc>
          <w:tcPr>
            <w:tcW w:w="1488" w:type="dxa"/>
            <w:tcBorders>
              <w:top w:val="nil"/>
              <w:left w:val="nil"/>
              <w:bottom w:val="nil"/>
              <w:right w:val="nil"/>
            </w:tcBorders>
          </w:tcPr>
          <w:p w14:paraId="39EE124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7D3FEFB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18DCACC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64DD320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电动风阀检测</w:t>
            </w:r>
            <w:r>
              <w:rPr>
                <w:rFonts w:ascii="Times New Roman" w:eastAsia="宋体" w:hAnsi="Times New Roman" w:cs="Times New Roman" w:hint="eastAsia"/>
                <w:szCs w:val="21"/>
              </w:rPr>
              <w:t>1</w:t>
            </w:r>
          </w:p>
        </w:tc>
      </w:tr>
      <w:tr w:rsidR="005D4DFB" w14:paraId="04D289F0" w14:textId="77777777">
        <w:tc>
          <w:tcPr>
            <w:tcW w:w="1832" w:type="dxa"/>
            <w:tcBorders>
              <w:top w:val="nil"/>
              <w:left w:val="nil"/>
              <w:bottom w:val="nil"/>
              <w:right w:val="nil"/>
            </w:tcBorders>
          </w:tcPr>
          <w:p w14:paraId="45C6C32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Ele_air_val_det2</w:t>
            </w:r>
          </w:p>
        </w:tc>
        <w:tc>
          <w:tcPr>
            <w:tcW w:w="1488" w:type="dxa"/>
            <w:tcBorders>
              <w:top w:val="nil"/>
              <w:left w:val="nil"/>
              <w:bottom w:val="nil"/>
              <w:right w:val="nil"/>
            </w:tcBorders>
          </w:tcPr>
          <w:p w14:paraId="7538EF0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2436CD2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bottom"/>
          </w:tcPr>
          <w:p w14:paraId="6569943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bottom"/>
          </w:tcPr>
          <w:p w14:paraId="1E6787D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电动风阀检测</w:t>
            </w:r>
            <w:r>
              <w:rPr>
                <w:rFonts w:ascii="Times New Roman" w:eastAsia="宋体" w:hAnsi="Times New Roman" w:cs="Times New Roman" w:hint="eastAsia"/>
                <w:szCs w:val="21"/>
              </w:rPr>
              <w:t>2</w:t>
            </w:r>
          </w:p>
        </w:tc>
      </w:tr>
      <w:tr w:rsidR="005D4DFB" w14:paraId="40A6CCD5" w14:textId="77777777">
        <w:tc>
          <w:tcPr>
            <w:tcW w:w="1832" w:type="dxa"/>
            <w:tcBorders>
              <w:top w:val="nil"/>
              <w:left w:val="nil"/>
              <w:bottom w:val="nil"/>
              <w:right w:val="nil"/>
            </w:tcBorders>
          </w:tcPr>
          <w:p w14:paraId="1C027F53"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Air_duc_swit_stat</w:t>
            </w:r>
            <w:proofErr w:type="spellEnd"/>
          </w:p>
        </w:tc>
        <w:tc>
          <w:tcPr>
            <w:tcW w:w="1488" w:type="dxa"/>
            <w:tcBorders>
              <w:top w:val="nil"/>
              <w:left w:val="nil"/>
              <w:bottom w:val="nil"/>
              <w:right w:val="nil"/>
            </w:tcBorders>
          </w:tcPr>
          <w:p w14:paraId="26DB636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44" w:type="dxa"/>
            <w:tcBorders>
              <w:top w:val="nil"/>
              <w:left w:val="nil"/>
              <w:bottom w:val="nil"/>
              <w:right w:val="nil"/>
            </w:tcBorders>
          </w:tcPr>
          <w:p w14:paraId="49812E8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7BE1B44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1CCEB29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风管加热开关状态</w:t>
            </w:r>
          </w:p>
        </w:tc>
      </w:tr>
      <w:tr w:rsidR="005D4DFB" w14:paraId="443B9861" w14:textId="77777777">
        <w:tc>
          <w:tcPr>
            <w:tcW w:w="1832" w:type="dxa"/>
            <w:tcBorders>
              <w:top w:val="nil"/>
              <w:left w:val="nil"/>
              <w:bottom w:val="nil"/>
              <w:right w:val="nil"/>
            </w:tcBorders>
          </w:tcPr>
          <w:p w14:paraId="5A0CF021"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Tem_on_tower</w:t>
            </w:r>
            <w:proofErr w:type="spellEnd"/>
          </w:p>
        </w:tc>
        <w:tc>
          <w:tcPr>
            <w:tcW w:w="1488" w:type="dxa"/>
            <w:tcBorders>
              <w:top w:val="nil"/>
              <w:left w:val="nil"/>
              <w:bottom w:val="nil"/>
              <w:right w:val="nil"/>
            </w:tcBorders>
          </w:tcPr>
          <w:p w14:paraId="3D64F94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65BC0A1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79DBBA0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7D7D1FD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塔上送风温度</w:t>
            </w:r>
          </w:p>
        </w:tc>
      </w:tr>
      <w:tr w:rsidR="005D4DFB" w14:paraId="03DEA8F8" w14:textId="77777777">
        <w:tc>
          <w:tcPr>
            <w:tcW w:w="1832" w:type="dxa"/>
            <w:tcBorders>
              <w:top w:val="nil"/>
              <w:left w:val="nil"/>
              <w:bottom w:val="nil"/>
              <w:right w:val="nil"/>
            </w:tcBorders>
          </w:tcPr>
          <w:p w14:paraId="3D51A545"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hum_on_tower</w:t>
            </w:r>
            <w:proofErr w:type="spellEnd"/>
          </w:p>
        </w:tc>
        <w:tc>
          <w:tcPr>
            <w:tcW w:w="1488" w:type="dxa"/>
            <w:tcBorders>
              <w:top w:val="nil"/>
              <w:left w:val="nil"/>
              <w:bottom w:val="nil"/>
              <w:right w:val="nil"/>
            </w:tcBorders>
          </w:tcPr>
          <w:p w14:paraId="003E0E5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67B954B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bottom"/>
          </w:tcPr>
          <w:p w14:paraId="4BF37E9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bottom"/>
          </w:tcPr>
          <w:p w14:paraId="574B6E9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塔上送风湿度</w:t>
            </w:r>
          </w:p>
        </w:tc>
      </w:tr>
      <w:tr w:rsidR="005D4DFB" w14:paraId="3E765DA0" w14:textId="77777777">
        <w:tc>
          <w:tcPr>
            <w:tcW w:w="1832" w:type="dxa"/>
            <w:tcBorders>
              <w:top w:val="nil"/>
              <w:left w:val="nil"/>
              <w:bottom w:val="single" w:sz="12" w:space="0" w:color="auto"/>
              <w:right w:val="nil"/>
            </w:tcBorders>
          </w:tcPr>
          <w:p w14:paraId="1004ED37"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Dewp_on_tower</w:t>
            </w:r>
            <w:proofErr w:type="spellEnd"/>
          </w:p>
        </w:tc>
        <w:tc>
          <w:tcPr>
            <w:tcW w:w="1488" w:type="dxa"/>
            <w:tcBorders>
              <w:top w:val="nil"/>
              <w:left w:val="nil"/>
              <w:bottom w:val="single" w:sz="12" w:space="0" w:color="auto"/>
              <w:right w:val="nil"/>
            </w:tcBorders>
          </w:tcPr>
          <w:p w14:paraId="280D168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single" w:sz="12" w:space="0" w:color="auto"/>
              <w:right w:val="nil"/>
            </w:tcBorders>
          </w:tcPr>
          <w:p w14:paraId="1925C75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single" w:sz="12" w:space="0" w:color="auto"/>
              <w:right w:val="nil"/>
            </w:tcBorders>
            <w:vAlign w:val="center"/>
          </w:tcPr>
          <w:p w14:paraId="595DBC2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single" w:sz="12" w:space="0" w:color="auto"/>
              <w:right w:val="nil"/>
            </w:tcBorders>
            <w:vAlign w:val="center"/>
          </w:tcPr>
          <w:p w14:paraId="7C07488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塔上送风露点</w:t>
            </w:r>
          </w:p>
        </w:tc>
      </w:tr>
    </w:tbl>
    <w:p w14:paraId="5DF2A342" w14:textId="77777777" w:rsidR="005D4DFB" w:rsidRDefault="00853CF7">
      <w:pPr>
        <w:spacing w:line="380" w:lineRule="atLeast"/>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表</w:t>
      </w:r>
      <w:r>
        <w:rPr>
          <w:rFonts w:ascii="Times New Roman" w:eastAsia="宋体" w:hAnsi="Times New Roman" w:cs="Times New Roman" w:hint="eastAsia"/>
          <w:szCs w:val="21"/>
        </w:rPr>
        <w:t xml:space="preserve">5.3 </w:t>
      </w:r>
      <w:r>
        <w:rPr>
          <w:rFonts w:ascii="Times New Roman" w:eastAsia="宋体" w:hAnsi="Times New Roman" w:cs="Times New Roman" w:hint="eastAsia"/>
          <w:szCs w:val="21"/>
        </w:rPr>
        <w:t>制冷系统数据表</w:t>
      </w:r>
    </w:p>
    <w:p w14:paraId="406DF68A" w14:textId="77777777" w:rsidR="005D4DFB" w:rsidRDefault="00853CF7">
      <w:pPr>
        <w:spacing w:line="380" w:lineRule="atLeast"/>
        <w:jc w:val="center"/>
        <w:rPr>
          <w:rFonts w:ascii="Calibri" w:eastAsia="宋体" w:hAnsi="Calibri" w:cs="Calibri"/>
          <w:color w:val="000000" w:themeColor="text1"/>
          <w:sz w:val="24"/>
          <w:szCs w:val="24"/>
        </w:rPr>
      </w:pPr>
      <w:r>
        <w:rPr>
          <w:rFonts w:ascii="Times New Roman" w:eastAsia="宋体" w:hAnsi="Times New Roman" w:cs="Times New Roman" w:hint="eastAsia"/>
          <w:szCs w:val="21"/>
        </w:rPr>
        <w:t>Table.5.3 Real-time parameter information</w:t>
      </w:r>
    </w:p>
    <w:tbl>
      <w:tblPr>
        <w:tblStyle w:val="af"/>
        <w:tblW w:w="8721" w:type="dxa"/>
        <w:tblLayout w:type="fixed"/>
        <w:tblLook w:val="04A0" w:firstRow="1" w:lastRow="0" w:firstColumn="1" w:lastColumn="0" w:noHBand="0" w:noVBand="1"/>
      </w:tblPr>
      <w:tblGrid>
        <w:gridCol w:w="1832"/>
        <w:gridCol w:w="1488"/>
        <w:gridCol w:w="1744"/>
        <w:gridCol w:w="1745"/>
        <w:gridCol w:w="1912"/>
      </w:tblGrid>
      <w:tr w:rsidR="005D4DFB" w14:paraId="18EC0436" w14:textId="77777777">
        <w:tc>
          <w:tcPr>
            <w:tcW w:w="1832" w:type="dxa"/>
            <w:tcBorders>
              <w:top w:val="single" w:sz="12" w:space="0" w:color="auto"/>
              <w:left w:val="nil"/>
              <w:bottom w:val="single" w:sz="4" w:space="0" w:color="auto"/>
              <w:right w:val="nil"/>
            </w:tcBorders>
            <w:vAlign w:val="bottom"/>
          </w:tcPr>
          <w:p w14:paraId="5597E49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88" w:type="dxa"/>
            <w:tcBorders>
              <w:top w:val="single" w:sz="12" w:space="0" w:color="auto"/>
              <w:left w:val="nil"/>
              <w:bottom w:val="single" w:sz="4" w:space="0" w:color="auto"/>
              <w:right w:val="nil"/>
            </w:tcBorders>
            <w:vAlign w:val="bottom"/>
          </w:tcPr>
          <w:p w14:paraId="3F2A957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744" w:type="dxa"/>
            <w:tcBorders>
              <w:top w:val="single" w:sz="12" w:space="0" w:color="auto"/>
              <w:left w:val="nil"/>
              <w:bottom w:val="single" w:sz="4" w:space="0" w:color="auto"/>
              <w:right w:val="nil"/>
            </w:tcBorders>
            <w:vAlign w:val="bottom"/>
          </w:tcPr>
          <w:p w14:paraId="5FB4805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是否</w:t>
            </w:r>
            <w:r>
              <w:rPr>
                <w:rFonts w:ascii="Times New Roman" w:eastAsia="宋体" w:hAnsi="Times New Roman" w:cs="Times New Roman" w:hint="eastAsia"/>
                <w:szCs w:val="21"/>
              </w:rPr>
              <w:t>primary key</w:t>
            </w:r>
          </w:p>
        </w:tc>
        <w:tc>
          <w:tcPr>
            <w:tcW w:w="1745" w:type="dxa"/>
            <w:tcBorders>
              <w:top w:val="single" w:sz="12" w:space="0" w:color="auto"/>
              <w:left w:val="nil"/>
              <w:bottom w:val="single" w:sz="4" w:space="0" w:color="auto"/>
              <w:right w:val="nil"/>
            </w:tcBorders>
            <w:vAlign w:val="bottom"/>
          </w:tcPr>
          <w:p w14:paraId="2AAC9DD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是否</w:t>
            </w:r>
            <w:r>
              <w:rPr>
                <w:rFonts w:ascii="Times New Roman" w:eastAsia="宋体" w:hAnsi="Times New Roman" w:cs="Times New Roman" w:hint="eastAsia"/>
                <w:szCs w:val="21"/>
              </w:rPr>
              <w:t>null</w:t>
            </w:r>
          </w:p>
        </w:tc>
        <w:tc>
          <w:tcPr>
            <w:tcW w:w="1912" w:type="dxa"/>
            <w:tcBorders>
              <w:top w:val="single" w:sz="12" w:space="0" w:color="auto"/>
              <w:left w:val="nil"/>
              <w:bottom w:val="single" w:sz="4" w:space="0" w:color="auto"/>
              <w:right w:val="nil"/>
            </w:tcBorders>
            <w:vAlign w:val="bottom"/>
          </w:tcPr>
          <w:p w14:paraId="3B2F195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中文表述</w:t>
            </w:r>
          </w:p>
        </w:tc>
      </w:tr>
      <w:tr w:rsidR="005D4DFB" w14:paraId="3BAEC3B4" w14:textId="77777777">
        <w:tc>
          <w:tcPr>
            <w:tcW w:w="1832" w:type="dxa"/>
            <w:tcBorders>
              <w:top w:val="single" w:sz="4" w:space="0" w:color="auto"/>
              <w:left w:val="nil"/>
              <w:bottom w:val="nil"/>
              <w:right w:val="nil"/>
            </w:tcBorders>
          </w:tcPr>
          <w:p w14:paraId="316A4AC8"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EquipmentID</w:t>
            </w:r>
            <w:proofErr w:type="spellEnd"/>
          </w:p>
        </w:tc>
        <w:tc>
          <w:tcPr>
            <w:tcW w:w="1488" w:type="dxa"/>
            <w:tcBorders>
              <w:top w:val="single" w:sz="4" w:space="0" w:color="auto"/>
              <w:left w:val="nil"/>
              <w:bottom w:val="nil"/>
              <w:right w:val="nil"/>
            </w:tcBorders>
          </w:tcPr>
          <w:p w14:paraId="55C3B93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int</w:t>
            </w:r>
          </w:p>
        </w:tc>
        <w:tc>
          <w:tcPr>
            <w:tcW w:w="1744" w:type="dxa"/>
            <w:tcBorders>
              <w:top w:val="single" w:sz="4" w:space="0" w:color="auto"/>
              <w:left w:val="nil"/>
              <w:bottom w:val="nil"/>
              <w:right w:val="nil"/>
            </w:tcBorders>
          </w:tcPr>
          <w:p w14:paraId="50A555A9"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single" w:sz="4" w:space="0" w:color="auto"/>
              <w:left w:val="nil"/>
              <w:bottom w:val="nil"/>
              <w:right w:val="nil"/>
            </w:tcBorders>
            <w:vAlign w:val="center"/>
          </w:tcPr>
          <w:p w14:paraId="71D416B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single" w:sz="4" w:space="0" w:color="auto"/>
              <w:left w:val="nil"/>
              <w:bottom w:val="nil"/>
              <w:right w:val="nil"/>
            </w:tcBorders>
            <w:vAlign w:val="center"/>
          </w:tcPr>
          <w:p w14:paraId="7077B6D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设备编号</w:t>
            </w:r>
          </w:p>
        </w:tc>
      </w:tr>
      <w:tr w:rsidR="005D4DFB" w14:paraId="2BC2CA60" w14:textId="77777777">
        <w:tc>
          <w:tcPr>
            <w:tcW w:w="1832" w:type="dxa"/>
            <w:tcBorders>
              <w:top w:val="nil"/>
              <w:left w:val="nil"/>
              <w:bottom w:val="nil"/>
              <w:right w:val="nil"/>
            </w:tcBorders>
          </w:tcPr>
          <w:p w14:paraId="3A96A9A2"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Cool_water_temp</w:t>
            </w:r>
            <w:proofErr w:type="spellEnd"/>
          </w:p>
        </w:tc>
        <w:tc>
          <w:tcPr>
            <w:tcW w:w="1488" w:type="dxa"/>
            <w:tcBorders>
              <w:top w:val="nil"/>
              <w:left w:val="nil"/>
              <w:bottom w:val="nil"/>
              <w:right w:val="nil"/>
            </w:tcBorders>
          </w:tcPr>
          <w:p w14:paraId="40F66C2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489F751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285B252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4BAC4AE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冷却供回水温度</w:t>
            </w:r>
          </w:p>
        </w:tc>
      </w:tr>
      <w:tr w:rsidR="005D4DFB" w14:paraId="335F5415" w14:textId="77777777">
        <w:tc>
          <w:tcPr>
            <w:tcW w:w="1832" w:type="dxa"/>
            <w:tcBorders>
              <w:top w:val="nil"/>
              <w:left w:val="nil"/>
              <w:bottom w:val="nil"/>
              <w:right w:val="nil"/>
            </w:tcBorders>
          </w:tcPr>
          <w:p w14:paraId="6ADA96C5"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water_tank_level</w:t>
            </w:r>
            <w:proofErr w:type="spellEnd"/>
            <w:r>
              <w:rPr>
                <w:rFonts w:ascii="Times New Roman" w:eastAsia="宋体" w:hAnsi="Times New Roman" w:cs="Times New Roman" w:hint="eastAsia"/>
                <w:szCs w:val="21"/>
              </w:rPr>
              <w:t xml:space="preserve"> </w:t>
            </w:r>
          </w:p>
        </w:tc>
        <w:tc>
          <w:tcPr>
            <w:tcW w:w="1488" w:type="dxa"/>
            <w:tcBorders>
              <w:top w:val="nil"/>
              <w:left w:val="nil"/>
              <w:bottom w:val="nil"/>
              <w:right w:val="nil"/>
            </w:tcBorders>
          </w:tcPr>
          <w:p w14:paraId="5ED6F1D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744" w:type="dxa"/>
            <w:tcBorders>
              <w:top w:val="nil"/>
              <w:left w:val="nil"/>
              <w:bottom w:val="nil"/>
              <w:right w:val="nil"/>
            </w:tcBorders>
          </w:tcPr>
          <w:p w14:paraId="77096D2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3FAD17AE"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是</w:t>
            </w:r>
          </w:p>
        </w:tc>
        <w:tc>
          <w:tcPr>
            <w:tcW w:w="1912" w:type="dxa"/>
            <w:tcBorders>
              <w:top w:val="nil"/>
              <w:left w:val="nil"/>
              <w:bottom w:val="nil"/>
              <w:right w:val="nil"/>
            </w:tcBorders>
            <w:vAlign w:val="center"/>
          </w:tcPr>
          <w:p w14:paraId="6E72562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水箱高低水位</w:t>
            </w:r>
          </w:p>
        </w:tc>
      </w:tr>
      <w:tr w:rsidR="005D4DFB" w14:paraId="7FF43D3B" w14:textId="77777777">
        <w:tc>
          <w:tcPr>
            <w:tcW w:w="1832" w:type="dxa"/>
            <w:tcBorders>
              <w:top w:val="nil"/>
              <w:left w:val="nil"/>
              <w:bottom w:val="nil"/>
              <w:right w:val="nil"/>
            </w:tcBorders>
          </w:tcPr>
          <w:p w14:paraId="6B297BAC"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Wat_pum_sw_sta</w:t>
            </w:r>
            <w:proofErr w:type="spellEnd"/>
          </w:p>
        </w:tc>
        <w:tc>
          <w:tcPr>
            <w:tcW w:w="1488" w:type="dxa"/>
            <w:tcBorders>
              <w:top w:val="nil"/>
              <w:left w:val="nil"/>
              <w:bottom w:val="nil"/>
              <w:right w:val="nil"/>
            </w:tcBorders>
          </w:tcPr>
          <w:p w14:paraId="317A71B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44" w:type="dxa"/>
            <w:tcBorders>
              <w:top w:val="nil"/>
              <w:left w:val="nil"/>
              <w:bottom w:val="nil"/>
              <w:right w:val="nil"/>
            </w:tcBorders>
          </w:tcPr>
          <w:p w14:paraId="4169599D"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bottom"/>
          </w:tcPr>
          <w:p w14:paraId="019FB79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bottom"/>
          </w:tcPr>
          <w:p w14:paraId="6753411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补给水泵开关状态</w:t>
            </w:r>
          </w:p>
        </w:tc>
      </w:tr>
      <w:tr w:rsidR="005D4DFB" w14:paraId="61D49C1D" w14:textId="77777777">
        <w:tc>
          <w:tcPr>
            <w:tcW w:w="1832" w:type="dxa"/>
            <w:tcBorders>
              <w:top w:val="nil"/>
              <w:left w:val="nil"/>
              <w:bottom w:val="nil"/>
              <w:right w:val="nil"/>
            </w:tcBorders>
          </w:tcPr>
          <w:p w14:paraId="57DE091A"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Col_water_sup_fl</w:t>
            </w:r>
            <w:proofErr w:type="spellEnd"/>
          </w:p>
        </w:tc>
        <w:tc>
          <w:tcPr>
            <w:tcW w:w="1488" w:type="dxa"/>
            <w:tcBorders>
              <w:top w:val="nil"/>
              <w:left w:val="nil"/>
              <w:bottom w:val="nil"/>
              <w:right w:val="nil"/>
            </w:tcBorders>
          </w:tcPr>
          <w:p w14:paraId="7C10104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44" w:type="dxa"/>
            <w:tcBorders>
              <w:top w:val="nil"/>
              <w:left w:val="nil"/>
              <w:bottom w:val="nil"/>
              <w:right w:val="nil"/>
            </w:tcBorders>
          </w:tcPr>
          <w:p w14:paraId="0F4D218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1D0AFDD9"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49B9393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冷回水供水流量</w:t>
            </w:r>
          </w:p>
        </w:tc>
      </w:tr>
      <w:tr w:rsidR="005D4DFB" w14:paraId="5E6FC45B" w14:textId="77777777">
        <w:tc>
          <w:tcPr>
            <w:tcW w:w="1832" w:type="dxa"/>
            <w:tcBorders>
              <w:top w:val="nil"/>
              <w:left w:val="nil"/>
              <w:bottom w:val="nil"/>
              <w:right w:val="nil"/>
            </w:tcBorders>
          </w:tcPr>
          <w:p w14:paraId="3475FA06"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pump_motor_state</w:t>
            </w:r>
            <w:proofErr w:type="spellEnd"/>
            <w:r>
              <w:rPr>
                <w:rFonts w:ascii="Times New Roman" w:eastAsia="宋体" w:hAnsi="Times New Roman" w:cs="Times New Roman" w:hint="eastAsia"/>
                <w:szCs w:val="21"/>
              </w:rPr>
              <w:t xml:space="preserve"> </w:t>
            </w:r>
          </w:p>
        </w:tc>
        <w:tc>
          <w:tcPr>
            <w:tcW w:w="1488" w:type="dxa"/>
            <w:tcBorders>
              <w:top w:val="nil"/>
              <w:left w:val="nil"/>
              <w:bottom w:val="nil"/>
              <w:right w:val="nil"/>
            </w:tcBorders>
          </w:tcPr>
          <w:p w14:paraId="2D058AD4"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44" w:type="dxa"/>
            <w:tcBorders>
              <w:top w:val="nil"/>
              <w:left w:val="nil"/>
              <w:bottom w:val="nil"/>
              <w:right w:val="nil"/>
            </w:tcBorders>
          </w:tcPr>
          <w:p w14:paraId="48ABA7E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nil"/>
              <w:right w:val="nil"/>
            </w:tcBorders>
            <w:vAlign w:val="center"/>
          </w:tcPr>
          <w:p w14:paraId="7C552E4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nil"/>
              <w:right w:val="nil"/>
            </w:tcBorders>
            <w:vAlign w:val="center"/>
          </w:tcPr>
          <w:p w14:paraId="6ADDEA3B"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泵电机启</w:t>
            </w:r>
            <w:proofErr w:type="gramStart"/>
            <w:r>
              <w:rPr>
                <w:rFonts w:ascii="Times New Roman" w:eastAsia="宋体" w:hAnsi="Times New Roman" w:cs="Times New Roman" w:hint="eastAsia"/>
                <w:szCs w:val="21"/>
              </w:rPr>
              <w:t>停状态</w:t>
            </w:r>
            <w:proofErr w:type="gramEnd"/>
          </w:p>
        </w:tc>
      </w:tr>
      <w:tr w:rsidR="005D4DFB" w14:paraId="60B91979" w14:textId="77777777">
        <w:tc>
          <w:tcPr>
            <w:tcW w:w="1832" w:type="dxa"/>
            <w:tcBorders>
              <w:top w:val="nil"/>
              <w:left w:val="nil"/>
              <w:bottom w:val="single" w:sz="12" w:space="0" w:color="auto"/>
              <w:right w:val="nil"/>
            </w:tcBorders>
          </w:tcPr>
          <w:p w14:paraId="00CCB8B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 xml:space="preserve"> </w:t>
            </w:r>
            <w:proofErr w:type="spellStart"/>
            <w:r>
              <w:rPr>
                <w:rFonts w:ascii="Times New Roman" w:eastAsia="宋体" w:hAnsi="Times New Roman" w:cs="Times New Roman" w:hint="eastAsia"/>
                <w:szCs w:val="21"/>
              </w:rPr>
              <w:t>Vis_alarm_status</w:t>
            </w:r>
            <w:proofErr w:type="spellEnd"/>
          </w:p>
        </w:tc>
        <w:tc>
          <w:tcPr>
            <w:tcW w:w="1488" w:type="dxa"/>
            <w:tcBorders>
              <w:top w:val="nil"/>
              <w:left w:val="nil"/>
              <w:bottom w:val="single" w:sz="12" w:space="0" w:color="auto"/>
              <w:right w:val="nil"/>
            </w:tcBorders>
          </w:tcPr>
          <w:p w14:paraId="48D62BC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Boolean</w:t>
            </w:r>
          </w:p>
        </w:tc>
        <w:tc>
          <w:tcPr>
            <w:tcW w:w="1744" w:type="dxa"/>
            <w:tcBorders>
              <w:top w:val="nil"/>
              <w:left w:val="nil"/>
              <w:bottom w:val="single" w:sz="12" w:space="0" w:color="auto"/>
              <w:right w:val="nil"/>
            </w:tcBorders>
          </w:tcPr>
          <w:p w14:paraId="5B5A441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745" w:type="dxa"/>
            <w:tcBorders>
              <w:top w:val="nil"/>
              <w:left w:val="nil"/>
              <w:bottom w:val="single" w:sz="12" w:space="0" w:color="auto"/>
              <w:right w:val="nil"/>
            </w:tcBorders>
            <w:vAlign w:val="center"/>
          </w:tcPr>
          <w:p w14:paraId="30F300A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否</w:t>
            </w:r>
          </w:p>
        </w:tc>
        <w:tc>
          <w:tcPr>
            <w:tcW w:w="1912" w:type="dxa"/>
            <w:tcBorders>
              <w:top w:val="nil"/>
              <w:left w:val="nil"/>
              <w:bottom w:val="single" w:sz="12" w:space="0" w:color="auto"/>
              <w:right w:val="nil"/>
            </w:tcBorders>
            <w:vAlign w:val="center"/>
          </w:tcPr>
          <w:p w14:paraId="756C8F0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声光报警状态</w:t>
            </w:r>
          </w:p>
        </w:tc>
      </w:tr>
    </w:tbl>
    <w:p w14:paraId="38132DDE" w14:textId="77777777" w:rsidR="005D4DFB" w:rsidRDefault="005D4DFB">
      <w:bookmarkStart w:id="150" w:name="_Toc68539034"/>
    </w:p>
    <w:p w14:paraId="52D3819A" w14:textId="77777777" w:rsidR="005D4DFB" w:rsidRDefault="00853CF7">
      <w:pPr>
        <w:pStyle w:val="3"/>
        <w:rPr>
          <w:color w:val="000000" w:themeColor="text1"/>
        </w:rPr>
      </w:pPr>
      <w:bookmarkStart w:id="151" w:name="_Toc125207201"/>
      <w:r>
        <w:rPr>
          <w:color w:val="000000" w:themeColor="text1"/>
        </w:rPr>
        <w:t>5.</w:t>
      </w:r>
      <w:r>
        <w:rPr>
          <w:rFonts w:hint="eastAsia"/>
          <w:color w:val="000000" w:themeColor="text1"/>
        </w:rPr>
        <w:t>3</w:t>
      </w:r>
      <w:r>
        <w:rPr>
          <w:color w:val="000000" w:themeColor="text1"/>
        </w:rPr>
        <w:t>.</w:t>
      </w:r>
      <w:r>
        <w:rPr>
          <w:rFonts w:hint="eastAsia"/>
          <w:color w:val="000000" w:themeColor="text1"/>
        </w:rPr>
        <w:t>5</w:t>
      </w:r>
      <w:r>
        <w:rPr>
          <w:color w:val="000000" w:themeColor="text1"/>
        </w:rPr>
        <w:t>系统功能</w:t>
      </w:r>
      <w:r>
        <w:rPr>
          <w:rFonts w:hint="eastAsia"/>
          <w:color w:val="000000" w:themeColor="text1"/>
        </w:rPr>
        <w:t>模块</w:t>
      </w:r>
      <w:r>
        <w:rPr>
          <w:color w:val="000000" w:themeColor="text1"/>
        </w:rPr>
        <w:t>设计</w:t>
      </w:r>
      <w:bookmarkEnd w:id="150"/>
      <w:bookmarkEnd w:id="151"/>
    </w:p>
    <w:p w14:paraId="171FD6A0"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根据本章</w:t>
      </w:r>
      <w:r>
        <w:rPr>
          <w:rFonts w:ascii="Times New Roman" w:eastAsia="宋体" w:hAnsi="Times New Roman" w:cs="Times New Roman" w:hint="eastAsia"/>
          <w:color w:val="000000" w:themeColor="text1"/>
          <w:sz w:val="24"/>
          <w:szCs w:val="24"/>
        </w:rPr>
        <w:t>5.1</w:t>
      </w:r>
      <w:r>
        <w:rPr>
          <w:rFonts w:ascii="Times New Roman" w:eastAsia="宋体" w:hAnsi="Times New Roman" w:cs="Times New Roman" w:hint="eastAsia"/>
          <w:color w:val="000000" w:themeColor="text1"/>
          <w:sz w:val="24"/>
          <w:szCs w:val="24"/>
        </w:rPr>
        <w:t>节提出的整流罩温湿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监控系统需求，在本文中的整流罩温湿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监控系统可以分为</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hint="eastAsia"/>
          <w:color w:val="000000" w:themeColor="text1"/>
          <w:sz w:val="24"/>
          <w:szCs w:val="24"/>
        </w:rPr>
        <w:t>个模块：实时数据监测模块、异常状态警示模块、温湿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模块、控制指令下发模块、设备信息维护模块。</w:t>
      </w:r>
    </w:p>
    <w:p w14:paraId="3B797E4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实时数据监测模块</w:t>
      </w:r>
    </w:p>
    <w:p w14:paraId="3EED846A"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Times New Roman" w:eastAsia="宋体" w:hAnsi="Times New Roman" w:cs="Times New Roman" w:hint="eastAsia"/>
          <w:color w:val="000000" w:themeColor="text1"/>
          <w:sz w:val="24"/>
          <w:szCs w:val="24"/>
        </w:rPr>
        <w:t>实时数据监测模块的作用是在维护保障期间将各个设备的状态信息、传感器数据采集信息实时推送至前端可视化界面进行展示。由于要求数据的及时反馈，因此数据的实时传输是该模块的根本技术要求。实时数据监测模块工作流程图如下图</w:t>
      </w:r>
      <w:r>
        <w:rPr>
          <w:rFonts w:ascii="Times New Roman" w:eastAsia="宋体" w:hAnsi="Times New Roman" w:cs="Times New Roman" w:hint="eastAsia"/>
          <w:color w:val="000000" w:themeColor="text1"/>
          <w:sz w:val="24"/>
          <w:szCs w:val="24"/>
        </w:rPr>
        <w:t>5.9</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78C4A818" w14:textId="77777777">
        <w:tc>
          <w:tcPr>
            <w:tcW w:w="5000" w:type="pct"/>
            <w:tcBorders>
              <w:top w:val="nil"/>
              <w:left w:val="nil"/>
              <w:bottom w:val="nil"/>
              <w:right w:val="nil"/>
            </w:tcBorders>
            <w:tcMar>
              <w:top w:w="0" w:type="dxa"/>
              <w:left w:w="0" w:type="dxa"/>
              <w:bottom w:w="0" w:type="dxa"/>
              <w:right w:w="0" w:type="dxa"/>
            </w:tcMar>
          </w:tcPr>
          <w:p w14:paraId="38FDB990"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5570FA2B" wp14:editId="6A3A1EA8">
                  <wp:extent cx="4325620" cy="3169285"/>
                  <wp:effectExtent l="0" t="0" r="0" b="0"/>
                  <wp:docPr id="10" name="图片 10" descr="实时状态监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实时状态监测"/>
                          <pic:cNvPicPr>
                            <a:picLocks noChangeAspect="1"/>
                          </pic:cNvPicPr>
                        </pic:nvPicPr>
                        <pic:blipFill>
                          <a:blip r:embed="rId576"/>
                          <a:stretch>
                            <a:fillRect/>
                          </a:stretch>
                        </pic:blipFill>
                        <pic:spPr>
                          <a:xfrm>
                            <a:off x="0" y="0"/>
                            <a:ext cx="4325620" cy="3169285"/>
                          </a:xfrm>
                          <a:prstGeom prst="rect">
                            <a:avLst/>
                          </a:prstGeom>
                        </pic:spPr>
                      </pic:pic>
                    </a:graphicData>
                  </a:graphic>
                </wp:inline>
              </w:drawing>
            </w:r>
          </w:p>
        </w:tc>
      </w:tr>
      <w:tr w:rsidR="005D4DFB" w14:paraId="3FECBE47" w14:textId="77777777">
        <w:trPr>
          <w:trHeight w:val="297"/>
        </w:trPr>
        <w:tc>
          <w:tcPr>
            <w:tcW w:w="5000" w:type="pct"/>
            <w:tcBorders>
              <w:top w:val="nil"/>
              <w:left w:val="nil"/>
              <w:bottom w:val="nil"/>
              <w:right w:val="nil"/>
            </w:tcBorders>
            <w:tcMar>
              <w:top w:w="0" w:type="dxa"/>
              <w:left w:w="0" w:type="dxa"/>
              <w:bottom w:w="0" w:type="dxa"/>
              <w:right w:w="0" w:type="dxa"/>
            </w:tcMar>
          </w:tcPr>
          <w:p w14:paraId="2B71984E"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5.9 </w:t>
            </w:r>
            <w:r>
              <w:rPr>
                <w:rFonts w:ascii="Times New Roman" w:eastAsia="宋体" w:hAnsi="Times New Roman" w:cs="Times New Roman" w:hint="eastAsia"/>
                <w:szCs w:val="21"/>
              </w:rPr>
              <w:t>实时数据监测模块工作流程图</w:t>
            </w:r>
          </w:p>
        </w:tc>
      </w:tr>
      <w:tr w:rsidR="005D4DFB" w14:paraId="2C59B8E5" w14:textId="77777777">
        <w:tc>
          <w:tcPr>
            <w:tcW w:w="5000" w:type="pct"/>
            <w:tcBorders>
              <w:top w:val="nil"/>
              <w:left w:val="nil"/>
              <w:bottom w:val="nil"/>
              <w:right w:val="nil"/>
            </w:tcBorders>
            <w:tcMar>
              <w:top w:w="0" w:type="dxa"/>
              <w:left w:w="0" w:type="dxa"/>
              <w:bottom w:w="0" w:type="dxa"/>
              <w:right w:w="0" w:type="dxa"/>
            </w:tcMar>
          </w:tcPr>
          <w:p w14:paraId="784C90BE"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Fig.5.9 </w:t>
            </w:r>
            <w:r>
              <w:rPr>
                <w:rFonts w:ascii="Times New Roman" w:eastAsia="宋体" w:hAnsi="Times New Roman" w:cs="Times New Roman" w:hint="eastAsia"/>
                <w:color w:val="000000"/>
                <w:kern w:val="0"/>
                <w:szCs w:val="21"/>
                <w:lang w:bidi="ar"/>
              </w:rPr>
              <w:t>Working flow chart of real-time data monitoring module</w:t>
            </w:r>
          </w:p>
        </w:tc>
      </w:tr>
    </w:tbl>
    <w:p w14:paraId="0916E40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异常状态警示模块</w:t>
      </w:r>
    </w:p>
    <w:p w14:paraId="4E36111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异常状态监测模块主要实现对整流罩空调系统重点阀门开关状态进行监测，同时对实时设备监测数据进行初步分析，当实时监测数据超出或低于设定阈值时，弹出异常警示。对于本文中的整流罩温湿度监测系统来说，异常状态监测主要分为三种：设备工作状态异常、温湿</w:t>
      </w:r>
      <w:proofErr w:type="gramStart"/>
      <w:r>
        <w:rPr>
          <w:rFonts w:ascii="Times New Roman" w:eastAsia="宋体" w:hAnsi="Times New Roman" w:cs="Times New Roman" w:hint="eastAsia"/>
          <w:color w:val="000000" w:themeColor="text1"/>
          <w:sz w:val="24"/>
          <w:szCs w:val="24"/>
        </w:rPr>
        <w:t>度数据</w:t>
      </w:r>
      <w:proofErr w:type="gramEnd"/>
      <w:r>
        <w:rPr>
          <w:rFonts w:ascii="Times New Roman" w:eastAsia="宋体" w:hAnsi="Times New Roman" w:cs="Times New Roman" w:hint="eastAsia"/>
          <w:color w:val="000000" w:themeColor="text1"/>
          <w:sz w:val="24"/>
          <w:szCs w:val="24"/>
        </w:rPr>
        <w:t>异常、设备传输状态异常。在监测到这些异常情况后，除了弹出异常警示窗口外，还需要将异常状态情况写入日志文件，存入数据库中，以备后续分析。异常状态监测模块工作流程图如图</w:t>
      </w:r>
      <w:r>
        <w:rPr>
          <w:rFonts w:ascii="Times New Roman" w:eastAsia="宋体" w:hAnsi="Times New Roman" w:cs="Times New Roman" w:hint="eastAsia"/>
          <w:color w:val="000000" w:themeColor="text1"/>
          <w:sz w:val="24"/>
          <w:szCs w:val="24"/>
        </w:rPr>
        <w:t>5.10</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082CD6D1" w14:textId="77777777">
        <w:tc>
          <w:tcPr>
            <w:tcW w:w="5000" w:type="pct"/>
            <w:tcBorders>
              <w:top w:val="nil"/>
              <w:left w:val="nil"/>
              <w:bottom w:val="nil"/>
              <w:right w:val="nil"/>
            </w:tcBorders>
            <w:tcMar>
              <w:top w:w="0" w:type="dxa"/>
              <w:left w:w="0" w:type="dxa"/>
              <w:bottom w:w="0" w:type="dxa"/>
              <w:right w:w="0" w:type="dxa"/>
            </w:tcMar>
          </w:tcPr>
          <w:p w14:paraId="0B3B976D"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52B70778" wp14:editId="52A66AC6">
                  <wp:extent cx="3526790" cy="3261995"/>
                  <wp:effectExtent l="0" t="0" r="0" b="0"/>
                  <wp:docPr id="41" name="图片 41" descr="异常状态监测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异常状态监测 (1)"/>
                          <pic:cNvPicPr>
                            <a:picLocks noChangeAspect="1"/>
                          </pic:cNvPicPr>
                        </pic:nvPicPr>
                        <pic:blipFill>
                          <a:blip r:embed="rId577"/>
                          <a:stretch>
                            <a:fillRect/>
                          </a:stretch>
                        </pic:blipFill>
                        <pic:spPr>
                          <a:xfrm>
                            <a:off x="0" y="0"/>
                            <a:ext cx="3526790" cy="3261995"/>
                          </a:xfrm>
                          <a:prstGeom prst="rect">
                            <a:avLst/>
                          </a:prstGeom>
                        </pic:spPr>
                      </pic:pic>
                    </a:graphicData>
                  </a:graphic>
                </wp:inline>
              </w:drawing>
            </w:r>
          </w:p>
        </w:tc>
      </w:tr>
      <w:tr w:rsidR="005D4DFB" w14:paraId="2FF37025" w14:textId="77777777">
        <w:trPr>
          <w:trHeight w:val="297"/>
        </w:trPr>
        <w:tc>
          <w:tcPr>
            <w:tcW w:w="5000" w:type="pct"/>
            <w:tcBorders>
              <w:top w:val="nil"/>
              <w:left w:val="nil"/>
              <w:bottom w:val="nil"/>
              <w:right w:val="nil"/>
            </w:tcBorders>
            <w:tcMar>
              <w:top w:w="0" w:type="dxa"/>
              <w:left w:w="0" w:type="dxa"/>
              <w:bottom w:w="0" w:type="dxa"/>
              <w:right w:w="0" w:type="dxa"/>
            </w:tcMar>
          </w:tcPr>
          <w:p w14:paraId="3B39B57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5.10 </w:t>
            </w:r>
            <w:r>
              <w:rPr>
                <w:rFonts w:ascii="Times New Roman" w:eastAsia="宋体" w:hAnsi="Times New Roman" w:cs="Times New Roman" w:hint="eastAsia"/>
                <w:szCs w:val="21"/>
              </w:rPr>
              <w:t>异常状态监测模块工作流程图</w:t>
            </w:r>
          </w:p>
        </w:tc>
      </w:tr>
      <w:tr w:rsidR="005D4DFB" w14:paraId="1B693EE6" w14:textId="77777777">
        <w:tc>
          <w:tcPr>
            <w:tcW w:w="5000" w:type="pct"/>
            <w:tcBorders>
              <w:top w:val="nil"/>
              <w:left w:val="nil"/>
              <w:bottom w:val="nil"/>
              <w:right w:val="nil"/>
            </w:tcBorders>
            <w:tcMar>
              <w:top w:w="0" w:type="dxa"/>
              <w:left w:w="0" w:type="dxa"/>
              <w:bottom w:w="0" w:type="dxa"/>
              <w:right w:w="0" w:type="dxa"/>
            </w:tcMar>
          </w:tcPr>
          <w:p w14:paraId="29221415"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Fig.5.10 </w:t>
            </w:r>
            <w:r>
              <w:rPr>
                <w:rFonts w:ascii="Times New Roman" w:eastAsia="宋体" w:hAnsi="Times New Roman" w:cs="Times New Roman" w:hint="eastAsia"/>
                <w:color w:val="000000"/>
                <w:kern w:val="0"/>
                <w:szCs w:val="21"/>
                <w:lang w:bidi="ar"/>
              </w:rPr>
              <w:t>Abnormal state monitoring module work flow chart</w:t>
            </w:r>
          </w:p>
        </w:tc>
      </w:tr>
    </w:tbl>
    <w:p w14:paraId="2F9ECC28" w14:textId="77777777" w:rsidR="005D4DFB" w:rsidRDefault="005D4DFB">
      <w:pPr>
        <w:spacing w:line="400" w:lineRule="exact"/>
        <w:rPr>
          <w:rFonts w:ascii="宋体" w:eastAsia="宋体" w:hAnsi="宋体" w:cs="宋体"/>
          <w:color w:val="000000" w:themeColor="text1"/>
          <w:sz w:val="24"/>
          <w:szCs w:val="24"/>
        </w:rPr>
      </w:pPr>
    </w:p>
    <w:p w14:paraId="7A0AE2C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设备工作状态异常通常来自设备的开关量信号，例如阀门开关状态量、设备启</w:t>
      </w:r>
      <w:proofErr w:type="gramStart"/>
      <w:r>
        <w:rPr>
          <w:rFonts w:ascii="Times New Roman" w:eastAsia="宋体" w:hAnsi="Times New Roman" w:cs="Times New Roman" w:hint="eastAsia"/>
          <w:color w:val="000000" w:themeColor="text1"/>
          <w:sz w:val="24"/>
          <w:szCs w:val="24"/>
        </w:rPr>
        <w:t>停状态量</w:t>
      </w:r>
      <w:proofErr w:type="gramEnd"/>
      <w:r>
        <w:rPr>
          <w:rFonts w:ascii="Times New Roman" w:eastAsia="宋体" w:hAnsi="Times New Roman" w:cs="Times New Roman" w:hint="eastAsia"/>
          <w:color w:val="000000" w:themeColor="text1"/>
          <w:sz w:val="24"/>
          <w:szCs w:val="24"/>
        </w:rPr>
        <w:t>等。实时监测数据异常一般由传感器监测对象的连续信号产生，当监测数据变化低于或超出了上下阈值范围时视为异常信号。设备传输状态异常主要包括前后端通信异常、采集</w:t>
      </w:r>
      <w:proofErr w:type="gramStart"/>
      <w:r>
        <w:rPr>
          <w:rFonts w:ascii="Times New Roman" w:eastAsia="宋体" w:hAnsi="Times New Roman" w:cs="Times New Roman" w:hint="eastAsia"/>
          <w:color w:val="000000" w:themeColor="text1"/>
          <w:sz w:val="24"/>
          <w:szCs w:val="24"/>
        </w:rPr>
        <w:t>卡数据</w:t>
      </w:r>
      <w:proofErr w:type="gramEnd"/>
      <w:r>
        <w:rPr>
          <w:rFonts w:ascii="Times New Roman" w:eastAsia="宋体" w:hAnsi="Times New Roman" w:cs="Times New Roman" w:hint="eastAsia"/>
          <w:color w:val="000000" w:themeColor="text1"/>
          <w:sz w:val="24"/>
          <w:szCs w:val="24"/>
        </w:rPr>
        <w:t>传输异常等。</w:t>
      </w:r>
    </w:p>
    <w:p w14:paraId="0EAA309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模块</w:t>
      </w:r>
    </w:p>
    <w:p w14:paraId="32165A3C"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模块主要实现在特殊工况下对罩内温湿度进行估计，温湿度估计的数值可以作为罩内温湿度控制的反馈效验点。同时，通过对罩内温湿度数值的估计可以帮助维保人员对罩内航天器设备状态进行评估，防止罩内温湿度超过设定的阈值，并可以根据估计值提前对罩内温湿度进行干预。</w:t>
      </w:r>
    </w:p>
    <w:p w14:paraId="1E9079A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模块的工作流程分为三个步骤：</w:t>
      </w:r>
    </w:p>
    <w:p w14:paraId="2798BF6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1）数</w:t>
      </w:r>
      <w:r>
        <w:rPr>
          <w:rFonts w:ascii="Times New Roman" w:eastAsia="宋体" w:hAnsi="Times New Roman" w:cs="Times New Roman" w:hint="eastAsia"/>
          <w:color w:val="000000" w:themeColor="text1"/>
          <w:sz w:val="24"/>
          <w:szCs w:val="24"/>
        </w:rPr>
        <w:t>据选择</w:t>
      </w:r>
    </w:p>
    <w:p w14:paraId="29F4DA25"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温湿度预测模型的数据选择可以使用实时监测数据持久</w:t>
      </w:r>
      <w:proofErr w:type="gramStart"/>
      <w:r>
        <w:rPr>
          <w:rFonts w:ascii="Times New Roman" w:eastAsia="宋体" w:hAnsi="Times New Roman" w:cs="Times New Roman" w:hint="eastAsia"/>
          <w:color w:val="000000" w:themeColor="text1"/>
          <w:sz w:val="24"/>
          <w:szCs w:val="24"/>
        </w:rPr>
        <w:t>化结果</w:t>
      </w:r>
      <w:proofErr w:type="gramEnd"/>
      <w:r>
        <w:rPr>
          <w:rFonts w:ascii="Times New Roman" w:eastAsia="宋体" w:hAnsi="Times New Roman" w:cs="Times New Roman" w:hint="eastAsia"/>
          <w:color w:val="000000" w:themeColor="text1"/>
          <w:sz w:val="24"/>
          <w:szCs w:val="24"/>
        </w:rPr>
        <w:t>的历史数据，通过在数据库中读取</w:t>
      </w:r>
      <w:proofErr w:type="gramStart"/>
      <w:r>
        <w:rPr>
          <w:rFonts w:ascii="Times New Roman" w:eastAsia="宋体" w:hAnsi="Times New Roman" w:cs="Times New Roman" w:hint="eastAsia"/>
          <w:color w:val="000000" w:themeColor="text1"/>
          <w:sz w:val="24"/>
          <w:szCs w:val="24"/>
        </w:rPr>
        <w:t>维保过程</w:t>
      </w:r>
      <w:proofErr w:type="gramEnd"/>
      <w:r>
        <w:rPr>
          <w:rFonts w:ascii="Times New Roman" w:eastAsia="宋体" w:hAnsi="Times New Roman" w:cs="Times New Roman" w:hint="eastAsia"/>
          <w:color w:val="000000" w:themeColor="text1"/>
          <w:sz w:val="24"/>
          <w:szCs w:val="24"/>
        </w:rPr>
        <w:t>的传感器监测实时数据，调用第二章中的数据预处理算法，对整流罩温湿度监测数据进行预处理。将数据预处理结果导入本文中</w:t>
      </w:r>
      <w:proofErr w:type="gramStart"/>
      <w:r>
        <w:rPr>
          <w:rFonts w:ascii="Times New Roman" w:eastAsia="宋体" w:hAnsi="Times New Roman" w:cs="Times New Roman" w:hint="eastAsia"/>
          <w:color w:val="000000" w:themeColor="text1"/>
          <w:sz w:val="24"/>
          <w:szCs w:val="24"/>
        </w:rPr>
        <w:t>时间滑窗</w:t>
      </w:r>
      <w:proofErr w:type="spellStart"/>
      <w:proofErr w:type="gramEnd"/>
      <w:r>
        <w:rPr>
          <w:rFonts w:ascii="Times New Roman" w:eastAsia="宋体" w:hAnsi="Times New Roman" w:cs="Times New Roman" w:hint="eastAsia"/>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算法中，通过贝叶斯优化得到</w:t>
      </w:r>
      <w:proofErr w:type="gramStart"/>
      <w:r>
        <w:rPr>
          <w:rFonts w:ascii="Times New Roman" w:eastAsia="宋体" w:hAnsi="Times New Roman" w:cs="Times New Roman" w:hint="eastAsia"/>
          <w:color w:val="000000" w:themeColor="text1"/>
          <w:sz w:val="24"/>
          <w:szCs w:val="24"/>
        </w:rPr>
        <w:t>模型超</w:t>
      </w:r>
      <w:proofErr w:type="gramEnd"/>
      <w:r>
        <w:rPr>
          <w:rFonts w:ascii="Times New Roman" w:eastAsia="宋体" w:hAnsi="Times New Roman" w:cs="Times New Roman" w:hint="eastAsia"/>
          <w:color w:val="000000" w:themeColor="text1"/>
          <w:sz w:val="24"/>
          <w:szCs w:val="24"/>
        </w:rPr>
        <w:t>参数的最优组合并保存到数据库中。</w:t>
      </w:r>
    </w:p>
    <w:p w14:paraId="3161889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2）模型</w:t>
      </w:r>
      <w:r>
        <w:rPr>
          <w:rFonts w:ascii="Times New Roman" w:eastAsia="宋体" w:hAnsi="Times New Roman" w:cs="Times New Roman" w:hint="eastAsia"/>
          <w:color w:val="000000" w:themeColor="text1"/>
          <w:sz w:val="24"/>
          <w:szCs w:val="24"/>
        </w:rPr>
        <w:t>训练</w:t>
      </w:r>
    </w:p>
    <w:p w14:paraId="05C2102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利用数据库中优化得到的超参数组合，同时将数据放入到本文的模型中进行训练，根据验证集的</w:t>
      </w:r>
      <w:r>
        <w:rPr>
          <w:rFonts w:ascii="Times New Roman" w:eastAsia="宋体" w:hAnsi="Times New Roman" w:cs="Times New Roman" w:hint="eastAsia"/>
          <w:color w:val="000000" w:themeColor="text1"/>
          <w:sz w:val="24"/>
          <w:szCs w:val="24"/>
        </w:rPr>
        <w:t>MAPE</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RMSE</w:t>
      </w:r>
      <w:r>
        <w:rPr>
          <w:rFonts w:ascii="Times New Roman" w:eastAsia="宋体" w:hAnsi="Times New Roman" w:cs="Times New Roman" w:hint="eastAsia"/>
          <w:color w:val="000000" w:themeColor="text1"/>
          <w:sz w:val="24"/>
          <w:szCs w:val="24"/>
        </w:rPr>
        <w:t>相关结果，将训练好的模型保存数据库中。将新采集的已有传感器数据，导入训练好的模型中得到罩内温湿度的预测值。</w:t>
      </w:r>
    </w:p>
    <w:p w14:paraId="00F369D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3）结果</w:t>
      </w:r>
      <w:r>
        <w:rPr>
          <w:rFonts w:ascii="Times New Roman" w:eastAsia="宋体" w:hAnsi="Times New Roman" w:cs="Times New Roman" w:hint="eastAsia"/>
          <w:color w:val="000000" w:themeColor="text1"/>
          <w:sz w:val="24"/>
          <w:szCs w:val="24"/>
        </w:rPr>
        <w:t>可视化</w:t>
      </w:r>
    </w:p>
    <w:p w14:paraId="15300844"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Times New Roman" w:eastAsia="宋体" w:hAnsi="Times New Roman" w:cs="Times New Roman" w:hint="eastAsia"/>
          <w:color w:val="000000" w:themeColor="text1"/>
          <w:sz w:val="24"/>
          <w:szCs w:val="24"/>
        </w:rPr>
        <w:t>将算法得到的预测结果，保存到持久化数据库中。同时，通过前后端建立的</w:t>
      </w:r>
      <w:proofErr w:type="spellStart"/>
      <w:r>
        <w:rPr>
          <w:rFonts w:ascii="Times New Roman" w:eastAsia="宋体" w:hAnsi="Times New Roman" w:cs="Times New Roman" w:hint="eastAsia"/>
          <w:color w:val="000000" w:themeColor="text1"/>
          <w:sz w:val="24"/>
          <w:szCs w:val="24"/>
        </w:rPr>
        <w:t>websocket</w:t>
      </w:r>
      <w:proofErr w:type="spellEnd"/>
      <w:r>
        <w:rPr>
          <w:rFonts w:ascii="Times New Roman" w:eastAsia="宋体" w:hAnsi="Times New Roman" w:cs="Times New Roman" w:hint="eastAsia"/>
          <w:color w:val="000000" w:themeColor="text1"/>
          <w:sz w:val="24"/>
          <w:szCs w:val="24"/>
        </w:rPr>
        <w:t>连接传输至前端进行可视化展示。罩内温湿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模块工作流程如图</w:t>
      </w:r>
      <w:r>
        <w:rPr>
          <w:rFonts w:ascii="Times New Roman" w:eastAsia="宋体" w:hAnsi="Times New Roman" w:cs="Times New Roman" w:hint="eastAsia"/>
          <w:color w:val="000000" w:themeColor="text1"/>
          <w:sz w:val="24"/>
          <w:szCs w:val="24"/>
        </w:rPr>
        <w:t>5.11</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6C72B47F" w14:textId="77777777">
        <w:tc>
          <w:tcPr>
            <w:tcW w:w="5000" w:type="pct"/>
            <w:tcBorders>
              <w:top w:val="nil"/>
              <w:left w:val="nil"/>
              <w:bottom w:val="nil"/>
              <w:right w:val="nil"/>
            </w:tcBorders>
            <w:tcMar>
              <w:top w:w="0" w:type="dxa"/>
              <w:left w:w="0" w:type="dxa"/>
              <w:bottom w:w="0" w:type="dxa"/>
              <w:right w:w="0" w:type="dxa"/>
            </w:tcMar>
          </w:tcPr>
          <w:p w14:paraId="6EB9E428"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555B0226" wp14:editId="1F6E4BF1">
                  <wp:extent cx="4341495" cy="4118610"/>
                  <wp:effectExtent l="0" t="0" r="0" b="0"/>
                  <wp:docPr id="21" name="图片 21" descr="温湿度预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温湿度预测流程"/>
                          <pic:cNvPicPr>
                            <a:picLocks noChangeAspect="1"/>
                          </pic:cNvPicPr>
                        </pic:nvPicPr>
                        <pic:blipFill>
                          <a:blip r:embed="rId578"/>
                          <a:stretch>
                            <a:fillRect/>
                          </a:stretch>
                        </pic:blipFill>
                        <pic:spPr>
                          <a:xfrm>
                            <a:off x="0" y="0"/>
                            <a:ext cx="4341495" cy="4118610"/>
                          </a:xfrm>
                          <a:prstGeom prst="rect">
                            <a:avLst/>
                          </a:prstGeom>
                        </pic:spPr>
                      </pic:pic>
                    </a:graphicData>
                  </a:graphic>
                </wp:inline>
              </w:drawing>
            </w:r>
          </w:p>
        </w:tc>
      </w:tr>
      <w:tr w:rsidR="005D4DFB" w14:paraId="57DA579C" w14:textId="77777777">
        <w:trPr>
          <w:trHeight w:val="297"/>
        </w:trPr>
        <w:tc>
          <w:tcPr>
            <w:tcW w:w="5000" w:type="pct"/>
            <w:tcBorders>
              <w:top w:val="nil"/>
              <w:left w:val="nil"/>
              <w:bottom w:val="nil"/>
              <w:right w:val="nil"/>
            </w:tcBorders>
            <w:tcMar>
              <w:top w:w="0" w:type="dxa"/>
              <w:left w:w="0" w:type="dxa"/>
              <w:bottom w:w="0" w:type="dxa"/>
              <w:right w:w="0" w:type="dxa"/>
            </w:tcMar>
          </w:tcPr>
          <w:p w14:paraId="07836C3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5.11 </w:t>
            </w:r>
            <w:r>
              <w:rPr>
                <w:rFonts w:ascii="Times New Roman" w:eastAsia="宋体" w:hAnsi="Times New Roman" w:cs="Times New Roman" w:hint="eastAsia"/>
                <w:szCs w:val="21"/>
              </w:rPr>
              <w:t>温湿</w:t>
            </w:r>
            <w:proofErr w:type="gramStart"/>
            <w:r>
              <w:rPr>
                <w:rFonts w:ascii="Times New Roman" w:eastAsia="宋体" w:hAnsi="Times New Roman" w:cs="Times New Roman" w:hint="eastAsia"/>
                <w:szCs w:val="21"/>
              </w:rPr>
              <w:t>度预测</w:t>
            </w:r>
            <w:proofErr w:type="gramEnd"/>
            <w:r>
              <w:rPr>
                <w:rFonts w:ascii="Times New Roman" w:eastAsia="宋体" w:hAnsi="Times New Roman" w:cs="Times New Roman" w:hint="eastAsia"/>
                <w:szCs w:val="21"/>
              </w:rPr>
              <w:t>模块工作流程图</w:t>
            </w:r>
          </w:p>
        </w:tc>
      </w:tr>
      <w:tr w:rsidR="005D4DFB" w14:paraId="6FC51AC8" w14:textId="77777777">
        <w:tc>
          <w:tcPr>
            <w:tcW w:w="5000" w:type="pct"/>
            <w:tcBorders>
              <w:top w:val="nil"/>
              <w:left w:val="nil"/>
              <w:bottom w:val="nil"/>
              <w:right w:val="nil"/>
            </w:tcBorders>
            <w:tcMar>
              <w:top w:w="0" w:type="dxa"/>
              <w:left w:w="0" w:type="dxa"/>
              <w:bottom w:w="0" w:type="dxa"/>
              <w:right w:w="0" w:type="dxa"/>
            </w:tcMar>
          </w:tcPr>
          <w:p w14:paraId="6E5FE445"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Fig.5.11</w:t>
            </w:r>
            <w:r>
              <w:rPr>
                <w:rFonts w:ascii="Times New Roman" w:eastAsia="宋体" w:hAnsi="Times New Roman" w:cs="Times New Roman" w:hint="eastAsia"/>
                <w:color w:val="000000"/>
                <w:kern w:val="0"/>
                <w:szCs w:val="21"/>
                <w:lang w:bidi="ar"/>
              </w:rPr>
              <w:t xml:space="preserve"> Flow chart of temperature and humidity prediction module</w:t>
            </w:r>
          </w:p>
        </w:tc>
      </w:tr>
    </w:tbl>
    <w:p w14:paraId="77A16443"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④</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控制指令下发模块</w:t>
      </w:r>
    </w:p>
    <w:p w14:paraId="0590570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控制指令下发模块主要实现的是将操作人员的指令分发至控制终端，在实现操作指令的下发过程中，需要将人员的具体操作记录日志存储在持久化数据库中。</w:t>
      </w:r>
      <w:r>
        <w:rPr>
          <w:rFonts w:ascii="Times New Roman" w:eastAsia="宋体" w:hAnsi="Times New Roman" w:cs="Times New Roman" w:hint="eastAsia"/>
          <w:color w:val="000000" w:themeColor="text1"/>
          <w:sz w:val="24"/>
          <w:szCs w:val="24"/>
        </w:rPr>
        <w:t xml:space="preserve">  </w:t>
      </w:r>
    </w:p>
    <w:p w14:paraId="0D68592E"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控制指令下发模块的工作流程如图</w:t>
      </w:r>
      <w:r>
        <w:rPr>
          <w:rFonts w:ascii="Times New Roman" w:eastAsia="宋体" w:hAnsi="Times New Roman" w:cs="Times New Roman" w:hint="eastAsia"/>
          <w:color w:val="000000" w:themeColor="text1"/>
          <w:sz w:val="24"/>
          <w:szCs w:val="24"/>
        </w:rPr>
        <w:t>5.12</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50E3C1EE" w14:textId="77777777">
        <w:tc>
          <w:tcPr>
            <w:tcW w:w="5000" w:type="pct"/>
            <w:tcBorders>
              <w:top w:val="nil"/>
              <w:left w:val="nil"/>
              <w:bottom w:val="nil"/>
              <w:right w:val="nil"/>
            </w:tcBorders>
            <w:tcMar>
              <w:top w:w="0" w:type="dxa"/>
              <w:left w:w="0" w:type="dxa"/>
              <w:bottom w:w="0" w:type="dxa"/>
              <w:right w:w="0" w:type="dxa"/>
            </w:tcMar>
          </w:tcPr>
          <w:p w14:paraId="7731E9D0"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656411BF" wp14:editId="4B09CB3D">
                  <wp:extent cx="2978785" cy="2681605"/>
                  <wp:effectExtent l="0" t="0" r="0" b="0"/>
                  <wp:docPr id="47" name="图片 47" descr="控制指令下发模块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控制指令下发模块 (1)"/>
                          <pic:cNvPicPr>
                            <a:picLocks noChangeAspect="1"/>
                          </pic:cNvPicPr>
                        </pic:nvPicPr>
                        <pic:blipFill>
                          <a:blip r:embed="rId579"/>
                          <a:srcRect t="4879"/>
                          <a:stretch>
                            <a:fillRect/>
                          </a:stretch>
                        </pic:blipFill>
                        <pic:spPr>
                          <a:xfrm>
                            <a:off x="0" y="0"/>
                            <a:ext cx="2978785" cy="2681605"/>
                          </a:xfrm>
                          <a:prstGeom prst="rect">
                            <a:avLst/>
                          </a:prstGeom>
                        </pic:spPr>
                      </pic:pic>
                    </a:graphicData>
                  </a:graphic>
                </wp:inline>
              </w:drawing>
            </w:r>
          </w:p>
        </w:tc>
      </w:tr>
      <w:tr w:rsidR="005D4DFB" w14:paraId="559D2448" w14:textId="77777777">
        <w:trPr>
          <w:trHeight w:val="297"/>
        </w:trPr>
        <w:tc>
          <w:tcPr>
            <w:tcW w:w="5000" w:type="pct"/>
            <w:tcBorders>
              <w:top w:val="nil"/>
              <w:left w:val="nil"/>
              <w:bottom w:val="nil"/>
              <w:right w:val="nil"/>
            </w:tcBorders>
            <w:tcMar>
              <w:top w:w="0" w:type="dxa"/>
              <w:left w:w="0" w:type="dxa"/>
              <w:bottom w:w="0" w:type="dxa"/>
              <w:right w:w="0" w:type="dxa"/>
            </w:tcMar>
          </w:tcPr>
          <w:p w14:paraId="4C939A8E"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5.12 </w:t>
            </w:r>
            <w:r>
              <w:rPr>
                <w:rFonts w:ascii="Times New Roman" w:eastAsia="宋体" w:hAnsi="Times New Roman" w:cs="Times New Roman" w:hint="eastAsia"/>
                <w:szCs w:val="21"/>
              </w:rPr>
              <w:t>控制指令下发模块工作流程图</w:t>
            </w:r>
          </w:p>
        </w:tc>
      </w:tr>
      <w:tr w:rsidR="005D4DFB" w14:paraId="10B657DC" w14:textId="77777777">
        <w:tc>
          <w:tcPr>
            <w:tcW w:w="5000" w:type="pct"/>
            <w:tcBorders>
              <w:top w:val="nil"/>
              <w:left w:val="nil"/>
              <w:bottom w:val="nil"/>
              <w:right w:val="nil"/>
            </w:tcBorders>
            <w:tcMar>
              <w:top w:w="0" w:type="dxa"/>
              <w:left w:w="0" w:type="dxa"/>
              <w:bottom w:w="0" w:type="dxa"/>
              <w:right w:w="0" w:type="dxa"/>
            </w:tcMar>
          </w:tcPr>
          <w:p w14:paraId="0885D12D"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Fig.5.12 </w:t>
            </w:r>
            <w:r>
              <w:rPr>
                <w:rFonts w:ascii="Times New Roman" w:eastAsia="宋体" w:hAnsi="Times New Roman" w:cs="Times New Roman" w:hint="eastAsia"/>
                <w:color w:val="000000"/>
                <w:kern w:val="0"/>
                <w:szCs w:val="21"/>
                <w:lang w:bidi="ar"/>
              </w:rPr>
              <w:t>Flow chart of</w:t>
            </w:r>
            <w:r>
              <w:rPr>
                <w:rFonts w:ascii="Times New Roman" w:eastAsia="宋体" w:hAnsi="Times New Roman" w:cs="Times New Roman" w:hint="eastAsia"/>
                <w:szCs w:val="21"/>
              </w:rPr>
              <w:t xml:space="preserve"> </w:t>
            </w:r>
            <w:r>
              <w:rPr>
                <w:rFonts w:ascii="Times New Roman" w:eastAsia="宋体" w:hAnsi="Times New Roman" w:cs="Times New Roman" w:hint="eastAsia"/>
                <w:color w:val="000000"/>
                <w:kern w:val="0"/>
                <w:szCs w:val="21"/>
                <w:lang w:bidi="ar"/>
              </w:rPr>
              <w:t xml:space="preserve">control instruction issuing module </w:t>
            </w:r>
          </w:p>
        </w:tc>
      </w:tr>
    </w:tbl>
    <w:p w14:paraId="3E55425A"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⑤</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设备信息维护模块</w:t>
      </w:r>
    </w:p>
    <w:p w14:paraId="67DF4FB5"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Times New Roman" w:eastAsia="宋体" w:hAnsi="Times New Roman" w:cs="Times New Roman" w:hint="eastAsia"/>
          <w:color w:val="000000" w:themeColor="text1"/>
          <w:sz w:val="24"/>
          <w:szCs w:val="24"/>
        </w:rPr>
        <w:t>设备信息维护模块主要的作用是对整流罩空调系统的各个设备的信息进行维护，由于系统的设计原则包括可拓展性，因此针对后期设备的更新维护和设备拓展，需要针对系统的各个模块预留设备信息维护接口。同时模块主要用于建立设备全生命周期的数据记录，包括安装调试、检修记录、设备升级、设备报废。设备信息维护模块的工作流程如下图</w:t>
      </w:r>
      <w:r>
        <w:rPr>
          <w:rFonts w:ascii="Times New Roman" w:eastAsia="宋体" w:hAnsi="Times New Roman" w:cs="Times New Roman" w:hint="eastAsia"/>
          <w:color w:val="000000" w:themeColor="text1"/>
          <w:sz w:val="24"/>
          <w:szCs w:val="24"/>
        </w:rPr>
        <w:t>5.13</w:t>
      </w:r>
      <w:r>
        <w:rPr>
          <w:rFonts w:ascii="Times New Roman" w:eastAsia="宋体" w:hAnsi="Times New Roman" w:cs="Times New Roman" w:hint="eastAsia"/>
          <w:color w:val="000000" w:themeColor="text1"/>
          <w:sz w:val="24"/>
          <w:szCs w:val="24"/>
        </w:rPr>
        <w:t>所示：</w:t>
      </w:r>
    </w:p>
    <w:tbl>
      <w:tblPr>
        <w:tblStyle w:val="af"/>
        <w:tblW w:w="5064" w:type="pct"/>
        <w:tblInd w:w="-2" w:type="dxa"/>
        <w:tblLook w:val="04A0" w:firstRow="1" w:lastRow="0" w:firstColumn="1" w:lastColumn="0" w:noHBand="0" w:noVBand="1"/>
      </w:tblPr>
      <w:tblGrid>
        <w:gridCol w:w="8612"/>
      </w:tblGrid>
      <w:tr w:rsidR="005D4DFB" w14:paraId="48D060A5" w14:textId="77777777">
        <w:tc>
          <w:tcPr>
            <w:tcW w:w="5000" w:type="pct"/>
            <w:tcBorders>
              <w:top w:val="nil"/>
              <w:left w:val="nil"/>
              <w:bottom w:val="nil"/>
              <w:right w:val="nil"/>
            </w:tcBorders>
            <w:tcMar>
              <w:top w:w="0" w:type="dxa"/>
              <w:left w:w="0" w:type="dxa"/>
              <w:bottom w:w="0" w:type="dxa"/>
              <w:right w:w="0" w:type="dxa"/>
            </w:tcMar>
          </w:tcPr>
          <w:p w14:paraId="7D01CADC" w14:textId="77777777" w:rsidR="005D4DFB" w:rsidRDefault="00853CF7">
            <w:pPr>
              <w:jc w:val="center"/>
              <w:textAlignment w:val="center"/>
              <w:rPr>
                <w:rFonts w:ascii="Times New Roman" w:eastAsia="宋体" w:hAnsi="Times New Roman" w:cs="Times New Roman"/>
                <w:sz w:val="24"/>
                <w:szCs w:val="24"/>
                <w:lang w:bidi="ar"/>
              </w:rPr>
            </w:pPr>
            <w:r>
              <w:rPr>
                <w:rFonts w:ascii="Times New Roman" w:eastAsia="宋体" w:hAnsi="Times New Roman" w:cs="Times New Roman" w:hint="eastAsia"/>
                <w:noProof/>
                <w:sz w:val="24"/>
                <w:szCs w:val="24"/>
              </w:rPr>
              <w:drawing>
                <wp:inline distT="0" distB="0" distL="114300" distR="114300" wp14:anchorId="51C6D0DB" wp14:editId="53473866">
                  <wp:extent cx="5201920" cy="3199130"/>
                  <wp:effectExtent l="0" t="0" r="0" b="0"/>
                  <wp:docPr id="49" name="图片 49" descr="设备信息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设备信息维护"/>
                          <pic:cNvPicPr>
                            <a:picLocks noChangeAspect="1"/>
                          </pic:cNvPicPr>
                        </pic:nvPicPr>
                        <pic:blipFill>
                          <a:blip r:embed="rId580"/>
                          <a:stretch>
                            <a:fillRect/>
                          </a:stretch>
                        </pic:blipFill>
                        <pic:spPr>
                          <a:xfrm>
                            <a:off x="0" y="0"/>
                            <a:ext cx="5201920" cy="3199130"/>
                          </a:xfrm>
                          <a:prstGeom prst="rect">
                            <a:avLst/>
                          </a:prstGeom>
                        </pic:spPr>
                      </pic:pic>
                    </a:graphicData>
                  </a:graphic>
                </wp:inline>
              </w:drawing>
            </w:r>
          </w:p>
        </w:tc>
      </w:tr>
      <w:tr w:rsidR="005D4DFB" w14:paraId="2BC8AC3B" w14:textId="77777777">
        <w:trPr>
          <w:trHeight w:val="297"/>
        </w:trPr>
        <w:tc>
          <w:tcPr>
            <w:tcW w:w="5000" w:type="pct"/>
            <w:tcBorders>
              <w:top w:val="nil"/>
              <w:left w:val="nil"/>
              <w:bottom w:val="nil"/>
              <w:right w:val="nil"/>
            </w:tcBorders>
            <w:tcMar>
              <w:top w:w="0" w:type="dxa"/>
              <w:left w:w="0" w:type="dxa"/>
              <w:bottom w:w="0" w:type="dxa"/>
              <w:right w:w="0" w:type="dxa"/>
            </w:tcMar>
          </w:tcPr>
          <w:p w14:paraId="7D18643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hint="eastAsia"/>
                <w:szCs w:val="21"/>
              </w:rPr>
              <w:t xml:space="preserve">5.13 </w:t>
            </w:r>
            <w:r>
              <w:rPr>
                <w:rFonts w:ascii="Times New Roman" w:eastAsia="宋体" w:hAnsi="Times New Roman" w:cs="Times New Roman" w:hint="eastAsia"/>
                <w:szCs w:val="21"/>
              </w:rPr>
              <w:t>设备信息维护模块工作流程图</w:t>
            </w:r>
          </w:p>
        </w:tc>
      </w:tr>
      <w:tr w:rsidR="005D4DFB" w14:paraId="01F85414" w14:textId="77777777">
        <w:tc>
          <w:tcPr>
            <w:tcW w:w="5000" w:type="pct"/>
            <w:tcBorders>
              <w:top w:val="nil"/>
              <w:left w:val="nil"/>
              <w:bottom w:val="nil"/>
              <w:right w:val="nil"/>
            </w:tcBorders>
            <w:tcMar>
              <w:top w:w="0" w:type="dxa"/>
              <w:left w:w="0" w:type="dxa"/>
              <w:bottom w:w="0" w:type="dxa"/>
              <w:right w:w="0" w:type="dxa"/>
            </w:tcMar>
          </w:tcPr>
          <w:p w14:paraId="4C8413CC" w14:textId="77777777" w:rsidR="005D4DFB" w:rsidRDefault="00853CF7">
            <w:pPr>
              <w:widowControl/>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 xml:space="preserve">Fig.5.13 </w:t>
            </w:r>
            <w:r>
              <w:rPr>
                <w:rFonts w:ascii="Times New Roman" w:eastAsia="宋体" w:hAnsi="Times New Roman" w:cs="Times New Roman" w:hint="eastAsia"/>
                <w:color w:val="000000"/>
                <w:kern w:val="0"/>
                <w:szCs w:val="21"/>
                <w:lang w:bidi="ar"/>
              </w:rPr>
              <w:t>Flow chart of equipment information maintenance module</w:t>
            </w:r>
          </w:p>
        </w:tc>
      </w:tr>
    </w:tbl>
    <w:p w14:paraId="2EBE2403" w14:textId="77777777" w:rsidR="005D4DFB" w:rsidRDefault="00853CF7">
      <w:pPr>
        <w:pStyle w:val="2"/>
        <w:rPr>
          <w:color w:val="000000" w:themeColor="text1"/>
        </w:rPr>
      </w:pPr>
      <w:bookmarkStart w:id="152" w:name="_Toc68539037"/>
      <w:bookmarkStart w:id="153" w:name="_Toc125207202"/>
      <w:r>
        <w:rPr>
          <w:rFonts w:hint="eastAsia"/>
          <w:color w:val="000000" w:themeColor="text1"/>
        </w:rPr>
        <w:lastRenderedPageBreak/>
        <w:t>5.4</w:t>
      </w:r>
      <w:r>
        <w:rPr>
          <w:color w:val="000000" w:themeColor="text1"/>
        </w:rPr>
        <w:t xml:space="preserve"> </w:t>
      </w:r>
      <w:r>
        <w:rPr>
          <w:color w:val="000000" w:themeColor="text1"/>
        </w:rPr>
        <w:t>开发环境说明</w:t>
      </w:r>
      <w:bookmarkEnd w:id="152"/>
      <w:bookmarkEnd w:id="153"/>
    </w:p>
    <w:p w14:paraId="4F78490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本文中的整流罩温湿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监控系统基于目前主流的前后端分离</w:t>
      </w:r>
      <w:r>
        <w:rPr>
          <w:rFonts w:ascii="Times New Roman" w:eastAsia="宋体" w:hAnsi="Times New Roman" w:cs="Times New Roman" w:hint="eastAsia"/>
          <w:color w:val="000000" w:themeColor="text1"/>
          <w:sz w:val="24"/>
          <w:szCs w:val="24"/>
        </w:rPr>
        <w:t>B/S</w:t>
      </w:r>
      <w:r>
        <w:rPr>
          <w:rFonts w:ascii="Times New Roman" w:eastAsia="宋体" w:hAnsi="Times New Roman" w:cs="Times New Roman" w:hint="eastAsia"/>
          <w:color w:val="000000" w:themeColor="text1"/>
          <w:sz w:val="24"/>
          <w:szCs w:val="24"/>
        </w:rPr>
        <w:t>架构搭建，浏览器</w:t>
      </w:r>
      <w:r>
        <w:rPr>
          <w:rFonts w:ascii="Times New Roman" w:eastAsia="宋体" w:hAnsi="Times New Roman" w:cs="Times New Roman" w:hint="eastAsia"/>
          <w:color w:val="000000" w:themeColor="text1"/>
          <w:sz w:val="24"/>
          <w:szCs w:val="24"/>
        </w:rPr>
        <w:t>B</w:t>
      </w:r>
      <w:r>
        <w:rPr>
          <w:rFonts w:ascii="Times New Roman" w:eastAsia="宋体" w:hAnsi="Times New Roman" w:cs="Times New Roman" w:hint="eastAsia"/>
          <w:color w:val="000000" w:themeColor="text1"/>
          <w:sz w:val="24"/>
          <w:szCs w:val="24"/>
        </w:rPr>
        <w:t>端平台主要使用的技术有</w:t>
      </w:r>
      <w:r>
        <w:rPr>
          <w:rFonts w:ascii="Times New Roman" w:eastAsia="宋体" w:hAnsi="Times New Roman" w:cs="Times New Roman" w:hint="eastAsia"/>
          <w:color w:val="000000" w:themeColor="text1"/>
          <w:sz w:val="24"/>
          <w:szCs w:val="24"/>
        </w:rPr>
        <w:t>Vue</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AngularJS</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CSS</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HTML</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React</w:t>
      </w:r>
      <w:r>
        <w:rPr>
          <w:rFonts w:ascii="Times New Roman" w:eastAsia="宋体" w:hAnsi="Times New Roman" w:cs="Times New Roman" w:hint="eastAsia"/>
          <w:color w:val="000000" w:themeColor="text1"/>
          <w:sz w:val="24"/>
          <w:szCs w:val="24"/>
        </w:rPr>
        <w:t>等前端技术进行开发，同时使用</w:t>
      </w:r>
      <w:r>
        <w:rPr>
          <w:rFonts w:ascii="Times New Roman" w:eastAsia="宋体" w:hAnsi="Times New Roman" w:cs="Times New Roman" w:hint="eastAsia"/>
          <w:color w:val="000000" w:themeColor="text1"/>
          <w:sz w:val="24"/>
          <w:szCs w:val="24"/>
        </w:rPr>
        <w:t>Nginx</w:t>
      </w:r>
      <w:r>
        <w:rPr>
          <w:rFonts w:ascii="Times New Roman" w:eastAsia="宋体" w:hAnsi="Times New Roman" w:cs="Times New Roman" w:hint="eastAsia"/>
          <w:color w:val="000000" w:themeColor="text1"/>
          <w:sz w:val="24"/>
          <w:szCs w:val="24"/>
        </w:rPr>
        <w:t>作为前端服务器实现对访问请求的负载均衡；后端主体采用基于</w:t>
      </w:r>
      <w:proofErr w:type="spellStart"/>
      <w:r>
        <w:rPr>
          <w:rFonts w:ascii="Times New Roman" w:eastAsia="宋体" w:hAnsi="Times New Roman" w:cs="Times New Roman" w:hint="eastAsia"/>
          <w:color w:val="000000" w:themeColor="text1"/>
          <w:sz w:val="24"/>
          <w:szCs w:val="24"/>
        </w:rPr>
        <w:t>SpringBoot</w:t>
      </w:r>
      <w:proofErr w:type="spellEnd"/>
      <w:r>
        <w:rPr>
          <w:rFonts w:ascii="Times New Roman" w:eastAsia="宋体" w:hAnsi="Times New Roman" w:cs="Times New Roman" w:hint="eastAsia"/>
          <w:color w:val="000000" w:themeColor="text1"/>
          <w:sz w:val="24"/>
          <w:szCs w:val="24"/>
        </w:rPr>
        <w:t>的轻量级</w:t>
      </w:r>
      <w:r>
        <w:rPr>
          <w:rFonts w:ascii="Times New Roman" w:eastAsia="宋体" w:hAnsi="Times New Roman" w:cs="Times New Roman" w:hint="eastAsia"/>
          <w:color w:val="000000" w:themeColor="text1"/>
          <w:sz w:val="24"/>
          <w:szCs w:val="24"/>
        </w:rPr>
        <w:t>Web</w:t>
      </w:r>
      <w:r>
        <w:rPr>
          <w:rFonts w:ascii="Times New Roman" w:eastAsia="宋体" w:hAnsi="Times New Roman" w:cs="Times New Roman" w:hint="eastAsia"/>
          <w:color w:val="000000" w:themeColor="text1"/>
          <w:sz w:val="24"/>
          <w:szCs w:val="24"/>
        </w:rPr>
        <w:t>后台开发框架，数据库选用免费的关系型数据库</w:t>
      </w:r>
      <w:r>
        <w:rPr>
          <w:rFonts w:ascii="Times New Roman" w:eastAsia="宋体" w:hAnsi="Times New Roman" w:cs="Times New Roman" w:hint="eastAsia"/>
          <w:color w:val="000000" w:themeColor="text1"/>
          <w:sz w:val="24"/>
          <w:szCs w:val="24"/>
        </w:rPr>
        <w:t>MySQL</w:t>
      </w:r>
      <w:r>
        <w:rPr>
          <w:rFonts w:ascii="Times New Roman" w:eastAsia="宋体" w:hAnsi="Times New Roman" w:cs="Times New Roman" w:hint="eastAsia"/>
          <w:color w:val="000000" w:themeColor="text1"/>
          <w:sz w:val="24"/>
          <w:szCs w:val="24"/>
        </w:rPr>
        <w:t>，并采用了存取速度更快的非关系型数据库</w:t>
      </w:r>
      <w:r>
        <w:rPr>
          <w:rFonts w:ascii="Times New Roman" w:eastAsia="宋体" w:hAnsi="Times New Roman" w:cs="Times New Roman" w:hint="eastAsia"/>
          <w:color w:val="000000" w:themeColor="text1"/>
          <w:sz w:val="24"/>
          <w:szCs w:val="24"/>
        </w:rPr>
        <w:t>Redis</w:t>
      </w:r>
      <w:proofErr w:type="gramStart"/>
      <w:r>
        <w:rPr>
          <w:rFonts w:ascii="Times New Roman" w:eastAsia="宋体" w:hAnsi="Times New Roman" w:cs="Times New Roman" w:hint="eastAsia"/>
          <w:color w:val="000000" w:themeColor="text1"/>
          <w:sz w:val="24"/>
          <w:szCs w:val="24"/>
        </w:rPr>
        <w:t>来作</w:t>
      </w:r>
      <w:proofErr w:type="gramEnd"/>
      <w:r>
        <w:rPr>
          <w:rFonts w:ascii="Times New Roman" w:eastAsia="宋体" w:hAnsi="Times New Roman" w:cs="Times New Roman" w:hint="eastAsia"/>
          <w:color w:val="000000" w:themeColor="text1"/>
          <w:sz w:val="24"/>
          <w:szCs w:val="24"/>
        </w:rPr>
        <w:t>为缓存数据库。本文中所采用的数据库持久层架构</w:t>
      </w:r>
      <w:proofErr w:type="spellStart"/>
      <w:r>
        <w:rPr>
          <w:rFonts w:ascii="Times New Roman" w:eastAsia="宋体" w:hAnsi="Times New Roman" w:cs="Times New Roman" w:hint="eastAsia"/>
          <w:color w:val="000000" w:themeColor="text1"/>
          <w:sz w:val="24"/>
          <w:szCs w:val="24"/>
        </w:rPr>
        <w:t>Mybatis</w:t>
      </w:r>
      <w:proofErr w:type="spellEnd"/>
      <w:r>
        <w:rPr>
          <w:rFonts w:ascii="Times New Roman" w:eastAsia="宋体" w:hAnsi="Times New Roman" w:cs="Times New Roman" w:hint="eastAsia"/>
          <w:color w:val="000000" w:themeColor="text1"/>
          <w:sz w:val="24"/>
          <w:szCs w:val="24"/>
        </w:rPr>
        <w:t>-Plus,</w:t>
      </w:r>
      <w:r>
        <w:rPr>
          <w:rFonts w:ascii="Times New Roman" w:eastAsia="宋体" w:hAnsi="Times New Roman" w:cs="Times New Roman" w:hint="eastAsia"/>
          <w:color w:val="000000" w:themeColor="text1"/>
          <w:sz w:val="24"/>
          <w:szCs w:val="24"/>
        </w:rPr>
        <w:t>，并使用基于</w:t>
      </w:r>
      <w:proofErr w:type="spellStart"/>
      <w:r>
        <w:rPr>
          <w:rFonts w:ascii="Times New Roman" w:eastAsia="宋体" w:hAnsi="Times New Roman" w:cs="Times New Roman" w:hint="eastAsia"/>
          <w:color w:val="000000" w:themeColor="text1"/>
          <w:sz w:val="24"/>
          <w:szCs w:val="24"/>
        </w:rPr>
        <w:t>Websocket</w:t>
      </w:r>
      <w:proofErr w:type="spellEnd"/>
      <w:r>
        <w:rPr>
          <w:rFonts w:ascii="Times New Roman" w:eastAsia="宋体" w:hAnsi="Times New Roman" w:cs="Times New Roman" w:hint="eastAsia"/>
          <w:color w:val="000000" w:themeColor="text1"/>
          <w:sz w:val="24"/>
          <w:szCs w:val="24"/>
        </w:rPr>
        <w:t>的数据推送技术实现传感器实时数据的后台主动推送，对于常规的数据访问需求，使用</w:t>
      </w:r>
      <w:r>
        <w:rPr>
          <w:rFonts w:ascii="Times New Roman" w:eastAsia="宋体" w:hAnsi="Times New Roman" w:cs="Times New Roman" w:hint="eastAsia"/>
          <w:color w:val="000000" w:themeColor="text1"/>
          <w:sz w:val="24"/>
          <w:szCs w:val="24"/>
        </w:rPr>
        <w:t>http2.0</w:t>
      </w:r>
      <w:r>
        <w:rPr>
          <w:rFonts w:ascii="Times New Roman" w:eastAsia="宋体" w:hAnsi="Times New Roman" w:cs="Times New Roman" w:hint="eastAsia"/>
          <w:color w:val="000000" w:themeColor="text1"/>
          <w:sz w:val="24"/>
          <w:szCs w:val="24"/>
        </w:rPr>
        <w:t>和</w:t>
      </w:r>
      <w:r>
        <w:rPr>
          <w:rFonts w:ascii="Times New Roman" w:eastAsia="宋体" w:hAnsi="Times New Roman" w:cs="Times New Roman" w:hint="eastAsia"/>
          <w:color w:val="000000" w:themeColor="text1"/>
          <w:sz w:val="24"/>
          <w:szCs w:val="24"/>
        </w:rPr>
        <w:t>TCP</w:t>
      </w:r>
      <w:r>
        <w:rPr>
          <w:rFonts w:ascii="Times New Roman" w:eastAsia="宋体" w:hAnsi="Times New Roman" w:cs="Times New Roman" w:hint="eastAsia"/>
          <w:color w:val="000000" w:themeColor="text1"/>
          <w:sz w:val="24"/>
          <w:szCs w:val="24"/>
        </w:rPr>
        <w:t>建立前端后端常规的数据交互连接。后端整体项目部署</w:t>
      </w:r>
      <w:r>
        <w:rPr>
          <w:rFonts w:ascii="Times New Roman" w:eastAsia="宋体" w:hAnsi="Times New Roman" w:cs="Times New Roman" w:hint="eastAsia"/>
          <w:color w:val="000000" w:themeColor="text1"/>
          <w:sz w:val="24"/>
          <w:szCs w:val="24"/>
        </w:rPr>
        <w:t>Web</w:t>
      </w:r>
      <w:r>
        <w:rPr>
          <w:rFonts w:ascii="Times New Roman" w:eastAsia="宋体" w:hAnsi="Times New Roman" w:cs="Times New Roman" w:hint="eastAsia"/>
          <w:color w:val="000000" w:themeColor="text1"/>
          <w:sz w:val="24"/>
          <w:szCs w:val="24"/>
        </w:rPr>
        <w:t>后台服务器上。软件平台具体开发环境和相关技术</w:t>
      </w:r>
      <w:proofErr w:type="gramStart"/>
      <w:r>
        <w:rPr>
          <w:rFonts w:ascii="Times New Roman" w:eastAsia="宋体" w:hAnsi="Times New Roman" w:cs="Times New Roman" w:hint="eastAsia"/>
          <w:color w:val="000000" w:themeColor="text1"/>
          <w:sz w:val="24"/>
          <w:szCs w:val="24"/>
        </w:rPr>
        <w:t>栈</w:t>
      </w:r>
      <w:proofErr w:type="gramEnd"/>
      <w:r>
        <w:rPr>
          <w:rFonts w:ascii="Times New Roman" w:eastAsia="宋体" w:hAnsi="Times New Roman" w:cs="Times New Roman" w:hint="eastAsia"/>
          <w:color w:val="000000" w:themeColor="text1"/>
          <w:sz w:val="24"/>
          <w:szCs w:val="24"/>
        </w:rPr>
        <w:t>如表</w:t>
      </w:r>
      <w:r>
        <w:rPr>
          <w:rFonts w:ascii="Times New Roman" w:eastAsia="宋体" w:hAnsi="Times New Roman" w:cs="Times New Roman" w:hint="eastAsia"/>
          <w:color w:val="000000" w:themeColor="text1"/>
          <w:sz w:val="24"/>
          <w:szCs w:val="24"/>
        </w:rPr>
        <w:t>5.4</w:t>
      </w:r>
      <w:r>
        <w:rPr>
          <w:rFonts w:ascii="Times New Roman" w:eastAsia="宋体" w:hAnsi="Times New Roman" w:cs="Times New Roman" w:hint="eastAsia"/>
          <w:color w:val="000000" w:themeColor="text1"/>
          <w:sz w:val="24"/>
          <w:szCs w:val="24"/>
        </w:rPr>
        <w:t>所示：</w:t>
      </w:r>
    </w:p>
    <w:p w14:paraId="54967C64"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2C2EE2EB" w14:textId="77777777" w:rsidR="005D4DFB" w:rsidRDefault="00853CF7">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 xml:space="preserve">5.4 </w:t>
      </w:r>
      <w:r>
        <w:rPr>
          <w:rFonts w:ascii="Times New Roman" w:eastAsia="宋体" w:hAnsi="Times New Roman" w:cs="Times New Roman" w:hint="eastAsia"/>
          <w:szCs w:val="21"/>
        </w:rPr>
        <w:t>软件平台开发说明表</w:t>
      </w:r>
    </w:p>
    <w:p w14:paraId="1DC41C01" w14:textId="77777777" w:rsidR="005D4DFB" w:rsidRDefault="00853CF7">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szCs w:val="21"/>
        </w:rPr>
        <w:t>Table.5.4 Software Platform Development Instruction Sheet</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1"/>
        <w:gridCol w:w="5070"/>
      </w:tblGrid>
      <w:tr w:rsidR="005D4DFB" w14:paraId="34C2AA7F" w14:textId="77777777">
        <w:trPr>
          <w:jc w:val="center"/>
        </w:trPr>
        <w:tc>
          <w:tcPr>
            <w:tcW w:w="1811" w:type="dxa"/>
            <w:tcBorders>
              <w:bottom w:val="single" w:sz="4" w:space="0" w:color="auto"/>
            </w:tcBorders>
          </w:tcPr>
          <w:p w14:paraId="0773028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名称</w:t>
            </w:r>
          </w:p>
        </w:tc>
        <w:tc>
          <w:tcPr>
            <w:tcW w:w="5070" w:type="dxa"/>
            <w:tcBorders>
              <w:bottom w:val="single" w:sz="4" w:space="0" w:color="auto"/>
            </w:tcBorders>
          </w:tcPr>
          <w:p w14:paraId="6235607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开发框架</w:t>
            </w:r>
            <w:r>
              <w:rPr>
                <w:rFonts w:ascii="Times New Roman" w:eastAsia="宋体" w:hAnsi="Times New Roman" w:cs="Times New Roman" w:hint="eastAsia"/>
                <w:szCs w:val="21"/>
              </w:rPr>
              <w:t>/</w:t>
            </w:r>
            <w:r>
              <w:rPr>
                <w:rFonts w:ascii="Times New Roman" w:eastAsia="宋体" w:hAnsi="Times New Roman" w:cs="Times New Roman" w:hint="eastAsia"/>
                <w:szCs w:val="21"/>
              </w:rPr>
              <w:t>工具</w:t>
            </w:r>
            <w:r>
              <w:rPr>
                <w:rFonts w:ascii="Times New Roman" w:eastAsia="宋体" w:hAnsi="Times New Roman" w:cs="Times New Roman" w:hint="eastAsia"/>
                <w:szCs w:val="21"/>
              </w:rPr>
              <w:t>/</w:t>
            </w:r>
            <w:r>
              <w:rPr>
                <w:rFonts w:ascii="Times New Roman" w:eastAsia="宋体" w:hAnsi="Times New Roman" w:cs="Times New Roman" w:hint="eastAsia"/>
                <w:szCs w:val="21"/>
              </w:rPr>
              <w:t>技术</w:t>
            </w:r>
          </w:p>
        </w:tc>
      </w:tr>
      <w:tr w:rsidR="005D4DFB" w14:paraId="58B0C12A" w14:textId="77777777">
        <w:trPr>
          <w:jc w:val="center"/>
        </w:trPr>
        <w:tc>
          <w:tcPr>
            <w:tcW w:w="1811" w:type="dxa"/>
            <w:tcBorders>
              <w:top w:val="single" w:sz="4" w:space="0" w:color="auto"/>
              <w:tl2br w:val="nil"/>
              <w:tr2bl w:val="nil"/>
            </w:tcBorders>
          </w:tcPr>
          <w:p w14:paraId="2B1387E1"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开发平台</w:t>
            </w:r>
          </w:p>
        </w:tc>
        <w:tc>
          <w:tcPr>
            <w:tcW w:w="5070" w:type="dxa"/>
            <w:tcBorders>
              <w:top w:val="single" w:sz="4" w:space="0" w:color="auto"/>
              <w:tl2br w:val="nil"/>
              <w:tr2bl w:val="nil"/>
            </w:tcBorders>
          </w:tcPr>
          <w:p w14:paraId="27508FFE"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Windows</w:t>
            </w:r>
          </w:p>
        </w:tc>
      </w:tr>
      <w:tr w:rsidR="005D4DFB" w14:paraId="0B16598A" w14:textId="77777777">
        <w:trPr>
          <w:jc w:val="center"/>
        </w:trPr>
        <w:tc>
          <w:tcPr>
            <w:tcW w:w="1811" w:type="dxa"/>
            <w:tcBorders>
              <w:tl2br w:val="nil"/>
              <w:tr2bl w:val="nil"/>
            </w:tcBorders>
          </w:tcPr>
          <w:p w14:paraId="0FEF4373"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开发语言</w:t>
            </w:r>
          </w:p>
        </w:tc>
        <w:tc>
          <w:tcPr>
            <w:tcW w:w="5070" w:type="dxa"/>
            <w:tcBorders>
              <w:tl2br w:val="nil"/>
              <w:tr2bl w:val="nil"/>
            </w:tcBorders>
          </w:tcPr>
          <w:p w14:paraId="68FB486D"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Python+Java+JavaScript</w:t>
            </w:r>
            <w:proofErr w:type="spellEnd"/>
          </w:p>
        </w:tc>
      </w:tr>
      <w:tr w:rsidR="005D4DFB" w14:paraId="2F95368B" w14:textId="77777777">
        <w:trPr>
          <w:jc w:val="center"/>
        </w:trPr>
        <w:tc>
          <w:tcPr>
            <w:tcW w:w="1811" w:type="dxa"/>
            <w:tcBorders>
              <w:tl2br w:val="nil"/>
              <w:tr2bl w:val="nil"/>
            </w:tcBorders>
          </w:tcPr>
          <w:p w14:paraId="7375B1B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开发环境</w:t>
            </w:r>
          </w:p>
        </w:tc>
        <w:tc>
          <w:tcPr>
            <w:tcW w:w="5070" w:type="dxa"/>
            <w:tcBorders>
              <w:tl2br w:val="nil"/>
              <w:tr2bl w:val="nil"/>
            </w:tcBorders>
            <w:vAlign w:val="center"/>
          </w:tcPr>
          <w:p w14:paraId="053078C1"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PyCharm+IDEA+Visual</w:t>
            </w:r>
            <w:proofErr w:type="spellEnd"/>
            <w:r>
              <w:rPr>
                <w:rFonts w:ascii="Times New Roman" w:eastAsia="宋体" w:hAnsi="Times New Roman" w:cs="Times New Roman" w:hint="eastAsia"/>
                <w:szCs w:val="21"/>
              </w:rPr>
              <w:t xml:space="preserve"> Studio</w:t>
            </w:r>
          </w:p>
        </w:tc>
      </w:tr>
      <w:tr w:rsidR="005D4DFB" w14:paraId="0ECDE6B7" w14:textId="77777777">
        <w:trPr>
          <w:jc w:val="center"/>
        </w:trPr>
        <w:tc>
          <w:tcPr>
            <w:tcW w:w="1811" w:type="dxa"/>
            <w:tcBorders>
              <w:tl2br w:val="nil"/>
              <w:tr2bl w:val="nil"/>
            </w:tcBorders>
          </w:tcPr>
          <w:p w14:paraId="0A5A2F57"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数据库</w:t>
            </w:r>
          </w:p>
        </w:tc>
        <w:tc>
          <w:tcPr>
            <w:tcW w:w="5070" w:type="dxa"/>
            <w:tcBorders>
              <w:tl2br w:val="nil"/>
              <w:tr2bl w:val="nil"/>
            </w:tcBorders>
          </w:tcPr>
          <w:p w14:paraId="40D6E2F7"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MySQL+Redis</w:t>
            </w:r>
            <w:proofErr w:type="spellEnd"/>
          </w:p>
        </w:tc>
      </w:tr>
      <w:tr w:rsidR="005D4DFB" w14:paraId="08E0A3D5" w14:textId="77777777">
        <w:trPr>
          <w:jc w:val="center"/>
        </w:trPr>
        <w:tc>
          <w:tcPr>
            <w:tcW w:w="1811" w:type="dxa"/>
            <w:tcBorders>
              <w:tl2br w:val="nil"/>
              <w:tr2bl w:val="nil"/>
            </w:tcBorders>
          </w:tcPr>
          <w:p w14:paraId="0C18AAD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服务器选择</w:t>
            </w:r>
          </w:p>
        </w:tc>
        <w:tc>
          <w:tcPr>
            <w:tcW w:w="5070" w:type="dxa"/>
            <w:tcBorders>
              <w:tl2br w:val="nil"/>
              <w:tr2bl w:val="nil"/>
            </w:tcBorders>
          </w:tcPr>
          <w:p w14:paraId="295DA71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Tomcat</w:t>
            </w:r>
            <w:r>
              <w:rPr>
                <w:rFonts w:ascii="Times New Roman" w:eastAsia="宋体" w:hAnsi="Times New Roman" w:cs="Times New Roman" w:hint="eastAsia"/>
                <w:szCs w:val="21"/>
              </w:rPr>
              <w:t>服务器</w:t>
            </w:r>
            <w:r>
              <w:rPr>
                <w:rFonts w:ascii="Times New Roman" w:eastAsia="宋体" w:hAnsi="Times New Roman" w:cs="Times New Roman" w:hint="eastAsia"/>
                <w:szCs w:val="21"/>
              </w:rPr>
              <w:t>+Nginx</w:t>
            </w:r>
            <w:r>
              <w:rPr>
                <w:rFonts w:ascii="Times New Roman" w:eastAsia="宋体" w:hAnsi="Times New Roman" w:cs="Times New Roman" w:hint="eastAsia"/>
                <w:szCs w:val="21"/>
              </w:rPr>
              <w:t>前端服务器</w:t>
            </w:r>
          </w:p>
        </w:tc>
      </w:tr>
      <w:tr w:rsidR="005D4DFB" w14:paraId="40B3F2C0" w14:textId="77777777">
        <w:trPr>
          <w:jc w:val="center"/>
        </w:trPr>
        <w:tc>
          <w:tcPr>
            <w:tcW w:w="1811" w:type="dxa"/>
            <w:tcBorders>
              <w:tl2br w:val="nil"/>
              <w:tr2bl w:val="nil"/>
            </w:tcBorders>
          </w:tcPr>
          <w:p w14:paraId="2CF9E0D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算法框架</w:t>
            </w:r>
          </w:p>
        </w:tc>
        <w:tc>
          <w:tcPr>
            <w:tcW w:w="5070" w:type="dxa"/>
            <w:tcBorders>
              <w:tl2br w:val="nil"/>
              <w:tr2bl w:val="nil"/>
            </w:tcBorders>
          </w:tcPr>
          <w:p w14:paraId="09349139"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LightGBM</w:t>
            </w:r>
            <w:proofErr w:type="spellEnd"/>
          </w:p>
        </w:tc>
      </w:tr>
      <w:tr w:rsidR="005D4DFB" w14:paraId="02463000" w14:textId="77777777">
        <w:trPr>
          <w:jc w:val="center"/>
        </w:trPr>
        <w:tc>
          <w:tcPr>
            <w:tcW w:w="1811" w:type="dxa"/>
            <w:tcBorders>
              <w:tl2br w:val="nil"/>
              <w:tr2bl w:val="nil"/>
            </w:tcBorders>
          </w:tcPr>
          <w:p w14:paraId="52748EA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后端技术</w:t>
            </w:r>
          </w:p>
        </w:tc>
        <w:tc>
          <w:tcPr>
            <w:tcW w:w="5070" w:type="dxa"/>
            <w:tcBorders>
              <w:tl2br w:val="nil"/>
              <w:tr2bl w:val="nil"/>
            </w:tcBorders>
          </w:tcPr>
          <w:p w14:paraId="5C92AEBB"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SpringBoot+Mybatis+RabbitMQ</w:t>
            </w:r>
            <w:proofErr w:type="spellEnd"/>
          </w:p>
        </w:tc>
      </w:tr>
      <w:tr w:rsidR="005D4DFB" w14:paraId="5F161670" w14:textId="77777777">
        <w:trPr>
          <w:jc w:val="center"/>
        </w:trPr>
        <w:tc>
          <w:tcPr>
            <w:tcW w:w="1811" w:type="dxa"/>
            <w:tcBorders>
              <w:tl2br w:val="nil"/>
              <w:tr2bl w:val="nil"/>
            </w:tcBorders>
          </w:tcPr>
          <w:p w14:paraId="59AC315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前端技术</w:t>
            </w:r>
          </w:p>
        </w:tc>
        <w:tc>
          <w:tcPr>
            <w:tcW w:w="5070" w:type="dxa"/>
            <w:tcBorders>
              <w:tl2br w:val="nil"/>
              <w:tr2bl w:val="nil"/>
            </w:tcBorders>
          </w:tcPr>
          <w:p w14:paraId="3DED9912" w14:textId="77777777" w:rsidR="005D4DFB" w:rsidRDefault="00853CF7">
            <w:pPr>
              <w:spacing w:line="400" w:lineRule="exact"/>
              <w:jc w:val="center"/>
              <w:textAlignment w:val="center"/>
              <w:rPr>
                <w:rFonts w:ascii="Times New Roman" w:eastAsia="宋体" w:hAnsi="Times New Roman" w:cs="Times New Roman"/>
                <w:szCs w:val="21"/>
              </w:rPr>
            </w:pPr>
            <w:proofErr w:type="spellStart"/>
            <w:r>
              <w:rPr>
                <w:rFonts w:ascii="Times New Roman" w:eastAsia="宋体" w:hAnsi="Times New Roman" w:cs="Times New Roman" w:hint="eastAsia"/>
                <w:szCs w:val="21"/>
              </w:rPr>
              <w:t>Vue+AngularJS+CSS+</w:t>
            </w:r>
            <w:r>
              <w:rPr>
                <w:rFonts w:ascii="Times New Roman" w:eastAsia="宋体" w:hAnsi="Times New Roman" w:cs="Times New Roman" w:hint="eastAsia"/>
                <w:color w:val="000000" w:themeColor="text1"/>
                <w:sz w:val="24"/>
                <w:szCs w:val="24"/>
              </w:rPr>
              <w:t>React</w:t>
            </w:r>
            <w:r>
              <w:rPr>
                <w:rFonts w:ascii="Times New Roman" w:eastAsia="宋体" w:hAnsi="Times New Roman" w:cs="Times New Roman" w:hint="eastAsia"/>
                <w:szCs w:val="21"/>
              </w:rPr>
              <w:t>+Echarts</w:t>
            </w:r>
            <w:proofErr w:type="spellEnd"/>
          </w:p>
        </w:tc>
      </w:tr>
      <w:tr w:rsidR="005D4DFB" w14:paraId="291CECF8" w14:textId="77777777">
        <w:trPr>
          <w:jc w:val="center"/>
        </w:trPr>
        <w:tc>
          <w:tcPr>
            <w:tcW w:w="1811" w:type="dxa"/>
            <w:tcBorders>
              <w:tl2br w:val="nil"/>
              <w:tr2bl w:val="nil"/>
            </w:tcBorders>
          </w:tcPr>
          <w:p w14:paraId="6D67AACA"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浏览器选择</w:t>
            </w:r>
          </w:p>
        </w:tc>
        <w:tc>
          <w:tcPr>
            <w:tcW w:w="5070" w:type="dxa"/>
            <w:tcBorders>
              <w:tl2br w:val="nil"/>
              <w:tr2bl w:val="nil"/>
            </w:tcBorders>
          </w:tcPr>
          <w:p w14:paraId="3D0FFAFF"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Chrome</w:t>
            </w:r>
            <w:r>
              <w:rPr>
                <w:rFonts w:ascii="Times New Roman" w:eastAsia="宋体" w:hAnsi="Times New Roman" w:cs="Times New Roman" w:hint="eastAsia"/>
                <w:szCs w:val="21"/>
              </w:rPr>
              <w:t>或支持</w:t>
            </w:r>
            <w:proofErr w:type="spellStart"/>
            <w:r>
              <w:rPr>
                <w:rFonts w:ascii="Times New Roman" w:eastAsia="宋体" w:hAnsi="Times New Roman" w:cs="Times New Roman" w:hint="eastAsia"/>
                <w:szCs w:val="21"/>
              </w:rPr>
              <w:t>websocket</w:t>
            </w:r>
            <w:proofErr w:type="spellEnd"/>
            <w:r>
              <w:rPr>
                <w:rFonts w:ascii="Times New Roman" w:eastAsia="宋体" w:hAnsi="Times New Roman" w:cs="Times New Roman" w:hint="eastAsia"/>
                <w:szCs w:val="21"/>
              </w:rPr>
              <w:t>协议的浏览器</w:t>
            </w:r>
          </w:p>
        </w:tc>
      </w:tr>
    </w:tbl>
    <w:p w14:paraId="55BBA1E3" w14:textId="77777777" w:rsidR="005D4DFB" w:rsidRDefault="005D4DFB">
      <w:pPr>
        <w:spacing w:line="400" w:lineRule="exact"/>
      </w:pPr>
    </w:p>
    <w:p w14:paraId="1A3E595C" w14:textId="77777777" w:rsidR="005D4DFB" w:rsidRDefault="00853CF7">
      <w:pPr>
        <w:pStyle w:val="2"/>
        <w:rPr>
          <w:color w:val="000000" w:themeColor="text1"/>
        </w:rPr>
      </w:pPr>
      <w:bookmarkStart w:id="154" w:name="_Toc68539038"/>
      <w:bookmarkStart w:id="155" w:name="_Toc125207203"/>
      <w:r>
        <w:rPr>
          <w:rFonts w:hint="eastAsia"/>
          <w:color w:val="000000" w:themeColor="text1"/>
        </w:rPr>
        <w:t>5.5</w:t>
      </w:r>
      <w:r>
        <w:rPr>
          <w:color w:val="000000" w:themeColor="text1"/>
        </w:rPr>
        <w:t xml:space="preserve"> </w:t>
      </w:r>
      <w:r>
        <w:rPr>
          <w:color w:val="000000" w:themeColor="text1"/>
        </w:rPr>
        <w:t>系统平台实现</w:t>
      </w:r>
      <w:bookmarkEnd w:id="154"/>
      <w:bookmarkEnd w:id="155"/>
    </w:p>
    <w:p w14:paraId="64F6D45E" w14:textId="77777777" w:rsidR="005D4DFB" w:rsidRDefault="00853CF7">
      <w:pPr>
        <w:spacing w:line="400" w:lineRule="exact"/>
        <w:ind w:firstLineChars="200" w:firstLine="480"/>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① 实时数据监测模块</w:t>
      </w:r>
    </w:p>
    <w:p w14:paraId="6C3E11F5" w14:textId="77777777" w:rsidR="005D4DFB" w:rsidRDefault="00853CF7">
      <w:pPr>
        <w:spacing w:line="400" w:lineRule="exact"/>
        <w:rPr>
          <w:rFonts w:ascii="Times New Roman" w:eastAsia="宋体" w:hAnsi="Times New Roman" w:cs="Times New Roman"/>
          <w:sz w:val="24"/>
          <w:szCs w:val="24"/>
        </w:rPr>
      </w:pPr>
      <w:r>
        <w:rPr>
          <w:rFonts w:ascii="Times New Roman" w:eastAsia="宋体" w:hAnsi="Times New Roman" w:cs="Times New Roman"/>
          <w:color w:val="000000" w:themeColor="text1"/>
          <w:sz w:val="24"/>
          <w:szCs w:val="24"/>
        </w:rPr>
        <w:t>实时数据监测界面主要包括整体空调系统监测反馈可视化界面，在主图上可以观测各监测变量的状态变化，同时对于整流罩的关键部位温湿度变化提供具体监测数据显示，主要包括送风温湿度</w:t>
      </w:r>
      <w:proofErr w:type="gramStart"/>
      <w:r>
        <w:rPr>
          <w:rFonts w:ascii="Times New Roman" w:eastAsia="宋体" w:hAnsi="Times New Roman" w:cs="Times New Roman"/>
          <w:color w:val="000000" w:themeColor="text1"/>
          <w:sz w:val="24"/>
          <w:szCs w:val="24"/>
        </w:rPr>
        <w:t>度</w:t>
      </w:r>
      <w:proofErr w:type="gramEnd"/>
      <w:r>
        <w:rPr>
          <w:rFonts w:ascii="Times New Roman" w:eastAsia="宋体" w:hAnsi="Times New Roman" w:cs="Times New Roman"/>
          <w:color w:val="000000" w:themeColor="text1"/>
          <w:sz w:val="24"/>
          <w:szCs w:val="24"/>
        </w:rPr>
        <w:t>变化，整流罩内平均温湿度变化，塔上送</w:t>
      </w:r>
      <w:r>
        <w:rPr>
          <w:rFonts w:ascii="Times New Roman" w:eastAsia="宋体" w:hAnsi="Times New Roman" w:cs="Times New Roman"/>
          <w:sz w:val="24"/>
          <w:szCs w:val="24"/>
        </w:rPr>
        <w:t>风温湿度变化，同时在监测数据分析上使用了快速阈值分析，若出现相关监测数据异常，会提示设备存在风险，或温湿度异常。实时数据监测模块具体实现结果如图</w:t>
      </w:r>
      <w:r>
        <w:rPr>
          <w:rFonts w:ascii="Times New Roman" w:eastAsia="宋体" w:hAnsi="Times New Roman" w:cs="Times New Roman"/>
          <w:sz w:val="24"/>
          <w:szCs w:val="24"/>
        </w:rPr>
        <w:t>5.14</w:t>
      </w:r>
      <w:r>
        <w:rPr>
          <w:rFonts w:ascii="Times New Roman" w:eastAsia="宋体" w:hAnsi="Times New Roman" w:cs="Times New Roman"/>
          <w:sz w:val="24"/>
          <w:szCs w:val="24"/>
        </w:rPr>
        <w:t>所示：</w:t>
      </w:r>
    </w:p>
    <w:p w14:paraId="2443CEDB" w14:textId="77777777" w:rsidR="005D4DFB" w:rsidRDefault="005D4DFB"/>
    <w:tbl>
      <w:tblPr>
        <w:tblStyle w:val="af"/>
        <w:tblW w:w="5064" w:type="pct"/>
        <w:tblInd w:w="-2" w:type="dxa"/>
        <w:tblLook w:val="04A0" w:firstRow="1" w:lastRow="0" w:firstColumn="1" w:lastColumn="0" w:noHBand="0" w:noVBand="1"/>
      </w:tblPr>
      <w:tblGrid>
        <w:gridCol w:w="8612"/>
      </w:tblGrid>
      <w:tr w:rsidR="005D4DFB" w14:paraId="76CAB863" w14:textId="77777777">
        <w:tc>
          <w:tcPr>
            <w:tcW w:w="5000" w:type="pct"/>
            <w:tcBorders>
              <w:top w:val="nil"/>
              <w:left w:val="nil"/>
              <w:bottom w:val="nil"/>
              <w:right w:val="nil"/>
            </w:tcBorders>
            <w:tcMar>
              <w:top w:w="0" w:type="dxa"/>
              <w:left w:w="0" w:type="dxa"/>
              <w:bottom w:w="0" w:type="dxa"/>
              <w:right w:w="0" w:type="dxa"/>
            </w:tcMar>
          </w:tcPr>
          <w:p w14:paraId="58635BEF" w14:textId="77777777" w:rsidR="005D4DFB" w:rsidRDefault="00853CF7">
            <w:r>
              <w:rPr>
                <w:noProof/>
              </w:rPr>
              <w:lastRenderedPageBreak/>
              <w:drawing>
                <wp:inline distT="0" distB="0" distL="114300" distR="114300" wp14:anchorId="6E4B8EE6" wp14:editId="63B5F255">
                  <wp:extent cx="5396865" cy="2476500"/>
                  <wp:effectExtent l="0" t="0" r="13335" b="0"/>
                  <wp:docPr id="45"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7"/>
                          <pic:cNvPicPr>
                            <a:picLocks noChangeAspect="1"/>
                          </pic:cNvPicPr>
                        </pic:nvPicPr>
                        <pic:blipFill>
                          <a:blip r:embed="rId581"/>
                          <a:stretch>
                            <a:fillRect/>
                          </a:stretch>
                        </pic:blipFill>
                        <pic:spPr>
                          <a:xfrm>
                            <a:off x="0" y="0"/>
                            <a:ext cx="5396865" cy="2476500"/>
                          </a:xfrm>
                          <a:prstGeom prst="rect">
                            <a:avLst/>
                          </a:prstGeom>
                          <a:noFill/>
                          <a:ln>
                            <a:noFill/>
                          </a:ln>
                        </pic:spPr>
                      </pic:pic>
                    </a:graphicData>
                  </a:graphic>
                </wp:inline>
              </w:drawing>
            </w:r>
          </w:p>
        </w:tc>
      </w:tr>
      <w:tr w:rsidR="005D4DFB" w14:paraId="4B3BCD49" w14:textId="77777777">
        <w:trPr>
          <w:trHeight w:val="330"/>
        </w:trPr>
        <w:tc>
          <w:tcPr>
            <w:tcW w:w="5000" w:type="pct"/>
            <w:tcBorders>
              <w:top w:val="nil"/>
              <w:left w:val="nil"/>
              <w:bottom w:val="nil"/>
              <w:right w:val="nil"/>
            </w:tcBorders>
            <w:tcMar>
              <w:top w:w="0" w:type="dxa"/>
              <w:left w:w="0" w:type="dxa"/>
              <w:bottom w:w="0" w:type="dxa"/>
              <w:right w:w="0" w:type="dxa"/>
            </w:tcMar>
          </w:tcPr>
          <w:p w14:paraId="5A10A2A0"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5.14 </w:t>
            </w:r>
            <w:r>
              <w:rPr>
                <w:rFonts w:ascii="Times New Roman" w:eastAsia="宋体" w:hAnsi="Times New Roman" w:cs="Times New Roman" w:hint="eastAsia"/>
                <w:szCs w:val="21"/>
              </w:rPr>
              <w:t>状态监测页面</w:t>
            </w:r>
          </w:p>
        </w:tc>
      </w:tr>
      <w:tr w:rsidR="005D4DFB" w14:paraId="2461651B" w14:textId="77777777">
        <w:trPr>
          <w:trHeight w:val="236"/>
        </w:trPr>
        <w:tc>
          <w:tcPr>
            <w:tcW w:w="5000" w:type="pct"/>
            <w:tcBorders>
              <w:top w:val="nil"/>
              <w:left w:val="nil"/>
              <w:bottom w:val="nil"/>
              <w:right w:val="nil"/>
            </w:tcBorders>
            <w:tcMar>
              <w:top w:w="0" w:type="dxa"/>
              <w:left w:w="0" w:type="dxa"/>
              <w:bottom w:w="0" w:type="dxa"/>
              <w:right w:w="0" w:type="dxa"/>
            </w:tcMar>
          </w:tcPr>
          <w:p w14:paraId="503F3858"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Fig.5.14 Status monitoring page</w:t>
            </w:r>
          </w:p>
        </w:tc>
      </w:tr>
    </w:tbl>
    <w:p w14:paraId="47708E2E" w14:textId="77777777" w:rsidR="005D4DFB" w:rsidRDefault="005D4DFB">
      <w:pPr>
        <w:spacing w:line="400" w:lineRule="exact"/>
      </w:pPr>
    </w:p>
    <w:p w14:paraId="440B5E97"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模块</w:t>
      </w:r>
    </w:p>
    <w:p w14:paraId="0338A592" w14:textId="77777777" w:rsidR="005D4DFB" w:rsidRDefault="00853CF7">
      <w:pPr>
        <w:spacing w:line="400" w:lineRule="exact"/>
        <w:rPr>
          <w:rFonts w:ascii="Times New Roman" w:eastAsia="宋体" w:hAnsi="Times New Roman" w:cs="Times New Roman"/>
          <w:color w:val="000000" w:themeColor="text1"/>
          <w:szCs w:val="24"/>
        </w:rPr>
      </w:pPr>
      <w:r>
        <w:rPr>
          <w:rFonts w:ascii="Times New Roman" w:eastAsia="宋体" w:hAnsi="Times New Roman" w:cs="Times New Roman" w:hint="eastAsia"/>
          <w:color w:val="000000" w:themeColor="text1"/>
          <w:sz w:val="24"/>
          <w:szCs w:val="24"/>
        </w:rPr>
        <w:t>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模块主要实现对特殊工况下罩内的温湿度进行估计并作为控制算法的反馈点，其界面主要包括三个部分：主体是空调系统的状态监测，这是在预测过程及控制过程都需要关注的重点，其次是预测功能部分，其主要分为数据</w:t>
      </w:r>
      <w:proofErr w:type="gramStart"/>
      <w:r>
        <w:rPr>
          <w:rFonts w:ascii="Times New Roman" w:eastAsia="宋体" w:hAnsi="Times New Roman" w:cs="Times New Roman" w:hint="eastAsia"/>
          <w:color w:val="000000" w:themeColor="text1"/>
          <w:sz w:val="24"/>
          <w:szCs w:val="24"/>
        </w:rPr>
        <w:t>集选择</w:t>
      </w:r>
      <w:proofErr w:type="gramEnd"/>
      <w:r>
        <w:rPr>
          <w:rFonts w:ascii="Times New Roman" w:eastAsia="宋体" w:hAnsi="Times New Roman" w:cs="Times New Roman" w:hint="eastAsia"/>
          <w:color w:val="000000" w:themeColor="text1"/>
          <w:sz w:val="24"/>
          <w:szCs w:val="24"/>
        </w:rPr>
        <w:t>及展示、算法选择、算法参数设置，在选定好数据集并设置好相关参数后相关温湿度单步预测结果会以折线图形式展示在界面右下方，同时预测结果会作为控制反馈校验点。温湿</w:t>
      </w:r>
      <w:proofErr w:type="gramStart"/>
      <w:r>
        <w:rPr>
          <w:rFonts w:ascii="Times New Roman" w:eastAsia="宋体" w:hAnsi="Times New Roman" w:cs="Times New Roman" w:hint="eastAsia"/>
          <w:color w:val="000000" w:themeColor="text1"/>
          <w:sz w:val="24"/>
          <w:szCs w:val="24"/>
        </w:rPr>
        <w:t>度预测</w:t>
      </w:r>
      <w:proofErr w:type="gramEnd"/>
      <w:r>
        <w:rPr>
          <w:rFonts w:ascii="Times New Roman" w:eastAsia="宋体" w:hAnsi="Times New Roman" w:cs="Times New Roman" w:hint="eastAsia"/>
          <w:color w:val="000000" w:themeColor="text1"/>
          <w:sz w:val="24"/>
          <w:szCs w:val="24"/>
        </w:rPr>
        <w:t>模块</w:t>
      </w:r>
      <w:r>
        <w:rPr>
          <w:rFonts w:ascii="Times New Roman" w:eastAsia="宋体" w:hAnsi="Times New Roman" w:cs="Times New Roman"/>
          <w:sz w:val="24"/>
          <w:szCs w:val="24"/>
        </w:rPr>
        <w:t>具体实现结果如图</w:t>
      </w:r>
      <w:r>
        <w:rPr>
          <w:rFonts w:ascii="Times New Roman" w:eastAsia="宋体" w:hAnsi="Times New Roman" w:cs="Times New Roman"/>
          <w:sz w:val="24"/>
          <w:szCs w:val="24"/>
        </w:rPr>
        <w:t>5.1</w:t>
      </w:r>
      <w:r>
        <w:rPr>
          <w:rFonts w:ascii="Times New Roman" w:eastAsia="宋体" w:hAnsi="Times New Roman" w:cs="Times New Roman" w:hint="eastAsia"/>
          <w:sz w:val="24"/>
          <w:szCs w:val="24"/>
        </w:rPr>
        <w:t>5</w:t>
      </w:r>
      <w:r>
        <w:rPr>
          <w:rFonts w:ascii="Times New Roman" w:eastAsia="宋体" w:hAnsi="Times New Roman" w:cs="Times New Roman"/>
          <w:sz w:val="24"/>
          <w:szCs w:val="24"/>
        </w:rPr>
        <w:t>所示：</w:t>
      </w:r>
    </w:p>
    <w:p w14:paraId="2F3475EE"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44E9E342" w14:textId="77777777">
        <w:tc>
          <w:tcPr>
            <w:tcW w:w="5000" w:type="pct"/>
            <w:tcBorders>
              <w:top w:val="nil"/>
              <w:left w:val="nil"/>
              <w:bottom w:val="nil"/>
              <w:right w:val="nil"/>
            </w:tcBorders>
            <w:tcMar>
              <w:top w:w="0" w:type="dxa"/>
              <w:left w:w="0" w:type="dxa"/>
              <w:bottom w:w="0" w:type="dxa"/>
              <w:right w:w="0" w:type="dxa"/>
            </w:tcMar>
          </w:tcPr>
          <w:p w14:paraId="0A9D0588" w14:textId="77777777" w:rsidR="005D4DFB" w:rsidRDefault="00853CF7">
            <w:pPr>
              <w:jc w:val="center"/>
              <w:textAlignment w:val="center"/>
              <w:rPr>
                <w:rFonts w:ascii="Times New Roman" w:eastAsia="宋体" w:hAnsi="Times New Roman" w:cs="Times New Roman"/>
                <w:sz w:val="24"/>
                <w:szCs w:val="24"/>
                <w:lang w:bidi="ar"/>
              </w:rPr>
            </w:pPr>
            <w:r>
              <w:rPr>
                <w:noProof/>
              </w:rPr>
              <w:drawing>
                <wp:inline distT="0" distB="0" distL="114300" distR="114300" wp14:anchorId="561E8C8E" wp14:editId="6D031014">
                  <wp:extent cx="5396865" cy="2476500"/>
                  <wp:effectExtent l="0" t="0" r="13335" b="0"/>
                  <wp:docPr id="4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9"/>
                          <pic:cNvPicPr>
                            <a:picLocks noChangeAspect="1"/>
                          </pic:cNvPicPr>
                        </pic:nvPicPr>
                        <pic:blipFill>
                          <a:blip r:embed="rId582"/>
                          <a:stretch>
                            <a:fillRect/>
                          </a:stretch>
                        </pic:blipFill>
                        <pic:spPr>
                          <a:xfrm>
                            <a:off x="0" y="0"/>
                            <a:ext cx="5396865" cy="2476500"/>
                          </a:xfrm>
                          <a:prstGeom prst="rect">
                            <a:avLst/>
                          </a:prstGeom>
                          <a:noFill/>
                          <a:ln>
                            <a:noFill/>
                          </a:ln>
                        </pic:spPr>
                      </pic:pic>
                    </a:graphicData>
                  </a:graphic>
                </wp:inline>
              </w:drawing>
            </w:r>
          </w:p>
        </w:tc>
      </w:tr>
      <w:tr w:rsidR="005D4DFB" w14:paraId="7A2F6B25" w14:textId="77777777">
        <w:trPr>
          <w:trHeight w:val="330"/>
        </w:trPr>
        <w:tc>
          <w:tcPr>
            <w:tcW w:w="5000" w:type="pct"/>
            <w:tcBorders>
              <w:top w:val="nil"/>
              <w:left w:val="nil"/>
              <w:bottom w:val="nil"/>
              <w:right w:val="nil"/>
            </w:tcBorders>
            <w:tcMar>
              <w:top w:w="0" w:type="dxa"/>
              <w:left w:w="0" w:type="dxa"/>
              <w:bottom w:w="0" w:type="dxa"/>
              <w:right w:w="0" w:type="dxa"/>
            </w:tcMar>
          </w:tcPr>
          <w:p w14:paraId="5BC0454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5.15 </w:t>
            </w:r>
            <w:r>
              <w:rPr>
                <w:rFonts w:ascii="Times New Roman" w:eastAsia="宋体" w:hAnsi="Times New Roman" w:cs="Times New Roman" w:hint="eastAsia"/>
                <w:color w:val="000000" w:themeColor="text1"/>
                <w:szCs w:val="21"/>
              </w:rPr>
              <w:t>温湿</w:t>
            </w:r>
            <w:proofErr w:type="gramStart"/>
            <w:r>
              <w:rPr>
                <w:rFonts w:ascii="Times New Roman" w:eastAsia="宋体" w:hAnsi="Times New Roman" w:cs="Times New Roman" w:hint="eastAsia"/>
                <w:color w:val="000000" w:themeColor="text1"/>
                <w:szCs w:val="21"/>
              </w:rPr>
              <w:t>度预测</w:t>
            </w:r>
            <w:proofErr w:type="gramEnd"/>
            <w:r>
              <w:rPr>
                <w:rFonts w:ascii="Times New Roman" w:eastAsia="宋体" w:hAnsi="Times New Roman" w:cs="Times New Roman" w:hint="eastAsia"/>
                <w:szCs w:val="21"/>
              </w:rPr>
              <w:t>页面</w:t>
            </w:r>
          </w:p>
        </w:tc>
      </w:tr>
      <w:tr w:rsidR="005D4DFB" w14:paraId="7409785D" w14:textId="77777777">
        <w:tc>
          <w:tcPr>
            <w:tcW w:w="5000" w:type="pct"/>
            <w:tcBorders>
              <w:top w:val="nil"/>
              <w:left w:val="nil"/>
              <w:bottom w:val="nil"/>
              <w:right w:val="nil"/>
            </w:tcBorders>
            <w:tcMar>
              <w:top w:w="0" w:type="dxa"/>
              <w:left w:w="0" w:type="dxa"/>
              <w:bottom w:w="0" w:type="dxa"/>
              <w:right w:w="0" w:type="dxa"/>
            </w:tcMar>
          </w:tcPr>
          <w:p w14:paraId="082E51EC"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Fig.5.15 Temperature and humidity forecast page</w:t>
            </w:r>
          </w:p>
        </w:tc>
      </w:tr>
    </w:tbl>
    <w:p w14:paraId="2A5B7961"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124C3FCE" w14:textId="77777777" w:rsidR="005D4DFB" w:rsidRDefault="00853CF7">
      <w:pPr>
        <w:spacing w:line="400" w:lineRule="exact"/>
        <w:ind w:leftChars="200" w:left="42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lastRenderedPageBreak/>
        <w:t xml:space="preserve">③ </w:t>
      </w:r>
      <w:r>
        <w:rPr>
          <w:rFonts w:ascii="Times New Roman" w:eastAsia="宋体" w:hAnsi="Times New Roman" w:cs="Times New Roman" w:hint="eastAsia"/>
          <w:color w:val="000000" w:themeColor="text1"/>
          <w:sz w:val="24"/>
          <w:szCs w:val="24"/>
        </w:rPr>
        <w:t>控制指令下发</w:t>
      </w:r>
    </w:p>
    <w:p w14:paraId="123872D8"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控制指令下发界面主要实现的是对整流罩温湿度控制过程相关控制量的控制指令下发，主要包含各种阀门开关信息以及电路开关信息。手动控制模块主要实现的是对相关管路及阀门状态切换，自动控制模块主要实现相关现代智能控制算法的输入量控制结果指令快速下发，由于现代控制方法的控制变量是快速动态调整的，因此靠人工转发控制量指令并不现实。同时手动控制和自动控制的结合可以防止意外特殊情况下控制过程的紧急停止，由利于控制过程的设备安全。控制指令下发模块</w:t>
      </w:r>
      <w:r>
        <w:rPr>
          <w:rFonts w:ascii="Times New Roman" w:eastAsia="宋体" w:hAnsi="Times New Roman" w:cs="Times New Roman"/>
          <w:sz w:val="24"/>
          <w:szCs w:val="24"/>
        </w:rPr>
        <w:t>具体实现结果如图</w:t>
      </w:r>
      <w:r>
        <w:rPr>
          <w:rFonts w:ascii="Times New Roman" w:eastAsia="宋体" w:hAnsi="Times New Roman" w:cs="Times New Roman"/>
          <w:sz w:val="24"/>
          <w:szCs w:val="24"/>
        </w:rPr>
        <w:t>5.1</w:t>
      </w:r>
      <w:r>
        <w:rPr>
          <w:rFonts w:ascii="Times New Roman" w:eastAsia="宋体" w:hAnsi="Times New Roman" w:cs="Times New Roman" w:hint="eastAsia"/>
          <w:sz w:val="24"/>
          <w:szCs w:val="24"/>
        </w:rPr>
        <w:t>6</w:t>
      </w:r>
      <w:r>
        <w:rPr>
          <w:rFonts w:ascii="Times New Roman" w:eastAsia="宋体" w:hAnsi="Times New Roman" w:cs="Times New Roman"/>
          <w:sz w:val="24"/>
          <w:szCs w:val="24"/>
        </w:rPr>
        <w:t>所示：</w:t>
      </w:r>
    </w:p>
    <w:p w14:paraId="1A9A7401" w14:textId="77777777" w:rsidR="005D4DFB" w:rsidRDefault="005D4DFB">
      <w:pPr>
        <w:spacing w:line="400" w:lineRule="exact"/>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5107AF78" w14:textId="77777777">
        <w:tc>
          <w:tcPr>
            <w:tcW w:w="5000" w:type="pct"/>
            <w:tcBorders>
              <w:top w:val="nil"/>
              <w:left w:val="nil"/>
              <w:bottom w:val="nil"/>
              <w:right w:val="nil"/>
            </w:tcBorders>
            <w:tcMar>
              <w:top w:w="0" w:type="dxa"/>
              <w:left w:w="0" w:type="dxa"/>
              <w:bottom w:w="0" w:type="dxa"/>
              <w:right w:w="0" w:type="dxa"/>
            </w:tcMar>
          </w:tcPr>
          <w:p w14:paraId="3261124C" w14:textId="77777777" w:rsidR="005D4DFB" w:rsidRDefault="00853CF7">
            <w:pPr>
              <w:jc w:val="center"/>
              <w:textAlignment w:val="center"/>
              <w:rPr>
                <w:rFonts w:ascii="Times New Roman" w:eastAsia="宋体" w:hAnsi="Times New Roman" w:cs="Times New Roman"/>
                <w:sz w:val="24"/>
                <w:szCs w:val="24"/>
                <w:lang w:bidi="ar"/>
              </w:rPr>
            </w:pPr>
            <w:r>
              <w:rPr>
                <w:noProof/>
              </w:rPr>
              <w:drawing>
                <wp:inline distT="0" distB="0" distL="114300" distR="114300" wp14:anchorId="298CD012" wp14:editId="1A16FF4F">
                  <wp:extent cx="5396865" cy="2476500"/>
                  <wp:effectExtent l="0" t="0" r="13335" b="0"/>
                  <wp:docPr id="5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0"/>
                          <pic:cNvPicPr>
                            <a:picLocks noChangeAspect="1"/>
                          </pic:cNvPicPr>
                        </pic:nvPicPr>
                        <pic:blipFill>
                          <a:blip r:embed="rId583"/>
                          <a:stretch>
                            <a:fillRect/>
                          </a:stretch>
                        </pic:blipFill>
                        <pic:spPr>
                          <a:xfrm>
                            <a:off x="0" y="0"/>
                            <a:ext cx="5396865" cy="2476500"/>
                          </a:xfrm>
                          <a:prstGeom prst="rect">
                            <a:avLst/>
                          </a:prstGeom>
                          <a:noFill/>
                          <a:ln>
                            <a:noFill/>
                          </a:ln>
                        </pic:spPr>
                      </pic:pic>
                    </a:graphicData>
                  </a:graphic>
                </wp:inline>
              </w:drawing>
            </w:r>
          </w:p>
        </w:tc>
      </w:tr>
      <w:tr w:rsidR="005D4DFB" w14:paraId="68F8B027" w14:textId="77777777">
        <w:tc>
          <w:tcPr>
            <w:tcW w:w="5000" w:type="pct"/>
            <w:tcBorders>
              <w:top w:val="nil"/>
              <w:left w:val="nil"/>
              <w:bottom w:val="nil"/>
              <w:right w:val="nil"/>
            </w:tcBorders>
            <w:tcMar>
              <w:top w:w="0" w:type="dxa"/>
              <w:left w:w="0" w:type="dxa"/>
              <w:bottom w:w="0" w:type="dxa"/>
              <w:right w:w="0" w:type="dxa"/>
            </w:tcMar>
          </w:tcPr>
          <w:p w14:paraId="2EE381D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5.16 </w:t>
            </w:r>
            <w:r>
              <w:rPr>
                <w:rFonts w:ascii="Times New Roman" w:eastAsia="宋体" w:hAnsi="Times New Roman" w:cs="Times New Roman" w:hint="eastAsia"/>
                <w:szCs w:val="21"/>
              </w:rPr>
              <w:t>控制指令下发页面</w:t>
            </w:r>
          </w:p>
        </w:tc>
      </w:tr>
      <w:tr w:rsidR="005D4DFB" w14:paraId="0FC03282" w14:textId="77777777">
        <w:tc>
          <w:tcPr>
            <w:tcW w:w="5000" w:type="pct"/>
            <w:tcBorders>
              <w:top w:val="nil"/>
              <w:left w:val="nil"/>
              <w:bottom w:val="nil"/>
              <w:right w:val="nil"/>
            </w:tcBorders>
            <w:tcMar>
              <w:top w:w="0" w:type="dxa"/>
              <w:left w:w="0" w:type="dxa"/>
              <w:bottom w:w="0" w:type="dxa"/>
              <w:right w:w="0" w:type="dxa"/>
            </w:tcMar>
          </w:tcPr>
          <w:p w14:paraId="278AB7F6"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Fig.5.16 Control command issuing page</w:t>
            </w:r>
          </w:p>
        </w:tc>
      </w:tr>
    </w:tbl>
    <w:p w14:paraId="5B5E6C68"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p w14:paraId="5071C10D"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④</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设备信息维护</w:t>
      </w:r>
    </w:p>
    <w:p w14:paraId="3707DF72"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设备信息维护主要是针对整流罩空调系统的三个重要组成部分，包括新风预处理系统、空调后处理系统、制冷系统的主要设备信息进行维护，随着技术迭代，在技术升级以及常规维修任务时需要获取原始设备信息，以及相关技术资料可以在该界面进行查询，同时设备的相关历史维护记录都可以在该界面查询得到。同时通过右下角的设备资源入口可以实现对相关设备的信息进行更新维护，帮助维护人员实现数字化动态管理。设备信息维护模块</w:t>
      </w:r>
      <w:r>
        <w:rPr>
          <w:rFonts w:ascii="Times New Roman" w:eastAsia="宋体" w:hAnsi="Times New Roman" w:cs="Times New Roman"/>
          <w:sz w:val="24"/>
          <w:szCs w:val="24"/>
        </w:rPr>
        <w:t>具体实现结果如图</w:t>
      </w:r>
      <w:r>
        <w:rPr>
          <w:rFonts w:ascii="Times New Roman" w:eastAsia="宋体" w:hAnsi="Times New Roman" w:cs="Times New Roman"/>
          <w:sz w:val="24"/>
          <w:szCs w:val="24"/>
        </w:rPr>
        <w:t>5.1</w:t>
      </w:r>
      <w:r>
        <w:rPr>
          <w:rFonts w:ascii="Times New Roman" w:eastAsia="宋体" w:hAnsi="Times New Roman" w:cs="Times New Roman" w:hint="eastAsia"/>
          <w:sz w:val="24"/>
          <w:szCs w:val="24"/>
        </w:rPr>
        <w:t>7</w:t>
      </w:r>
      <w:r>
        <w:rPr>
          <w:rFonts w:ascii="Times New Roman" w:eastAsia="宋体" w:hAnsi="Times New Roman" w:cs="Times New Roman"/>
          <w:sz w:val="24"/>
          <w:szCs w:val="24"/>
        </w:rPr>
        <w:t>所示：</w:t>
      </w:r>
    </w:p>
    <w:p w14:paraId="4413FC72" w14:textId="77777777" w:rsidR="005D4DFB" w:rsidRDefault="005D4DFB">
      <w:pPr>
        <w:spacing w:line="400" w:lineRule="exact"/>
        <w:ind w:firstLineChars="200" w:firstLine="480"/>
        <w:rPr>
          <w:rFonts w:ascii="Times New Roman" w:eastAsia="宋体" w:hAnsi="Times New Roman" w:cs="Times New Roman"/>
          <w:color w:val="000000" w:themeColor="text1"/>
          <w:sz w:val="24"/>
          <w:szCs w:val="24"/>
        </w:rPr>
      </w:pPr>
    </w:p>
    <w:tbl>
      <w:tblPr>
        <w:tblStyle w:val="af"/>
        <w:tblW w:w="5064" w:type="pct"/>
        <w:tblInd w:w="-2" w:type="dxa"/>
        <w:tblLook w:val="04A0" w:firstRow="1" w:lastRow="0" w:firstColumn="1" w:lastColumn="0" w:noHBand="0" w:noVBand="1"/>
      </w:tblPr>
      <w:tblGrid>
        <w:gridCol w:w="8612"/>
      </w:tblGrid>
      <w:tr w:rsidR="005D4DFB" w14:paraId="1C3F000B" w14:textId="77777777">
        <w:tc>
          <w:tcPr>
            <w:tcW w:w="5000" w:type="pct"/>
            <w:tcBorders>
              <w:top w:val="nil"/>
              <w:left w:val="nil"/>
              <w:bottom w:val="nil"/>
              <w:right w:val="nil"/>
            </w:tcBorders>
            <w:tcMar>
              <w:top w:w="0" w:type="dxa"/>
              <w:left w:w="0" w:type="dxa"/>
              <w:bottom w:w="0" w:type="dxa"/>
              <w:right w:w="0" w:type="dxa"/>
            </w:tcMar>
          </w:tcPr>
          <w:p w14:paraId="4DC867B2" w14:textId="77777777" w:rsidR="005D4DFB" w:rsidRDefault="00853CF7">
            <w:pPr>
              <w:jc w:val="center"/>
              <w:textAlignment w:val="center"/>
              <w:rPr>
                <w:rFonts w:ascii="Times New Roman" w:eastAsia="宋体" w:hAnsi="Times New Roman" w:cs="Times New Roman"/>
                <w:sz w:val="24"/>
                <w:szCs w:val="24"/>
                <w:lang w:bidi="ar"/>
              </w:rPr>
            </w:pPr>
            <w:r>
              <w:rPr>
                <w:noProof/>
              </w:rPr>
              <w:lastRenderedPageBreak/>
              <w:drawing>
                <wp:inline distT="0" distB="0" distL="114300" distR="114300" wp14:anchorId="7F4D3916" wp14:editId="5093F475">
                  <wp:extent cx="5396865" cy="2476500"/>
                  <wp:effectExtent l="0" t="0" r="13335" b="0"/>
                  <wp:docPr id="5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1"/>
                          <pic:cNvPicPr>
                            <a:picLocks noChangeAspect="1"/>
                          </pic:cNvPicPr>
                        </pic:nvPicPr>
                        <pic:blipFill>
                          <a:blip r:embed="rId584"/>
                          <a:stretch>
                            <a:fillRect/>
                          </a:stretch>
                        </pic:blipFill>
                        <pic:spPr>
                          <a:xfrm>
                            <a:off x="0" y="0"/>
                            <a:ext cx="5396865" cy="2476500"/>
                          </a:xfrm>
                          <a:prstGeom prst="rect">
                            <a:avLst/>
                          </a:prstGeom>
                          <a:noFill/>
                          <a:ln>
                            <a:noFill/>
                          </a:ln>
                        </pic:spPr>
                      </pic:pic>
                    </a:graphicData>
                  </a:graphic>
                </wp:inline>
              </w:drawing>
            </w:r>
          </w:p>
        </w:tc>
      </w:tr>
      <w:tr w:rsidR="005D4DFB" w14:paraId="4127A6F3" w14:textId="77777777">
        <w:trPr>
          <w:trHeight w:val="330"/>
        </w:trPr>
        <w:tc>
          <w:tcPr>
            <w:tcW w:w="5000" w:type="pct"/>
            <w:tcBorders>
              <w:top w:val="nil"/>
              <w:left w:val="nil"/>
              <w:bottom w:val="nil"/>
              <w:right w:val="nil"/>
            </w:tcBorders>
            <w:tcMar>
              <w:top w:w="0" w:type="dxa"/>
              <w:left w:w="0" w:type="dxa"/>
              <w:bottom w:w="0" w:type="dxa"/>
              <w:right w:w="0" w:type="dxa"/>
            </w:tcMar>
          </w:tcPr>
          <w:p w14:paraId="37F15A72"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5.17 </w:t>
            </w:r>
            <w:r>
              <w:rPr>
                <w:rFonts w:ascii="Times New Roman" w:eastAsia="宋体" w:hAnsi="Times New Roman" w:cs="Times New Roman" w:hint="eastAsia"/>
                <w:szCs w:val="21"/>
              </w:rPr>
              <w:t>设备信息维护页面</w:t>
            </w:r>
          </w:p>
        </w:tc>
      </w:tr>
      <w:tr w:rsidR="005D4DFB" w14:paraId="1165959A" w14:textId="77777777">
        <w:tc>
          <w:tcPr>
            <w:tcW w:w="5000" w:type="pct"/>
            <w:tcBorders>
              <w:top w:val="nil"/>
              <w:left w:val="nil"/>
              <w:bottom w:val="nil"/>
              <w:right w:val="nil"/>
            </w:tcBorders>
            <w:tcMar>
              <w:top w:w="0" w:type="dxa"/>
              <w:left w:w="0" w:type="dxa"/>
              <w:bottom w:w="0" w:type="dxa"/>
              <w:right w:w="0" w:type="dxa"/>
            </w:tcMar>
          </w:tcPr>
          <w:p w14:paraId="293C8275" w14:textId="77777777" w:rsidR="005D4DFB" w:rsidRDefault="00853CF7">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hint="eastAsia"/>
                <w:szCs w:val="21"/>
              </w:rPr>
              <w:t>Fig.5.17 Device Information Maintenance Page</w:t>
            </w:r>
          </w:p>
        </w:tc>
      </w:tr>
    </w:tbl>
    <w:p w14:paraId="0128F949" w14:textId="77777777" w:rsidR="005D4DFB" w:rsidRDefault="005D4DFB">
      <w:pPr>
        <w:spacing w:line="400" w:lineRule="exact"/>
        <w:rPr>
          <w:rFonts w:ascii="Times New Roman" w:eastAsia="宋体" w:hAnsi="Times New Roman" w:cs="Times New Roman"/>
          <w:color w:val="000000" w:themeColor="text1"/>
          <w:sz w:val="24"/>
          <w:szCs w:val="24"/>
        </w:rPr>
      </w:pPr>
    </w:p>
    <w:p w14:paraId="1BF00BCF" w14:textId="77777777" w:rsidR="005D4DFB" w:rsidRDefault="00853CF7">
      <w:pPr>
        <w:pStyle w:val="2"/>
        <w:rPr>
          <w:color w:val="000000" w:themeColor="text1"/>
        </w:rPr>
      </w:pPr>
      <w:bookmarkStart w:id="156" w:name="_Toc68539041"/>
      <w:bookmarkStart w:id="157" w:name="_Toc125207204"/>
      <w:r>
        <w:rPr>
          <w:rFonts w:hint="eastAsia"/>
          <w:color w:val="000000" w:themeColor="text1"/>
        </w:rPr>
        <w:t xml:space="preserve">5.6 </w:t>
      </w:r>
      <w:r>
        <w:rPr>
          <w:rFonts w:hint="eastAsia"/>
          <w:color w:val="000000" w:themeColor="text1"/>
        </w:rPr>
        <w:t>本章小结</w:t>
      </w:r>
      <w:bookmarkEnd w:id="156"/>
      <w:bookmarkEnd w:id="157"/>
    </w:p>
    <w:p w14:paraId="6301D712" w14:textId="77777777" w:rsidR="005D4DFB" w:rsidRDefault="00853CF7">
      <w:pPr>
        <w:spacing w:line="400" w:lineRule="exact"/>
        <w:ind w:firstLine="420"/>
        <w:rPr>
          <w:rFonts w:ascii="宋体" w:eastAsia="宋体" w:hAnsi="宋体" w:cs="宋体"/>
          <w:color w:val="000000" w:themeColor="text1"/>
          <w:sz w:val="24"/>
          <w:szCs w:val="24"/>
        </w:rPr>
      </w:pPr>
      <w:r>
        <w:rPr>
          <w:rFonts w:ascii="宋体" w:eastAsia="宋体" w:hAnsi="宋体" w:cs="宋体" w:hint="eastAsia"/>
          <w:sz w:val="24"/>
          <w:szCs w:val="24"/>
        </w:rPr>
        <w:t>本章详细介绍了整流罩温湿</w:t>
      </w:r>
      <w:proofErr w:type="gramStart"/>
      <w:r>
        <w:rPr>
          <w:rFonts w:ascii="宋体" w:eastAsia="宋体" w:hAnsi="宋体" w:cs="宋体" w:hint="eastAsia"/>
          <w:sz w:val="24"/>
          <w:szCs w:val="24"/>
        </w:rPr>
        <w:t>度预测</w:t>
      </w:r>
      <w:proofErr w:type="gramEnd"/>
      <w:r>
        <w:rPr>
          <w:rFonts w:ascii="宋体" w:eastAsia="宋体" w:hAnsi="宋体" w:cs="宋体" w:hint="eastAsia"/>
          <w:sz w:val="24"/>
          <w:szCs w:val="24"/>
        </w:rPr>
        <w:t>监控系统软件平台实现过程。</w:t>
      </w:r>
      <w:r>
        <w:rPr>
          <w:rFonts w:ascii="宋体" w:eastAsia="宋体" w:hAnsi="宋体" w:cs="宋体" w:hint="eastAsia"/>
          <w:color w:val="000000" w:themeColor="text1"/>
          <w:sz w:val="24"/>
          <w:szCs w:val="24"/>
        </w:rPr>
        <w:t>首先对系统的主要功能要求进行分析,并</w:t>
      </w:r>
      <w:proofErr w:type="gramStart"/>
      <w:r>
        <w:rPr>
          <w:rFonts w:ascii="宋体" w:eastAsia="宋体" w:hAnsi="宋体" w:cs="宋体" w:hint="eastAsia"/>
          <w:color w:val="000000" w:themeColor="text1"/>
          <w:sz w:val="24"/>
          <w:szCs w:val="24"/>
        </w:rPr>
        <w:t>详尽说</w:t>
      </w:r>
      <w:proofErr w:type="gramEnd"/>
      <w:r>
        <w:rPr>
          <w:rFonts w:ascii="宋体" w:eastAsia="宋体" w:hAnsi="宋体" w:cs="宋体" w:hint="eastAsia"/>
          <w:color w:val="000000" w:themeColor="text1"/>
          <w:sz w:val="24"/>
          <w:szCs w:val="24"/>
        </w:rPr>
        <w:t>明了系统的主要软硬件架构设计方案。其次对系统的各个主要功能模块的设计情况加以说明，并对系统的平台开发环境进行简单介绍，最后通过图文并茂的方式，展示了系统平台的四个主要功能模块具体实现情况。</w:t>
      </w:r>
    </w:p>
    <w:p w14:paraId="58A4AED5" w14:textId="77777777" w:rsidR="005D4DFB" w:rsidRDefault="005D4DFB">
      <w:pPr>
        <w:rPr>
          <w:rFonts w:ascii="Times New Roman" w:eastAsia="宋体" w:hAnsi="Times New Roman" w:cs="Times New Roman"/>
          <w:color w:val="000000" w:themeColor="text1"/>
          <w:sz w:val="24"/>
          <w:szCs w:val="24"/>
        </w:rPr>
      </w:pPr>
    </w:p>
    <w:p w14:paraId="40D40914" w14:textId="77777777" w:rsidR="005D4DFB" w:rsidRDefault="005D4DFB">
      <w:pPr>
        <w:rPr>
          <w:rFonts w:ascii="Times New Roman" w:eastAsia="宋体" w:hAnsi="Times New Roman" w:cs="Times New Roman"/>
          <w:color w:val="000000" w:themeColor="text1"/>
          <w:sz w:val="24"/>
          <w:szCs w:val="24"/>
        </w:rPr>
      </w:pPr>
    </w:p>
    <w:p w14:paraId="216D2D18" w14:textId="77777777" w:rsidR="005D4DFB" w:rsidRDefault="005D4DFB">
      <w:pPr>
        <w:rPr>
          <w:rFonts w:ascii="Times New Roman" w:eastAsia="宋体" w:hAnsi="Times New Roman" w:cs="Times New Roman"/>
          <w:color w:val="000000" w:themeColor="text1"/>
          <w:sz w:val="24"/>
          <w:szCs w:val="24"/>
        </w:rPr>
      </w:pPr>
    </w:p>
    <w:p w14:paraId="7467A99D" w14:textId="77777777" w:rsidR="005D4DFB" w:rsidRDefault="005D4DFB">
      <w:pPr>
        <w:rPr>
          <w:rFonts w:ascii="Times New Roman" w:eastAsia="宋体" w:hAnsi="Times New Roman" w:cs="Times New Roman"/>
          <w:color w:val="000000" w:themeColor="text1"/>
          <w:sz w:val="24"/>
          <w:szCs w:val="24"/>
        </w:rPr>
      </w:pPr>
    </w:p>
    <w:p w14:paraId="47E2D935" w14:textId="77777777" w:rsidR="005D4DFB" w:rsidRDefault="005D4DFB">
      <w:pPr>
        <w:rPr>
          <w:rFonts w:ascii="Times New Roman" w:eastAsia="宋体" w:hAnsi="Times New Roman" w:cs="Times New Roman"/>
          <w:color w:val="000000" w:themeColor="text1"/>
          <w:sz w:val="24"/>
          <w:szCs w:val="24"/>
        </w:rPr>
      </w:pPr>
    </w:p>
    <w:p w14:paraId="64B392C1" w14:textId="77777777" w:rsidR="005D4DFB" w:rsidRDefault="005D4DFB">
      <w:pPr>
        <w:rPr>
          <w:rFonts w:ascii="Times New Roman" w:eastAsia="宋体" w:hAnsi="Times New Roman" w:cs="Times New Roman"/>
          <w:color w:val="000000" w:themeColor="text1"/>
          <w:sz w:val="24"/>
          <w:szCs w:val="24"/>
        </w:rPr>
      </w:pPr>
    </w:p>
    <w:p w14:paraId="5811E169" w14:textId="77777777" w:rsidR="005D4DFB" w:rsidRDefault="005D4DFB">
      <w:pPr>
        <w:rPr>
          <w:rFonts w:ascii="Times New Roman" w:eastAsia="宋体" w:hAnsi="Times New Roman" w:cs="Times New Roman"/>
          <w:color w:val="000000" w:themeColor="text1"/>
          <w:sz w:val="24"/>
          <w:szCs w:val="24"/>
        </w:rPr>
      </w:pPr>
    </w:p>
    <w:p w14:paraId="4101572E" w14:textId="77777777" w:rsidR="005D4DFB" w:rsidRDefault="005D4DFB">
      <w:pPr>
        <w:rPr>
          <w:rFonts w:ascii="Times New Roman" w:eastAsia="宋体" w:hAnsi="Times New Roman" w:cs="Times New Roman"/>
          <w:color w:val="000000" w:themeColor="text1"/>
          <w:sz w:val="24"/>
          <w:szCs w:val="24"/>
        </w:rPr>
      </w:pPr>
    </w:p>
    <w:p w14:paraId="6B7A57F9" w14:textId="77777777" w:rsidR="005D4DFB" w:rsidRDefault="005D4DFB">
      <w:pPr>
        <w:rPr>
          <w:rFonts w:ascii="Times New Roman" w:eastAsia="宋体" w:hAnsi="Times New Roman" w:cs="Times New Roman"/>
          <w:color w:val="000000" w:themeColor="text1"/>
          <w:sz w:val="24"/>
          <w:szCs w:val="24"/>
        </w:rPr>
      </w:pPr>
    </w:p>
    <w:p w14:paraId="4F8DEA9C" w14:textId="77777777" w:rsidR="005D4DFB" w:rsidRDefault="005D4DFB">
      <w:pPr>
        <w:rPr>
          <w:rFonts w:ascii="Times New Roman" w:eastAsia="宋体" w:hAnsi="Times New Roman" w:cs="Times New Roman"/>
          <w:color w:val="000000" w:themeColor="text1"/>
          <w:sz w:val="24"/>
          <w:szCs w:val="24"/>
        </w:rPr>
      </w:pPr>
    </w:p>
    <w:p w14:paraId="126E45F4" w14:textId="77777777" w:rsidR="005D4DFB" w:rsidRDefault="005D4DFB">
      <w:pPr>
        <w:rPr>
          <w:rFonts w:ascii="Times New Roman" w:eastAsia="宋体" w:hAnsi="Times New Roman" w:cs="Times New Roman"/>
          <w:color w:val="000000" w:themeColor="text1"/>
          <w:sz w:val="24"/>
          <w:szCs w:val="24"/>
        </w:rPr>
      </w:pPr>
    </w:p>
    <w:p w14:paraId="2B7E6EF8" w14:textId="77777777" w:rsidR="005D4DFB" w:rsidRDefault="005D4DFB">
      <w:pPr>
        <w:rPr>
          <w:rFonts w:ascii="Times New Roman" w:eastAsia="宋体" w:hAnsi="Times New Roman" w:cs="Times New Roman"/>
          <w:color w:val="000000" w:themeColor="text1"/>
          <w:sz w:val="24"/>
          <w:szCs w:val="24"/>
        </w:rPr>
      </w:pPr>
    </w:p>
    <w:p w14:paraId="2C73E4F4" w14:textId="77777777" w:rsidR="005D4DFB" w:rsidRDefault="005D4DFB">
      <w:pPr>
        <w:rPr>
          <w:rFonts w:ascii="Times New Roman" w:eastAsia="宋体" w:hAnsi="Times New Roman" w:cs="Times New Roman"/>
          <w:color w:val="000000" w:themeColor="text1"/>
          <w:sz w:val="24"/>
          <w:szCs w:val="24"/>
        </w:rPr>
      </w:pPr>
    </w:p>
    <w:p w14:paraId="75233BB4" w14:textId="77777777" w:rsidR="005D4DFB" w:rsidRDefault="005D4DFB">
      <w:pPr>
        <w:rPr>
          <w:rFonts w:ascii="Times New Roman" w:eastAsia="宋体" w:hAnsi="Times New Roman" w:cs="Times New Roman"/>
          <w:color w:val="000000" w:themeColor="text1"/>
          <w:sz w:val="24"/>
          <w:szCs w:val="24"/>
        </w:rPr>
      </w:pPr>
    </w:p>
    <w:p w14:paraId="63B66B23" w14:textId="77777777" w:rsidR="005D4DFB" w:rsidRDefault="005D4DFB">
      <w:pPr>
        <w:rPr>
          <w:rFonts w:ascii="Times New Roman" w:eastAsia="宋体" w:hAnsi="Times New Roman" w:cs="Times New Roman"/>
          <w:color w:val="000000" w:themeColor="text1"/>
          <w:sz w:val="24"/>
          <w:szCs w:val="24"/>
        </w:rPr>
      </w:pPr>
    </w:p>
    <w:p w14:paraId="68391C91" w14:textId="77777777" w:rsidR="005D4DFB" w:rsidRDefault="005D4DFB">
      <w:pPr>
        <w:rPr>
          <w:rFonts w:ascii="Times New Roman" w:eastAsia="宋体" w:hAnsi="Times New Roman" w:cs="Times New Roman"/>
          <w:color w:val="000000" w:themeColor="text1"/>
          <w:sz w:val="24"/>
          <w:szCs w:val="24"/>
        </w:rPr>
      </w:pPr>
    </w:p>
    <w:p w14:paraId="7209D45E" w14:textId="77777777" w:rsidR="005D4DFB" w:rsidRDefault="005D4DFB">
      <w:pPr>
        <w:rPr>
          <w:rFonts w:ascii="Times New Roman" w:eastAsia="宋体" w:hAnsi="Times New Roman" w:cs="Times New Roman"/>
          <w:color w:val="000000" w:themeColor="text1"/>
          <w:sz w:val="24"/>
          <w:szCs w:val="24"/>
        </w:rPr>
      </w:pPr>
    </w:p>
    <w:p w14:paraId="759303DB" w14:textId="77777777" w:rsidR="005D4DFB" w:rsidRDefault="005D4DFB">
      <w:pPr>
        <w:rPr>
          <w:rFonts w:ascii="Times New Roman" w:eastAsia="宋体" w:hAnsi="Times New Roman" w:cs="Times New Roman"/>
          <w:color w:val="000000" w:themeColor="text1"/>
          <w:sz w:val="24"/>
          <w:szCs w:val="24"/>
        </w:rPr>
        <w:sectPr w:rsidR="005D4DFB">
          <w:headerReference w:type="default" r:id="rId585"/>
          <w:pgSz w:w="11906" w:h="16838"/>
          <w:pgMar w:top="1701" w:right="1418" w:bottom="1418" w:left="1418" w:header="907" w:footer="851" w:gutter="567"/>
          <w:cols w:space="425"/>
          <w:docGrid w:linePitch="312"/>
        </w:sectPr>
      </w:pPr>
    </w:p>
    <w:p w14:paraId="2407D116" w14:textId="77777777" w:rsidR="005D4DFB" w:rsidRDefault="005D4DFB">
      <w:pPr>
        <w:spacing w:line="400" w:lineRule="exact"/>
        <w:rPr>
          <w:color w:val="000000" w:themeColor="text1"/>
        </w:rPr>
      </w:pPr>
    </w:p>
    <w:p w14:paraId="5AECFB74" w14:textId="77777777" w:rsidR="005D4DFB" w:rsidRDefault="005D4DFB">
      <w:pPr>
        <w:spacing w:line="400" w:lineRule="exact"/>
        <w:rPr>
          <w:color w:val="000000" w:themeColor="text1"/>
        </w:rPr>
      </w:pPr>
    </w:p>
    <w:p w14:paraId="50776F66" w14:textId="77777777" w:rsidR="005D4DFB" w:rsidRDefault="005D4DFB">
      <w:pPr>
        <w:spacing w:line="400" w:lineRule="exact"/>
        <w:rPr>
          <w:color w:val="000000" w:themeColor="text1"/>
        </w:rPr>
      </w:pPr>
    </w:p>
    <w:p w14:paraId="10F9893A" w14:textId="77777777" w:rsidR="005D4DFB" w:rsidRDefault="005D4DFB">
      <w:pPr>
        <w:spacing w:line="400" w:lineRule="exact"/>
        <w:rPr>
          <w:color w:val="000000" w:themeColor="text1"/>
        </w:rPr>
      </w:pPr>
    </w:p>
    <w:p w14:paraId="5012427F" w14:textId="77777777" w:rsidR="005D4DFB" w:rsidRDefault="005D4DFB">
      <w:pPr>
        <w:spacing w:line="400" w:lineRule="exact"/>
        <w:rPr>
          <w:color w:val="000000" w:themeColor="text1"/>
        </w:rPr>
      </w:pPr>
    </w:p>
    <w:p w14:paraId="678DE677" w14:textId="77777777" w:rsidR="005D4DFB" w:rsidRDefault="005D4DFB">
      <w:pPr>
        <w:spacing w:line="400" w:lineRule="exact"/>
        <w:rPr>
          <w:color w:val="000000" w:themeColor="text1"/>
        </w:rPr>
      </w:pPr>
    </w:p>
    <w:p w14:paraId="49CF4563" w14:textId="77777777" w:rsidR="005D4DFB" w:rsidRDefault="005D4DFB">
      <w:pPr>
        <w:spacing w:line="400" w:lineRule="exact"/>
        <w:rPr>
          <w:color w:val="000000" w:themeColor="text1"/>
        </w:rPr>
      </w:pPr>
    </w:p>
    <w:p w14:paraId="2FA5BEDB" w14:textId="77777777" w:rsidR="005D4DFB" w:rsidRDefault="005D4DFB">
      <w:pPr>
        <w:spacing w:line="400" w:lineRule="exact"/>
        <w:rPr>
          <w:color w:val="000000" w:themeColor="text1"/>
        </w:rPr>
      </w:pPr>
    </w:p>
    <w:p w14:paraId="0497B3E0" w14:textId="77777777" w:rsidR="005D4DFB" w:rsidRDefault="005D4DFB">
      <w:pPr>
        <w:spacing w:line="400" w:lineRule="exact"/>
        <w:rPr>
          <w:color w:val="000000" w:themeColor="text1"/>
        </w:rPr>
      </w:pPr>
    </w:p>
    <w:p w14:paraId="4ADC4375" w14:textId="77777777" w:rsidR="005D4DFB" w:rsidRDefault="005D4DFB">
      <w:pPr>
        <w:spacing w:line="400" w:lineRule="exact"/>
        <w:rPr>
          <w:color w:val="000000" w:themeColor="text1"/>
        </w:rPr>
      </w:pPr>
    </w:p>
    <w:p w14:paraId="7F14CA59" w14:textId="77777777" w:rsidR="005D4DFB" w:rsidRDefault="005D4DFB">
      <w:pPr>
        <w:spacing w:line="400" w:lineRule="exact"/>
        <w:rPr>
          <w:color w:val="000000" w:themeColor="text1"/>
        </w:rPr>
      </w:pPr>
    </w:p>
    <w:p w14:paraId="5BA3B948" w14:textId="77777777" w:rsidR="005D4DFB" w:rsidRDefault="005D4DFB">
      <w:pPr>
        <w:spacing w:line="400" w:lineRule="exact"/>
        <w:rPr>
          <w:color w:val="000000" w:themeColor="text1"/>
        </w:rPr>
      </w:pPr>
    </w:p>
    <w:p w14:paraId="3307F039" w14:textId="77777777" w:rsidR="005D4DFB" w:rsidRDefault="005D4DFB">
      <w:pPr>
        <w:spacing w:line="400" w:lineRule="exact"/>
        <w:rPr>
          <w:color w:val="000000" w:themeColor="text1"/>
        </w:rPr>
      </w:pPr>
    </w:p>
    <w:p w14:paraId="52979837" w14:textId="77777777" w:rsidR="005D4DFB" w:rsidRDefault="005D4DFB">
      <w:pPr>
        <w:spacing w:line="400" w:lineRule="exact"/>
        <w:rPr>
          <w:color w:val="000000" w:themeColor="text1"/>
        </w:rPr>
      </w:pPr>
    </w:p>
    <w:p w14:paraId="1CB76A32" w14:textId="77777777" w:rsidR="005D4DFB" w:rsidRDefault="005D4DFB">
      <w:pPr>
        <w:spacing w:line="400" w:lineRule="exact"/>
        <w:rPr>
          <w:color w:val="000000" w:themeColor="text1"/>
        </w:rPr>
      </w:pPr>
    </w:p>
    <w:p w14:paraId="4371CF70" w14:textId="77777777" w:rsidR="005D4DFB" w:rsidRDefault="005D4DFB">
      <w:pPr>
        <w:spacing w:line="400" w:lineRule="exact"/>
        <w:rPr>
          <w:color w:val="000000" w:themeColor="text1"/>
        </w:rPr>
      </w:pPr>
    </w:p>
    <w:p w14:paraId="002FDC46" w14:textId="77777777" w:rsidR="005D4DFB" w:rsidRDefault="005D4DFB">
      <w:pPr>
        <w:spacing w:line="400" w:lineRule="exact"/>
        <w:rPr>
          <w:color w:val="000000" w:themeColor="text1"/>
        </w:rPr>
      </w:pPr>
    </w:p>
    <w:p w14:paraId="47222213" w14:textId="77777777" w:rsidR="005D4DFB" w:rsidRDefault="005D4DFB">
      <w:pPr>
        <w:spacing w:line="400" w:lineRule="exact"/>
        <w:rPr>
          <w:color w:val="000000" w:themeColor="text1"/>
        </w:rPr>
      </w:pPr>
    </w:p>
    <w:p w14:paraId="03821909" w14:textId="77777777" w:rsidR="005D4DFB" w:rsidRDefault="005D4DFB">
      <w:pPr>
        <w:spacing w:line="400" w:lineRule="exact"/>
        <w:rPr>
          <w:color w:val="000000" w:themeColor="text1"/>
        </w:rPr>
      </w:pPr>
    </w:p>
    <w:p w14:paraId="31071FE0" w14:textId="77777777" w:rsidR="005D4DFB" w:rsidRDefault="005D4DFB">
      <w:pPr>
        <w:spacing w:line="400" w:lineRule="exact"/>
        <w:rPr>
          <w:color w:val="000000" w:themeColor="text1"/>
        </w:rPr>
      </w:pPr>
    </w:p>
    <w:p w14:paraId="795E914A" w14:textId="77777777" w:rsidR="005D4DFB" w:rsidRDefault="005D4DFB">
      <w:pPr>
        <w:spacing w:line="400" w:lineRule="exact"/>
        <w:rPr>
          <w:color w:val="000000" w:themeColor="text1"/>
        </w:rPr>
      </w:pPr>
    </w:p>
    <w:p w14:paraId="3BF8B793" w14:textId="77777777" w:rsidR="005D4DFB" w:rsidRDefault="005D4DFB">
      <w:pPr>
        <w:spacing w:line="400" w:lineRule="exact"/>
        <w:rPr>
          <w:color w:val="000000" w:themeColor="text1"/>
        </w:rPr>
      </w:pPr>
    </w:p>
    <w:p w14:paraId="4FA74743" w14:textId="77777777" w:rsidR="005D4DFB" w:rsidRDefault="005D4DFB">
      <w:pPr>
        <w:spacing w:line="400" w:lineRule="exact"/>
        <w:rPr>
          <w:color w:val="000000" w:themeColor="text1"/>
        </w:rPr>
      </w:pPr>
    </w:p>
    <w:p w14:paraId="5F65AC68" w14:textId="77777777" w:rsidR="005D4DFB" w:rsidRDefault="005D4DFB">
      <w:pPr>
        <w:spacing w:line="400" w:lineRule="exact"/>
        <w:rPr>
          <w:color w:val="000000" w:themeColor="text1"/>
        </w:rPr>
      </w:pPr>
    </w:p>
    <w:p w14:paraId="5A93EE2B" w14:textId="77777777" w:rsidR="005D4DFB" w:rsidRDefault="005D4DFB">
      <w:pPr>
        <w:spacing w:line="400" w:lineRule="exact"/>
        <w:rPr>
          <w:color w:val="000000" w:themeColor="text1"/>
        </w:rPr>
      </w:pPr>
    </w:p>
    <w:p w14:paraId="7824C009" w14:textId="77777777" w:rsidR="005D4DFB" w:rsidRDefault="005D4DFB">
      <w:pPr>
        <w:spacing w:line="400" w:lineRule="exact"/>
        <w:rPr>
          <w:color w:val="000000" w:themeColor="text1"/>
        </w:rPr>
      </w:pPr>
    </w:p>
    <w:p w14:paraId="34E7FFFF" w14:textId="77777777" w:rsidR="005D4DFB" w:rsidRDefault="005D4DFB">
      <w:pPr>
        <w:spacing w:line="400" w:lineRule="exact"/>
        <w:rPr>
          <w:color w:val="000000" w:themeColor="text1"/>
        </w:rPr>
      </w:pPr>
    </w:p>
    <w:p w14:paraId="4354B4AD" w14:textId="77777777" w:rsidR="005D4DFB" w:rsidRDefault="005D4DFB">
      <w:pPr>
        <w:spacing w:line="400" w:lineRule="exact"/>
        <w:rPr>
          <w:color w:val="000000" w:themeColor="text1"/>
        </w:rPr>
      </w:pPr>
    </w:p>
    <w:p w14:paraId="23A41EED" w14:textId="77777777" w:rsidR="005D4DFB" w:rsidRDefault="005D4DFB">
      <w:pPr>
        <w:spacing w:line="400" w:lineRule="exact"/>
        <w:rPr>
          <w:color w:val="000000" w:themeColor="text1"/>
        </w:rPr>
      </w:pPr>
    </w:p>
    <w:p w14:paraId="6A4327E9" w14:textId="77777777" w:rsidR="005D4DFB" w:rsidRDefault="005D4DFB">
      <w:pPr>
        <w:spacing w:line="400" w:lineRule="exact"/>
        <w:rPr>
          <w:color w:val="000000" w:themeColor="text1"/>
        </w:rPr>
      </w:pPr>
    </w:p>
    <w:p w14:paraId="2D5F103B" w14:textId="77777777" w:rsidR="005D4DFB" w:rsidRDefault="005D4DFB">
      <w:pPr>
        <w:spacing w:line="400" w:lineRule="exact"/>
        <w:rPr>
          <w:color w:val="000000" w:themeColor="text1"/>
        </w:rPr>
      </w:pPr>
    </w:p>
    <w:p w14:paraId="32FE6134" w14:textId="77777777" w:rsidR="005D4DFB" w:rsidRDefault="005D4DFB">
      <w:pPr>
        <w:spacing w:line="400" w:lineRule="exact"/>
        <w:rPr>
          <w:color w:val="000000" w:themeColor="text1"/>
        </w:rPr>
      </w:pPr>
    </w:p>
    <w:p w14:paraId="63E3E373" w14:textId="77777777" w:rsidR="005D4DFB" w:rsidRDefault="005D4DFB">
      <w:pPr>
        <w:spacing w:line="400" w:lineRule="exact"/>
        <w:rPr>
          <w:color w:val="000000" w:themeColor="text1"/>
        </w:rPr>
      </w:pPr>
    </w:p>
    <w:p w14:paraId="3899B1A2" w14:textId="77777777" w:rsidR="005D4DFB" w:rsidRDefault="005D4DFB">
      <w:pPr>
        <w:spacing w:line="400" w:lineRule="exact"/>
        <w:rPr>
          <w:color w:val="000000" w:themeColor="text1"/>
        </w:rPr>
      </w:pPr>
    </w:p>
    <w:p w14:paraId="7B405B2E" w14:textId="77777777" w:rsidR="005D4DFB" w:rsidRDefault="005D4DFB">
      <w:pPr>
        <w:spacing w:line="400" w:lineRule="exact"/>
        <w:rPr>
          <w:color w:val="000000" w:themeColor="text1"/>
        </w:rPr>
      </w:pPr>
    </w:p>
    <w:p w14:paraId="6EF6F0EA" w14:textId="77777777" w:rsidR="005D4DFB" w:rsidRDefault="00853CF7">
      <w:pPr>
        <w:pStyle w:val="1"/>
        <w:rPr>
          <w:color w:val="000000" w:themeColor="text1"/>
        </w:rPr>
      </w:pPr>
      <w:bookmarkStart w:id="158" w:name="_Toc68539042"/>
      <w:bookmarkStart w:id="159" w:name="_Toc125207205"/>
      <w:r>
        <w:rPr>
          <w:rFonts w:hint="eastAsia"/>
          <w:color w:val="000000" w:themeColor="text1"/>
        </w:rPr>
        <w:t>总结</w:t>
      </w:r>
      <w:r>
        <w:rPr>
          <w:color w:val="000000" w:themeColor="text1"/>
        </w:rPr>
        <w:t>与展望</w:t>
      </w:r>
      <w:bookmarkEnd w:id="158"/>
      <w:bookmarkEnd w:id="159"/>
    </w:p>
    <w:p w14:paraId="12852EEE" w14:textId="77777777" w:rsidR="005D4DFB" w:rsidRDefault="005D4DFB">
      <w:pPr>
        <w:spacing w:line="400" w:lineRule="exact"/>
        <w:ind w:firstLine="420"/>
        <w:rPr>
          <w:rFonts w:ascii="Times New Roman" w:eastAsia="宋体" w:hAnsi="Times New Roman" w:cs="Times New Roman"/>
          <w:color w:val="000000" w:themeColor="text1"/>
          <w:sz w:val="24"/>
          <w:szCs w:val="24"/>
        </w:rPr>
      </w:pPr>
    </w:p>
    <w:p w14:paraId="1A6625EC" w14:textId="77777777" w:rsidR="005D4DFB" w:rsidRDefault="00853CF7">
      <w:pPr>
        <w:pStyle w:val="2"/>
        <w:rPr>
          <w:color w:val="000000" w:themeColor="text1"/>
        </w:rPr>
      </w:pPr>
      <w:bookmarkStart w:id="160" w:name="_Toc68539043"/>
      <w:bookmarkStart w:id="161" w:name="_Toc125207206"/>
      <w:r>
        <w:rPr>
          <w:rFonts w:hint="eastAsia"/>
          <w:color w:val="000000" w:themeColor="text1"/>
        </w:rPr>
        <w:t xml:space="preserve">6.1 </w:t>
      </w:r>
      <w:r>
        <w:rPr>
          <w:rFonts w:hint="eastAsia"/>
          <w:color w:val="000000" w:themeColor="text1"/>
        </w:rPr>
        <w:t>总结</w:t>
      </w:r>
      <w:bookmarkEnd w:id="160"/>
      <w:bookmarkEnd w:id="161"/>
    </w:p>
    <w:p w14:paraId="5BC990D2" w14:textId="77777777" w:rsidR="005D4DFB" w:rsidRDefault="00853CF7">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整流罩内环境保障作为航天系统保障的重要组成部分，对于航天器载荷安全具有重要意义。本文以某运载火箭整流罩内环境数据为背景，针对特殊工况下整流罩温湿度反馈缺失问题，提出了基于历史数据的当前温湿</w:t>
      </w:r>
      <w:proofErr w:type="gramStart"/>
      <w:r>
        <w:rPr>
          <w:rFonts w:ascii="Times New Roman" w:eastAsia="宋体" w:hAnsi="Times New Roman" w:cs="Times New Roman"/>
          <w:color w:val="000000" w:themeColor="text1"/>
          <w:sz w:val="24"/>
          <w:szCs w:val="24"/>
        </w:rPr>
        <w:t>度回归映射</w:t>
      </w:r>
      <w:proofErr w:type="gramEnd"/>
      <w:r>
        <w:rPr>
          <w:rFonts w:ascii="Times New Roman" w:eastAsia="宋体" w:hAnsi="Times New Roman" w:cs="Times New Roman"/>
          <w:color w:val="000000" w:themeColor="text1"/>
          <w:sz w:val="24"/>
          <w:szCs w:val="24"/>
        </w:rPr>
        <w:t>模型，在得到温湿度反馈后，通过机理建模的方式建立了整流罩温湿度模型，并</w:t>
      </w:r>
      <w:proofErr w:type="gramStart"/>
      <w:r>
        <w:rPr>
          <w:rFonts w:ascii="Times New Roman" w:eastAsia="宋体" w:hAnsi="Times New Roman" w:cs="Times New Roman"/>
          <w:color w:val="000000" w:themeColor="text1"/>
          <w:sz w:val="24"/>
          <w:szCs w:val="24"/>
        </w:rPr>
        <w:t>采用蚁狮算法</w:t>
      </w:r>
      <w:proofErr w:type="gramEnd"/>
      <w:r>
        <w:rPr>
          <w:rFonts w:ascii="Times New Roman" w:eastAsia="宋体" w:hAnsi="Times New Roman" w:cs="Times New Roman"/>
          <w:color w:val="000000" w:themeColor="text1"/>
          <w:sz w:val="24"/>
          <w:szCs w:val="24"/>
        </w:rPr>
        <w:t>优化的</w:t>
      </w:r>
      <w:r>
        <w:rPr>
          <w:rFonts w:ascii="Times New Roman" w:eastAsia="宋体" w:hAnsi="Times New Roman" w:cs="Times New Roman"/>
          <w:color w:val="000000" w:themeColor="text1"/>
          <w:sz w:val="24"/>
          <w:szCs w:val="24"/>
        </w:rPr>
        <w:t>PID</w:t>
      </w:r>
      <w:r>
        <w:rPr>
          <w:rFonts w:ascii="Times New Roman" w:eastAsia="宋体" w:hAnsi="Times New Roman" w:cs="Times New Roman"/>
          <w:color w:val="000000" w:themeColor="text1"/>
          <w:sz w:val="24"/>
          <w:szCs w:val="24"/>
        </w:rPr>
        <w:t>神经网络进行解耦控制，最后搭建了整流罩温湿</w:t>
      </w:r>
      <w:proofErr w:type="gramStart"/>
      <w:r>
        <w:rPr>
          <w:rFonts w:ascii="Times New Roman" w:eastAsia="宋体" w:hAnsi="Times New Roman" w:cs="Times New Roman"/>
          <w:color w:val="000000" w:themeColor="text1"/>
          <w:sz w:val="24"/>
          <w:szCs w:val="24"/>
        </w:rPr>
        <w:t>度预测</w:t>
      </w:r>
      <w:proofErr w:type="gramEnd"/>
      <w:r>
        <w:rPr>
          <w:rFonts w:ascii="Times New Roman" w:eastAsia="宋体" w:hAnsi="Times New Roman" w:cs="Times New Roman"/>
          <w:color w:val="000000" w:themeColor="text1"/>
          <w:sz w:val="24"/>
          <w:szCs w:val="24"/>
        </w:rPr>
        <w:t>监控系统，实现设备的数字化管理。现对本文的主要研究工作总结如下：</w:t>
      </w:r>
    </w:p>
    <w:p w14:paraId="5EC5AA12" w14:textId="77777777" w:rsidR="005D4DFB" w:rsidRDefault="00853CF7">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①</w:t>
      </w:r>
      <w:r>
        <w:rPr>
          <w:rFonts w:ascii="Times New Roman" w:eastAsia="宋体" w:hAnsi="Times New Roman" w:cs="Times New Roman"/>
          <w:color w:val="000000" w:themeColor="text1"/>
          <w:sz w:val="24"/>
          <w:szCs w:val="24"/>
        </w:rPr>
        <w:t>特殊工况下整流罩温湿度估计</w:t>
      </w:r>
    </w:p>
    <w:p w14:paraId="601A4FF3" w14:textId="77777777" w:rsidR="005D4DFB" w:rsidRDefault="00853CF7">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针对特殊工况下整流罩温湿度反馈缺失问题，提出基于历史时间序列</w:t>
      </w:r>
      <w:proofErr w:type="gramStart"/>
      <w:r>
        <w:rPr>
          <w:rFonts w:ascii="Times New Roman" w:eastAsia="宋体" w:hAnsi="Times New Roman" w:cs="Times New Roman"/>
          <w:color w:val="000000" w:themeColor="text1"/>
          <w:sz w:val="24"/>
          <w:szCs w:val="24"/>
        </w:rPr>
        <w:t>数据滑窗重组</w:t>
      </w:r>
      <w:proofErr w:type="gramEnd"/>
      <w:r>
        <w:rPr>
          <w:rFonts w:ascii="Times New Roman" w:eastAsia="宋体" w:hAnsi="Times New Roman" w:cs="Times New Roman"/>
          <w:color w:val="000000" w:themeColor="text1"/>
          <w:sz w:val="24"/>
          <w:szCs w:val="24"/>
        </w:rPr>
        <w:t>的</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color w:val="000000" w:themeColor="text1"/>
          <w:sz w:val="24"/>
          <w:szCs w:val="24"/>
        </w:rPr>
        <w:t>回归预测模型，</w:t>
      </w:r>
      <w:r>
        <w:rPr>
          <w:rFonts w:ascii="Times New Roman" w:eastAsia="宋体" w:hAnsi="Times New Roman" w:cs="Times New Roman" w:hint="eastAsia"/>
          <w:color w:val="000000" w:themeColor="text1"/>
          <w:sz w:val="24"/>
          <w:szCs w:val="24"/>
        </w:rPr>
        <w:t>并</w:t>
      </w:r>
      <w:r>
        <w:rPr>
          <w:rFonts w:ascii="Times New Roman" w:eastAsia="宋体" w:hAnsi="Times New Roman" w:cs="Times New Roman"/>
          <w:color w:val="000000" w:themeColor="text1"/>
          <w:sz w:val="24"/>
          <w:szCs w:val="24"/>
        </w:rPr>
        <w:t>利用贝叶斯优化</w:t>
      </w:r>
      <w:r>
        <w:rPr>
          <w:rFonts w:ascii="Times New Roman" w:eastAsia="宋体" w:hAnsi="Times New Roman" w:cs="Times New Roman" w:hint="eastAsia"/>
          <w:color w:val="000000" w:themeColor="text1"/>
          <w:sz w:val="24"/>
          <w:szCs w:val="24"/>
        </w:rPr>
        <w:t>算</w:t>
      </w:r>
      <w:r>
        <w:rPr>
          <w:rFonts w:ascii="Times New Roman" w:eastAsia="宋体" w:hAnsi="Times New Roman" w:cs="Times New Roman"/>
          <w:color w:val="000000" w:themeColor="text1"/>
          <w:sz w:val="24"/>
          <w:szCs w:val="24"/>
        </w:rPr>
        <w:t>法</w:t>
      </w:r>
      <w:r>
        <w:rPr>
          <w:rFonts w:ascii="Times New Roman" w:eastAsia="宋体" w:hAnsi="Times New Roman" w:cs="Times New Roman" w:hint="eastAsia"/>
          <w:color w:val="000000" w:themeColor="text1"/>
          <w:sz w:val="24"/>
          <w:szCs w:val="24"/>
        </w:rPr>
        <w:t>对</w:t>
      </w:r>
      <w:proofErr w:type="spellStart"/>
      <w:r>
        <w:rPr>
          <w:rFonts w:ascii="Times New Roman" w:eastAsia="宋体" w:hAnsi="Times New Roman" w:cs="Times New Roman"/>
          <w:color w:val="000000" w:themeColor="text1"/>
          <w:sz w:val="24"/>
          <w:szCs w:val="24"/>
        </w:rPr>
        <w:t>LightGBM</w:t>
      </w:r>
      <w:proofErr w:type="spellEnd"/>
      <w:r>
        <w:rPr>
          <w:rFonts w:ascii="Times New Roman" w:eastAsia="宋体" w:hAnsi="Times New Roman" w:cs="Times New Roman" w:hint="eastAsia"/>
          <w:color w:val="000000" w:themeColor="text1"/>
          <w:sz w:val="24"/>
          <w:szCs w:val="24"/>
        </w:rPr>
        <w:t>回归模型的</w:t>
      </w:r>
      <w:proofErr w:type="gramStart"/>
      <w:r>
        <w:rPr>
          <w:rFonts w:ascii="Times New Roman" w:eastAsia="宋体" w:hAnsi="Times New Roman" w:cs="Times New Roman"/>
          <w:color w:val="000000" w:themeColor="text1"/>
          <w:sz w:val="24"/>
          <w:szCs w:val="24"/>
        </w:rPr>
        <w:t>的</w:t>
      </w:r>
      <w:proofErr w:type="gramEnd"/>
      <w:r>
        <w:rPr>
          <w:rFonts w:ascii="Times New Roman" w:eastAsia="宋体" w:hAnsi="Times New Roman" w:cs="Times New Roman"/>
          <w:color w:val="000000" w:themeColor="text1"/>
          <w:sz w:val="24"/>
          <w:szCs w:val="24"/>
        </w:rPr>
        <w:t>超参</w:t>
      </w:r>
      <w:r>
        <w:rPr>
          <w:rFonts w:ascii="Times New Roman" w:eastAsia="宋体" w:hAnsi="Times New Roman" w:cs="Times New Roman" w:hint="eastAsia"/>
          <w:color w:val="000000" w:themeColor="text1"/>
          <w:sz w:val="24"/>
          <w:szCs w:val="24"/>
        </w:rPr>
        <w:t>数组合进行优化</w:t>
      </w:r>
      <w:r>
        <w:rPr>
          <w:rFonts w:ascii="Times New Roman" w:eastAsia="宋体" w:hAnsi="Times New Roman" w:cs="Times New Roman"/>
          <w:color w:val="000000" w:themeColor="text1"/>
          <w:sz w:val="24"/>
          <w:szCs w:val="24"/>
        </w:rPr>
        <w:t>。通过对历史罩内温湿</w:t>
      </w:r>
      <w:proofErr w:type="gramStart"/>
      <w:r>
        <w:rPr>
          <w:rFonts w:ascii="Times New Roman" w:eastAsia="宋体" w:hAnsi="Times New Roman" w:cs="Times New Roman"/>
          <w:color w:val="000000" w:themeColor="text1"/>
          <w:sz w:val="24"/>
          <w:szCs w:val="24"/>
        </w:rPr>
        <w:t>度数据</w:t>
      </w:r>
      <w:proofErr w:type="gramEnd"/>
      <w:r>
        <w:rPr>
          <w:rFonts w:ascii="Times New Roman" w:eastAsia="宋体" w:hAnsi="Times New Roman" w:cs="Times New Roman"/>
          <w:color w:val="000000" w:themeColor="text1"/>
          <w:sz w:val="24"/>
          <w:szCs w:val="24"/>
        </w:rPr>
        <w:t>和送风温湿度数据的预处理，实现对传感器异常数据的清洗、补充。同时，利用滑动窗口的数据重组实现对历史送风温湿度数据的影响保留。在充分学习历史数据相关特征后，分别建立历史监测数据同当前罩内温度和湿度的映射关系，从而实现对特殊工况下罩内温湿度估计，为后续温湿度的反馈控制提供支持。</w:t>
      </w:r>
    </w:p>
    <w:p w14:paraId="6C7A0E31" w14:textId="77777777" w:rsidR="005D4DFB" w:rsidRDefault="00853CF7">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②</w:t>
      </w:r>
      <w:r>
        <w:rPr>
          <w:rFonts w:ascii="Times New Roman" w:eastAsia="宋体" w:hAnsi="Times New Roman" w:cs="Times New Roman"/>
          <w:color w:val="000000" w:themeColor="text1"/>
          <w:sz w:val="24"/>
          <w:szCs w:val="24"/>
        </w:rPr>
        <w:t>整流罩内温湿度解耦控制</w:t>
      </w:r>
    </w:p>
    <w:p w14:paraId="217F63BD" w14:textId="77777777" w:rsidR="005D4DFB" w:rsidRDefault="00853CF7">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传统的整流罩温湿度建模往往采用带延时的一阶滞后传递函数表示，这样的模型往往是不准确的，本文中从能量守恒的角度建立整流罩温度机理模型，并从空气</w:t>
      </w:r>
      <w:proofErr w:type="gramStart"/>
      <w:r>
        <w:rPr>
          <w:rFonts w:ascii="Times New Roman" w:eastAsia="宋体" w:hAnsi="Times New Roman" w:cs="Times New Roman"/>
          <w:color w:val="000000" w:themeColor="text1"/>
          <w:sz w:val="24"/>
          <w:szCs w:val="24"/>
        </w:rPr>
        <w:t>焓</w:t>
      </w:r>
      <w:proofErr w:type="gramEnd"/>
      <w:r>
        <w:rPr>
          <w:rFonts w:ascii="Times New Roman" w:eastAsia="宋体" w:hAnsi="Times New Roman" w:cs="Times New Roman"/>
          <w:color w:val="000000" w:themeColor="text1"/>
          <w:sz w:val="24"/>
          <w:szCs w:val="24"/>
        </w:rPr>
        <w:t>值的角度建立罩内相对湿度求解的机理模型。这使得模型对真实情况的拟合更加准确。同时针对整流罩内温湿度控制过程中存在耦合的问题，传统的前馈补偿解耦方法需要知道整流罩的</w:t>
      </w:r>
      <w:proofErr w:type="gramStart"/>
      <w:r>
        <w:rPr>
          <w:rFonts w:ascii="Times New Roman" w:eastAsia="宋体" w:hAnsi="Times New Roman" w:cs="Times New Roman"/>
          <w:color w:val="000000" w:themeColor="text1"/>
          <w:sz w:val="24"/>
          <w:szCs w:val="24"/>
        </w:rPr>
        <w:t>具体传函或</w:t>
      </w:r>
      <w:proofErr w:type="gramEnd"/>
      <w:r>
        <w:rPr>
          <w:rFonts w:ascii="Times New Roman" w:eastAsia="宋体" w:hAnsi="Times New Roman" w:cs="Times New Roman"/>
          <w:color w:val="000000" w:themeColor="text1"/>
          <w:sz w:val="24"/>
          <w:szCs w:val="24"/>
        </w:rPr>
        <w:t>状态方程模型。但本文中的整流</w:t>
      </w:r>
      <w:proofErr w:type="gramStart"/>
      <w:r>
        <w:rPr>
          <w:rFonts w:ascii="Times New Roman" w:eastAsia="宋体" w:hAnsi="Times New Roman" w:cs="Times New Roman"/>
          <w:color w:val="000000" w:themeColor="text1"/>
          <w:sz w:val="24"/>
          <w:szCs w:val="24"/>
        </w:rPr>
        <w:t>罩研究</w:t>
      </w:r>
      <w:proofErr w:type="gramEnd"/>
      <w:r>
        <w:rPr>
          <w:rFonts w:ascii="Times New Roman" w:eastAsia="宋体" w:hAnsi="Times New Roman" w:cs="Times New Roman"/>
          <w:color w:val="000000" w:themeColor="text1"/>
          <w:sz w:val="24"/>
          <w:szCs w:val="24"/>
        </w:rPr>
        <w:t>对象很难得到具体的状态方程，基于此本文设计了</w:t>
      </w:r>
      <w:r>
        <w:rPr>
          <w:rFonts w:ascii="Times New Roman" w:eastAsia="宋体" w:hAnsi="Times New Roman" w:cs="Times New Roman" w:hint="eastAsia"/>
          <w:color w:val="000000" w:themeColor="text1"/>
          <w:sz w:val="24"/>
          <w:szCs w:val="24"/>
        </w:rPr>
        <w:t>ANT-LION-</w:t>
      </w:r>
      <w:r>
        <w:rPr>
          <w:rFonts w:ascii="Times New Roman" w:eastAsia="宋体" w:hAnsi="Times New Roman" w:cs="Times New Roman"/>
          <w:color w:val="000000" w:themeColor="text1"/>
          <w:sz w:val="24"/>
          <w:szCs w:val="24"/>
        </w:rPr>
        <w:t>PID</w:t>
      </w:r>
      <w:r>
        <w:rPr>
          <w:rFonts w:ascii="Times New Roman" w:eastAsia="宋体" w:hAnsi="Times New Roman" w:cs="Times New Roman" w:hint="eastAsia"/>
          <w:color w:val="000000" w:themeColor="text1"/>
          <w:sz w:val="24"/>
          <w:szCs w:val="24"/>
        </w:rPr>
        <w:t>NN</w:t>
      </w:r>
      <w:r>
        <w:rPr>
          <w:rFonts w:ascii="Times New Roman" w:eastAsia="宋体" w:hAnsi="Times New Roman" w:cs="Times New Roman" w:hint="eastAsia"/>
          <w:color w:val="000000" w:themeColor="text1"/>
          <w:sz w:val="24"/>
          <w:szCs w:val="24"/>
        </w:rPr>
        <w:t>解耦</w:t>
      </w:r>
      <w:r>
        <w:rPr>
          <w:rFonts w:ascii="Times New Roman" w:eastAsia="宋体" w:hAnsi="Times New Roman" w:cs="Times New Roman"/>
          <w:color w:val="000000" w:themeColor="text1"/>
          <w:sz w:val="24"/>
          <w:szCs w:val="24"/>
        </w:rPr>
        <w:t>控制器，通过</w:t>
      </w:r>
      <w:proofErr w:type="gramStart"/>
      <w:r>
        <w:rPr>
          <w:rFonts w:ascii="Times New Roman" w:eastAsia="宋体" w:hAnsi="Times New Roman" w:cs="Times New Roman"/>
          <w:color w:val="000000" w:themeColor="text1"/>
          <w:sz w:val="24"/>
          <w:szCs w:val="24"/>
        </w:rPr>
        <w:t>引入</w:t>
      </w:r>
      <w:r>
        <w:rPr>
          <w:rFonts w:ascii="Times New Roman" w:eastAsia="宋体" w:hAnsi="Times New Roman" w:cs="Times New Roman" w:hint="eastAsia"/>
          <w:color w:val="000000" w:themeColor="text1"/>
          <w:sz w:val="24"/>
          <w:szCs w:val="24"/>
        </w:rPr>
        <w:t>蚁狮</w:t>
      </w:r>
      <w:r>
        <w:rPr>
          <w:rFonts w:ascii="Times New Roman" w:eastAsia="宋体" w:hAnsi="Times New Roman" w:cs="Times New Roman"/>
          <w:color w:val="000000" w:themeColor="text1"/>
          <w:sz w:val="24"/>
          <w:szCs w:val="24"/>
        </w:rPr>
        <w:t>优化</w:t>
      </w:r>
      <w:proofErr w:type="gramEnd"/>
      <w:r>
        <w:rPr>
          <w:rFonts w:ascii="Times New Roman" w:eastAsia="宋体" w:hAnsi="Times New Roman" w:cs="Times New Roman"/>
          <w:color w:val="000000" w:themeColor="text1"/>
          <w:sz w:val="24"/>
          <w:szCs w:val="24"/>
        </w:rPr>
        <w:t>算法对</w:t>
      </w:r>
      <w:r>
        <w:rPr>
          <w:rFonts w:ascii="Times New Roman" w:eastAsia="宋体" w:hAnsi="Times New Roman" w:cs="Times New Roman"/>
          <w:color w:val="000000" w:themeColor="text1"/>
          <w:sz w:val="24"/>
          <w:szCs w:val="24"/>
        </w:rPr>
        <w:t xml:space="preserve"> PID</w:t>
      </w:r>
      <w:r>
        <w:rPr>
          <w:rFonts w:ascii="Times New Roman" w:eastAsia="宋体" w:hAnsi="Times New Roman" w:cs="Times New Roman" w:hint="eastAsia"/>
          <w:color w:val="000000" w:themeColor="text1"/>
          <w:sz w:val="24"/>
          <w:szCs w:val="24"/>
        </w:rPr>
        <w:t>神经网络</w:t>
      </w:r>
      <w:r>
        <w:rPr>
          <w:rFonts w:ascii="Times New Roman" w:eastAsia="宋体" w:hAnsi="Times New Roman" w:cs="Times New Roman"/>
          <w:color w:val="000000" w:themeColor="text1"/>
          <w:sz w:val="24"/>
          <w:szCs w:val="24"/>
        </w:rPr>
        <w:t>的</w:t>
      </w:r>
      <w:proofErr w:type="gramStart"/>
      <w:r>
        <w:rPr>
          <w:rFonts w:ascii="Times New Roman" w:eastAsia="宋体" w:hAnsi="Times New Roman" w:cs="Times New Roman"/>
          <w:color w:val="000000" w:themeColor="text1"/>
          <w:sz w:val="24"/>
          <w:szCs w:val="24"/>
        </w:rPr>
        <w:t>初始权</w:t>
      </w:r>
      <w:proofErr w:type="gramEnd"/>
      <w:r>
        <w:rPr>
          <w:rFonts w:ascii="Times New Roman" w:eastAsia="宋体" w:hAnsi="Times New Roman" w:cs="Times New Roman"/>
          <w:color w:val="000000" w:themeColor="text1"/>
          <w:sz w:val="24"/>
          <w:szCs w:val="24"/>
        </w:rPr>
        <w:t>值</w:t>
      </w:r>
      <w:r>
        <w:rPr>
          <w:rFonts w:ascii="Times New Roman" w:eastAsia="宋体" w:hAnsi="Times New Roman" w:cs="Times New Roman" w:hint="eastAsia"/>
          <w:color w:val="000000" w:themeColor="text1"/>
          <w:sz w:val="24"/>
          <w:szCs w:val="24"/>
        </w:rPr>
        <w:t>参数</w:t>
      </w:r>
      <w:r>
        <w:rPr>
          <w:rFonts w:ascii="Times New Roman" w:eastAsia="宋体" w:hAnsi="Times New Roman" w:cs="Times New Roman"/>
          <w:color w:val="000000" w:themeColor="text1"/>
          <w:sz w:val="24"/>
          <w:szCs w:val="24"/>
        </w:rPr>
        <w:t>进行寻优，实现了神经网络的</w:t>
      </w:r>
      <w:r>
        <w:rPr>
          <w:rFonts w:ascii="Times New Roman" w:eastAsia="宋体" w:hAnsi="Times New Roman" w:cs="Times New Roman" w:hint="eastAsia"/>
          <w:color w:val="000000" w:themeColor="text1"/>
          <w:sz w:val="24"/>
          <w:szCs w:val="24"/>
        </w:rPr>
        <w:t>权值</w:t>
      </w:r>
      <w:r>
        <w:rPr>
          <w:rFonts w:ascii="Times New Roman" w:eastAsia="宋体" w:hAnsi="Times New Roman" w:cs="Times New Roman"/>
          <w:color w:val="000000" w:themeColor="text1"/>
          <w:sz w:val="24"/>
          <w:szCs w:val="24"/>
        </w:rPr>
        <w:t>参数快速整定和对</w:t>
      </w:r>
      <w:r>
        <w:rPr>
          <w:rFonts w:ascii="Times New Roman" w:eastAsia="宋体" w:hAnsi="Times New Roman" w:cs="Times New Roman" w:hint="eastAsia"/>
          <w:color w:val="000000" w:themeColor="text1"/>
          <w:sz w:val="24"/>
          <w:szCs w:val="24"/>
        </w:rPr>
        <w:t>罩内</w:t>
      </w:r>
      <w:r>
        <w:rPr>
          <w:rFonts w:ascii="Times New Roman" w:eastAsia="宋体" w:hAnsi="Times New Roman" w:cs="Times New Roman"/>
          <w:color w:val="000000" w:themeColor="text1"/>
          <w:sz w:val="24"/>
          <w:szCs w:val="24"/>
        </w:rPr>
        <w:t>温湿度的解耦</w:t>
      </w:r>
      <w:r>
        <w:rPr>
          <w:rFonts w:ascii="Times New Roman" w:eastAsia="宋体" w:hAnsi="Times New Roman" w:cs="Times New Roman" w:hint="eastAsia"/>
          <w:color w:val="000000" w:themeColor="text1"/>
          <w:sz w:val="24"/>
          <w:szCs w:val="24"/>
        </w:rPr>
        <w:t>控制</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仿真</w:t>
      </w:r>
      <w:r>
        <w:rPr>
          <w:rFonts w:ascii="Times New Roman" w:eastAsia="宋体" w:hAnsi="Times New Roman" w:cs="Times New Roman"/>
          <w:color w:val="000000" w:themeColor="text1"/>
          <w:sz w:val="24"/>
          <w:szCs w:val="24"/>
        </w:rPr>
        <w:t>结果证明</w:t>
      </w:r>
      <w:proofErr w:type="gramStart"/>
      <w:r>
        <w:rPr>
          <w:rFonts w:ascii="Times New Roman" w:eastAsia="宋体" w:hAnsi="Times New Roman" w:cs="Times New Roman"/>
          <w:color w:val="000000" w:themeColor="text1"/>
          <w:sz w:val="24"/>
          <w:szCs w:val="24"/>
        </w:rPr>
        <w:t>该控制</w:t>
      </w:r>
      <w:proofErr w:type="gramEnd"/>
      <w:r>
        <w:rPr>
          <w:rFonts w:ascii="Times New Roman" w:eastAsia="宋体" w:hAnsi="Times New Roman" w:cs="Times New Roman"/>
          <w:color w:val="000000" w:themeColor="text1"/>
          <w:sz w:val="24"/>
          <w:szCs w:val="24"/>
        </w:rPr>
        <w:t>方法具有良好的抗干扰性和鲁棒性，能够达到很好的温湿度</w:t>
      </w:r>
      <w:r>
        <w:rPr>
          <w:rFonts w:ascii="Times New Roman" w:eastAsia="宋体" w:hAnsi="Times New Roman" w:cs="Times New Roman" w:hint="eastAsia"/>
          <w:color w:val="000000" w:themeColor="text1"/>
          <w:sz w:val="24"/>
          <w:szCs w:val="24"/>
        </w:rPr>
        <w:t>解耦和</w:t>
      </w:r>
      <w:r>
        <w:rPr>
          <w:rFonts w:ascii="Times New Roman" w:eastAsia="宋体" w:hAnsi="Times New Roman" w:cs="Times New Roman"/>
          <w:color w:val="000000" w:themeColor="text1"/>
          <w:sz w:val="24"/>
          <w:szCs w:val="24"/>
        </w:rPr>
        <w:t>控制</w:t>
      </w:r>
      <w:r>
        <w:rPr>
          <w:rFonts w:ascii="Times New Roman" w:eastAsia="宋体" w:hAnsi="Times New Roman" w:cs="Times New Roman" w:hint="eastAsia"/>
          <w:color w:val="000000" w:themeColor="text1"/>
          <w:sz w:val="24"/>
          <w:szCs w:val="24"/>
        </w:rPr>
        <w:t>效果</w:t>
      </w:r>
      <w:r>
        <w:rPr>
          <w:rFonts w:ascii="Times New Roman" w:eastAsia="宋体" w:hAnsi="Times New Roman" w:cs="Times New Roman"/>
          <w:color w:val="000000" w:themeColor="text1"/>
          <w:sz w:val="24"/>
          <w:szCs w:val="24"/>
        </w:rPr>
        <w:t>；</w:t>
      </w:r>
    </w:p>
    <w:p w14:paraId="2F221FE7" w14:textId="77777777" w:rsidR="005D4DFB" w:rsidRDefault="00853CF7">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③</w:t>
      </w:r>
      <w:r>
        <w:rPr>
          <w:rFonts w:ascii="Times New Roman" w:eastAsia="宋体" w:hAnsi="Times New Roman" w:cs="Times New Roman"/>
          <w:color w:val="000000" w:themeColor="text1"/>
          <w:sz w:val="24"/>
          <w:szCs w:val="24"/>
        </w:rPr>
        <w:t>整流罩内温湿</w:t>
      </w:r>
      <w:proofErr w:type="gramStart"/>
      <w:r>
        <w:rPr>
          <w:rFonts w:ascii="Times New Roman" w:eastAsia="宋体" w:hAnsi="Times New Roman" w:cs="Times New Roman"/>
          <w:color w:val="000000" w:themeColor="text1"/>
          <w:sz w:val="24"/>
          <w:szCs w:val="24"/>
        </w:rPr>
        <w:t>度预测</w:t>
      </w:r>
      <w:proofErr w:type="gramEnd"/>
      <w:r>
        <w:rPr>
          <w:rFonts w:ascii="Times New Roman" w:eastAsia="宋体" w:hAnsi="Times New Roman" w:cs="Times New Roman"/>
          <w:color w:val="000000" w:themeColor="text1"/>
          <w:sz w:val="24"/>
          <w:szCs w:val="24"/>
        </w:rPr>
        <w:t>监控平台设计</w:t>
      </w:r>
    </w:p>
    <w:p w14:paraId="4B2EBD61" w14:textId="77777777" w:rsidR="005D4DFB" w:rsidRDefault="00853CF7">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设计开发整流罩温湿</w:t>
      </w:r>
      <w:proofErr w:type="gramStart"/>
      <w:r>
        <w:rPr>
          <w:rFonts w:ascii="Times New Roman" w:eastAsia="宋体" w:hAnsi="Times New Roman" w:cs="Times New Roman"/>
          <w:color w:val="000000" w:themeColor="text1"/>
          <w:sz w:val="24"/>
          <w:szCs w:val="24"/>
        </w:rPr>
        <w:t>度预测</w:t>
      </w:r>
      <w:proofErr w:type="gramEnd"/>
      <w:r>
        <w:rPr>
          <w:rFonts w:ascii="Times New Roman" w:eastAsia="宋体" w:hAnsi="Times New Roman" w:cs="Times New Roman"/>
          <w:color w:val="000000" w:themeColor="text1"/>
          <w:sz w:val="24"/>
          <w:szCs w:val="24"/>
        </w:rPr>
        <w:t>监控系统，分析了整流</w:t>
      </w:r>
      <w:proofErr w:type="gramStart"/>
      <w:r>
        <w:rPr>
          <w:rFonts w:ascii="Times New Roman" w:eastAsia="宋体" w:hAnsi="Times New Roman" w:cs="Times New Roman"/>
          <w:color w:val="000000" w:themeColor="text1"/>
          <w:sz w:val="24"/>
          <w:szCs w:val="24"/>
        </w:rPr>
        <w:t>罩保障</w:t>
      </w:r>
      <w:proofErr w:type="gramEnd"/>
      <w:r>
        <w:rPr>
          <w:rFonts w:ascii="Times New Roman" w:eastAsia="宋体" w:hAnsi="Times New Roman" w:cs="Times New Roman"/>
          <w:color w:val="000000" w:themeColor="text1"/>
          <w:sz w:val="24"/>
          <w:szCs w:val="24"/>
        </w:rPr>
        <w:t>过程的温湿</w:t>
      </w:r>
      <w:proofErr w:type="gramStart"/>
      <w:r>
        <w:rPr>
          <w:rFonts w:ascii="Times New Roman" w:eastAsia="宋体" w:hAnsi="Times New Roman" w:cs="Times New Roman"/>
          <w:color w:val="000000" w:themeColor="text1"/>
          <w:sz w:val="24"/>
          <w:szCs w:val="24"/>
        </w:rPr>
        <w:t>度预测</w:t>
      </w:r>
      <w:proofErr w:type="gramEnd"/>
      <w:r>
        <w:rPr>
          <w:rFonts w:ascii="Times New Roman" w:eastAsia="宋体" w:hAnsi="Times New Roman" w:cs="Times New Roman"/>
          <w:color w:val="000000" w:themeColor="text1"/>
          <w:sz w:val="24"/>
          <w:szCs w:val="24"/>
        </w:rPr>
        <w:t>和设备运行状态监测的功能需求，明确了硬件和软件设计架构及设计原则，完成了整流罩温湿</w:t>
      </w:r>
      <w:proofErr w:type="gramStart"/>
      <w:r>
        <w:rPr>
          <w:rFonts w:ascii="Times New Roman" w:eastAsia="宋体" w:hAnsi="Times New Roman" w:cs="Times New Roman"/>
          <w:color w:val="000000" w:themeColor="text1"/>
          <w:sz w:val="24"/>
          <w:szCs w:val="24"/>
        </w:rPr>
        <w:t>度预测</w:t>
      </w:r>
      <w:proofErr w:type="gramEnd"/>
      <w:r>
        <w:rPr>
          <w:rFonts w:ascii="Times New Roman" w:eastAsia="宋体" w:hAnsi="Times New Roman" w:cs="Times New Roman"/>
          <w:color w:val="000000" w:themeColor="text1"/>
          <w:sz w:val="24"/>
          <w:szCs w:val="24"/>
        </w:rPr>
        <w:t>和监控系统平台详细设计，开发了设备运行状态监测、罩内温湿度预测、控制指令下发、设备信息管理等功能模块，通过将本文相关算法嵌入系统中，实现相关算法的具体应用，最后通过具体页面可视化图进行了详细说明。</w:t>
      </w:r>
    </w:p>
    <w:p w14:paraId="5B24119F" w14:textId="77777777" w:rsidR="005D4DFB" w:rsidRDefault="00853CF7">
      <w:pPr>
        <w:pStyle w:val="2"/>
      </w:pPr>
      <w:bookmarkStart w:id="162" w:name="_Toc68539044"/>
      <w:bookmarkStart w:id="163" w:name="_Toc125207207"/>
      <w:r>
        <w:lastRenderedPageBreak/>
        <w:t xml:space="preserve">6.2 </w:t>
      </w:r>
      <w:r>
        <w:t>展望</w:t>
      </w:r>
      <w:bookmarkEnd w:id="162"/>
      <w:bookmarkEnd w:id="163"/>
    </w:p>
    <w:p w14:paraId="11C4E35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本人由于学术水平有限，现阶段的研究结果肯定有</w:t>
      </w:r>
      <w:proofErr w:type="gramStart"/>
      <w:r>
        <w:rPr>
          <w:rFonts w:ascii="Times New Roman" w:eastAsia="宋体" w:hAnsi="Times New Roman" w:cs="Times New Roman"/>
          <w:color w:val="000000" w:themeColor="text1"/>
          <w:sz w:val="24"/>
          <w:szCs w:val="24"/>
        </w:rPr>
        <w:t>很</w:t>
      </w:r>
      <w:proofErr w:type="gramEnd"/>
      <w:r>
        <w:rPr>
          <w:rFonts w:ascii="Times New Roman" w:eastAsia="宋体" w:hAnsi="Times New Roman" w:cs="Times New Roman"/>
          <w:color w:val="000000" w:themeColor="text1"/>
          <w:sz w:val="24"/>
          <w:szCs w:val="24"/>
        </w:rPr>
        <w:t>所疏漏，所以将在今后的学习生活中继续提升自己，在此给出对于本文研究内容的进一步展望。</w:t>
      </w:r>
    </w:p>
    <w:p w14:paraId="4953687C"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①</w:t>
      </w:r>
      <w:r>
        <w:rPr>
          <w:rFonts w:ascii="Times New Roman" w:eastAsia="宋体" w:hAnsi="Times New Roman" w:cs="Times New Roman"/>
          <w:color w:val="000000" w:themeColor="text1"/>
          <w:sz w:val="24"/>
          <w:szCs w:val="24"/>
        </w:rPr>
        <w:t>决策树回归模型在面对时间序列问题时，虽然可以很好的学习数据间隐藏的关系，但其基于树的模型的本质限制了其对于趋势预测的效果，因此在后续的研究中可以考虑同神经网络算法相结合，使得模型既保留良好的数据学习能力又兼顾神经网络对趋势预测的良好效果。同时本文仅对比了基础的</w:t>
      </w:r>
      <w:r>
        <w:rPr>
          <w:rFonts w:ascii="Times New Roman" w:eastAsia="宋体" w:hAnsi="Times New Roman" w:cs="Times New Roman"/>
          <w:color w:val="000000" w:themeColor="text1"/>
          <w:sz w:val="24"/>
          <w:szCs w:val="24"/>
        </w:rPr>
        <w:t>LSTM</w:t>
      </w:r>
      <w:r>
        <w:rPr>
          <w:rFonts w:ascii="Times New Roman" w:eastAsia="宋体" w:hAnsi="Times New Roman" w:cs="Times New Roman"/>
          <w:color w:val="000000" w:themeColor="text1"/>
          <w:sz w:val="24"/>
          <w:szCs w:val="24"/>
        </w:rPr>
        <w:t>算法，而目前针对神经网络的改进算法有很多，因此后续的研究中可以探索改进的神经网络算法的预测回归效果。本文中回归映射模型的输入量仅是考虑了输入温湿度和罩外温湿度，实际工程中可以考虑将外界风速、送风风速、罩外太阳辐射等因素作为输入量进行学习，从而提升回归模型的准确性。</w:t>
      </w:r>
    </w:p>
    <w:p w14:paraId="1FDC46FF"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②</w:t>
      </w:r>
      <w:r>
        <w:rPr>
          <w:rFonts w:ascii="Times New Roman" w:eastAsia="宋体" w:hAnsi="Times New Roman" w:cs="Times New Roman"/>
          <w:color w:val="000000" w:themeColor="text1"/>
          <w:sz w:val="24"/>
          <w:szCs w:val="24"/>
        </w:rPr>
        <w:t>解耦控制的算法目前已经有很多探索，本文中的</w:t>
      </w:r>
      <w:r>
        <w:rPr>
          <w:rFonts w:ascii="Times New Roman" w:eastAsia="宋体" w:hAnsi="Times New Roman" w:cs="Times New Roman"/>
          <w:color w:val="000000" w:themeColor="text1"/>
          <w:sz w:val="24"/>
          <w:szCs w:val="24"/>
        </w:rPr>
        <w:t>PID</w:t>
      </w:r>
      <w:r>
        <w:rPr>
          <w:rFonts w:ascii="Times New Roman" w:eastAsia="宋体" w:hAnsi="Times New Roman" w:cs="Times New Roman"/>
          <w:color w:val="000000" w:themeColor="text1"/>
          <w:sz w:val="24"/>
          <w:szCs w:val="24"/>
        </w:rPr>
        <w:t>神经网络解耦</w:t>
      </w:r>
      <w:r>
        <w:rPr>
          <w:rFonts w:ascii="Times New Roman" w:eastAsia="宋体" w:hAnsi="Times New Roman" w:cs="Times New Roman" w:hint="eastAsia"/>
          <w:color w:val="000000" w:themeColor="text1"/>
          <w:sz w:val="24"/>
          <w:szCs w:val="24"/>
        </w:rPr>
        <w:t>控制器</w:t>
      </w:r>
      <w:r>
        <w:rPr>
          <w:rFonts w:ascii="Times New Roman" w:eastAsia="宋体" w:hAnsi="Times New Roman" w:cs="Times New Roman"/>
          <w:color w:val="000000" w:themeColor="text1"/>
          <w:sz w:val="24"/>
          <w:szCs w:val="24"/>
        </w:rPr>
        <w:t>虽然已经有很好的解耦效果，但是仍有很多待优化的空间，例如可以考虑将模糊规则和专家经验引入到神经网络的权值修正中，使得神经网络的权值修正更加迅速准确。此外其他有效解耦控制的方法也很值得进一步探索。例如将本文中的温湿度预测模型</w:t>
      </w:r>
      <w:proofErr w:type="gramStart"/>
      <w:r>
        <w:rPr>
          <w:rFonts w:ascii="Times New Roman" w:eastAsia="宋体" w:hAnsi="Times New Roman" w:cs="Times New Roman"/>
          <w:color w:val="000000" w:themeColor="text1"/>
          <w:sz w:val="24"/>
          <w:szCs w:val="24"/>
        </w:rPr>
        <w:t>同控制</w:t>
      </w:r>
      <w:proofErr w:type="gramEnd"/>
      <w:r>
        <w:rPr>
          <w:rFonts w:ascii="Times New Roman" w:eastAsia="宋体" w:hAnsi="Times New Roman" w:cs="Times New Roman"/>
          <w:color w:val="000000" w:themeColor="text1"/>
          <w:sz w:val="24"/>
          <w:szCs w:val="24"/>
        </w:rPr>
        <w:t>算法结合在一起，利用预测模型的良好预测效果实现基于最优控制的模型预测控制（</w:t>
      </w:r>
      <w:r>
        <w:rPr>
          <w:rFonts w:ascii="Times New Roman" w:eastAsia="宋体" w:hAnsi="Times New Roman" w:cs="Times New Roman"/>
          <w:color w:val="000000" w:themeColor="text1"/>
          <w:sz w:val="24"/>
          <w:szCs w:val="24"/>
        </w:rPr>
        <w:t>MPC</w:t>
      </w:r>
      <w:r>
        <w:rPr>
          <w:rFonts w:ascii="Times New Roman" w:eastAsia="宋体" w:hAnsi="Times New Roman" w:cs="Times New Roman"/>
          <w:color w:val="000000" w:themeColor="text1"/>
          <w:sz w:val="24"/>
          <w:szCs w:val="24"/>
        </w:rPr>
        <w:t>），这是一个很好的改进思路。</w:t>
      </w:r>
    </w:p>
    <w:p w14:paraId="609C7854" w14:textId="77777777" w:rsidR="005D4DFB" w:rsidRDefault="00853CF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③</w:t>
      </w:r>
      <w:r>
        <w:rPr>
          <w:rFonts w:ascii="Times New Roman" w:eastAsia="宋体" w:hAnsi="Times New Roman" w:cs="Times New Roman"/>
          <w:color w:val="000000" w:themeColor="text1"/>
          <w:sz w:val="24"/>
          <w:szCs w:val="24"/>
        </w:rPr>
        <w:t>本文中搭建的温湿</w:t>
      </w:r>
      <w:proofErr w:type="gramStart"/>
      <w:r>
        <w:rPr>
          <w:rFonts w:ascii="Times New Roman" w:eastAsia="宋体" w:hAnsi="Times New Roman" w:cs="Times New Roman"/>
          <w:color w:val="000000" w:themeColor="text1"/>
          <w:sz w:val="24"/>
          <w:szCs w:val="24"/>
        </w:rPr>
        <w:t>度预测</w:t>
      </w:r>
      <w:proofErr w:type="gramEnd"/>
      <w:r>
        <w:rPr>
          <w:rFonts w:ascii="Times New Roman" w:eastAsia="宋体" w:hAnsi="Times New Roman" w:cs="Times New Roman"/>
          <w:color w:val="000000" w:themeColor="text1"/>
          <w:sz w:val="24"/>
          <w:szCs w:val="24"/>
        </w:rPr>
        <w:t>监控系统虽然能够很好的完成相关设备状态监测和温湿</w:t>
      </w:r>
      <w:proofErr w:type="gramStart"/>
      <w:r>
        <w:rPr>
          <w:rFonts w:ascii="Times New Roman" w:eastAsia="宋体" w:hAnsi="Times New Roman" w:cs="Times New Roman"/>
          <w:color w:val="000000" w:themeColor="text1"/>
          <w:sz w:val="24"/>
          <w:szCs w:val="24"/>
        </w:rPr>
        <w:t>度预测</w:t>
      </w:r>
      <w:proofErr w:type="gramEnd"/>
      <w:r>
        <w:rPr>
          <w:rFonts w:ascii="Times New Roman" w:eastAsia="宋体" w:hAnsi="Times New Roman" w:cs="Times New Roman"/>
          <w:color w:val="000000" w:themeColor="text1"/>
          <w:sz w:val="24"/>
          <w:szCs w:val="24"/>
        </w:rPr>
        <w:t>功能，但随着技术的不断迭代，新的算法不断产生，系统需要能够扩展支持最新的算法需要，因此需要预测算法界面的可自主定制，这是本文系统暂时没有实现的。同时受限于本人的技术水平，该系统在通信，及功能设计方面肯定还有许多改进提升的地方，这些都值得进一步实现完善。</w:t>
      </w:r>
    </w:p>
    <w:p w14:paraId="6DC12A98" w14:textId="77777777" w:rsidR="005D4DFB" w:rsidRDefault="005D4DFB">
      <w:pPr>
        <w:spacing w:line="400" w:lineRule="exact"/>
        <w:ind w:firstLineChars="200" w:firstLine="480"/>
        <w:rPr>
          <w:rFonts w:ascii="宋体" w:eastAsia="宋体" w:hAnsi="宋体" w:cs="宋体"/>
          <w:color w:val="000000" w:themeColor="text1"/>
          <w:sz w:val="24"/>
          <w:szCs w:val="24"/>
        </w:rPr>
      </w:pPr>
    </w:p>
    <w:p w14:paraId="268C01A1" w14:textId="77777777" w:rsidR="005D4DFB" w:rsidRDefault="005D4DFB">
      <w:pPr>
        <w:spacing w:line="400" w:lineRule="exact"/>
        <w:rPr>
          <w:color w:val="000000" w:themeColor="text1"/>
        </w:rPr>
      </w:pPr>
    </w:p>
    <w:p w14:paraId="6427536E" w14:textId="77777777" w:rsidR="005D4DFB" w:rsidRDefault="005D4DFB">
      <w:pPr>
        <w:rPr>
          <w:color w:val="000000" w:themeColor="text1"/>
        </w:rPr>
      </w:pPr>
    </w:p>
    <w:p w14:paraId="53B889E9" w14:textId="77777777" w:rsidR="005D4DFB" w:rsidRDefault="005D4DFB">
      <w:pPr>
        <w:rPr>
          <w:color w:val="000000" w:themeColor="text1"/>
        </w:rPr>
      </w:pPr>
    </w:p>
    <w:p w14:paraId="698F9F83" w14:textId="77777777" w:rsidR="005D4DFB" w:rsidRDefault="005D4DFB">
      <w:pPr>
        <w:rPr>
          <w:color w:val="000000" w:themeColor="text1"/>
        </w:rPr>
      </w:pPr>
    </w:p>
    <w:p w14:paraId="45E745B2" w14:textId="77777777" w:rsidR="005D4DFB" w:rsidRDefault="005D4DFB">
      <w:pPr>
        <w:rPr>
          <w:color w:val="000000" w:themeColor="text1"/>
        </w:rPr>
      </w:pPr>
    </w:p>
    <w:p w14:paraId="390BC76B" w14:textId="77777777" w:rsidR="005D4DFB" w:rsidRDefault="005D4DFB">
      <w:pPr>
        <w:rPr>
          <w:color w:val="000000" w:themeColor="text1"/>
        </w:rPr>
        <w:sectPr w:rsidR="005D4DFB">
          <w:headerReference w:type="default" r:id="rId586"/>
          <w:pgSz w:w="11906" w:h="16838"/>
          <w:pgMar w:top="1701" w:right="1418" w:bottom="1418" w:left="1418" w:header="907" w:footer="851" w:gutter="567"/>
          <w:cols w:space="425"/>
          <w:docGrid w:linePitch="312"/>
        </w:sectPr>
      </w:pPr>
    </w:p>
    <w:p w14:paraId="13EE235F" w14:textId="77777777" w:rsidR="005D4DFB" w:rsidRDefault="005D4DFB">
      <w:pPr>
        <w:spacing w:line="400" w:lineRule="exact"/>
        <w:jc w:val="center"/>
        <w:rPr>
          <w:color w:val="000000" w:themeColor="text1"/>
        </w:rPr>
      </w:pPr>
    </w:p>
    <w:p w14:paraId="31CFC2A3" w14:textId="77777777" w:rsidR="005D4DFB" w:rsidRDefault="00853CF7">
      <w:pPr>
        <w:pStyle w:val="1"/>
        <w:numPr>
          <w:ilvl w:val="0"/>
          <w:numId w:val="0"/>
        </w:numPr>
        <w:rPr>
          <w:color w:val="000000" w:themeColor="text1"/>
        </w:rPr>
      </w:pPr>
      <w:bookmarkStart w:id="164" w:name="_Toc68539045"/>
      <w:bookmarkStart w:id="165" w:name="_Toc125207208"/>
      <w:r>
        <w:rPr>
          <w:rFonts w:hint="eastAsia"/>
          <w:color w:val="000000" w:themeColor="text1"/>
        </w:rPr>
        <w:t>参考文献</w:t>
      </w:r>
      <w:bookmarkEnd w:id="164"/>
      <w:bookmarkEnd w:id="165"/>
    </w:p>
    <w:p w14:paraId="0A6AB9DD" w14:textId="77777777" w:rsidR="005D4DFB" w:rsidRDefault="005D4DFB">
      <w:pPr>
        <w:spacing w:line="400" w:lineRule="exact"/>
        <w:jc w:val="center"/>
        <w:rPr>
          <w:color w:val="000000" w:themeColor="text1"/>
        </w:rPr>
      </w:pPr>
    </w:p>
    <w:p w14:paraId="3B69142C"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66" w:name="_Ref68099735"/>
      <w:r>
        <w:rPr>
          <w:rFonts w:ascii="Times New Roman" w:eastAsia="宋体" w:hAnsi="Times New Roman" w:cs="Times New Roman" w:hint="eastAsia"/>
          <w:color w:val="000000" w:themeColor="text1"/>
          <w:szCs w:val="21"/>
        </w:rPr>
        <w:t>徐安林</w:t>
      </w:r>
      <w:r>
        <w:rPr>
          <w:rFonts w:ascii="Times New Roman" w:eastAsia="宋体" w:hAnsi="Times New Roman" w:cs="Times New Roman" w:hint="eastAsia"/>
          <w:color w:val="000000" w:themeColor="text1"/>
          <w:szCs w:val="21"/>
        </w:rPr>
        <w:t xml:space="preserve">, </w:t>
      </w:r>
      <w:proofErr w:type="gramStart"/>
      <w:r>
        <w:rPr>
          <w:rFonts w:ascii="Times New Roman" w:eastAsia="宋体" w:hAnsi="Times New Roman" w:cs="Times New Roman" w:hint="eastAsia"/>
          <w:color w:val="000000" w:themeColor="text1"/>
          <w:szCs w:val="21"/>
        </w:rPr>
        <w:t>杜丹</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张强</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国外航天技术创新发展先进管理理念研究及启示建议</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航天工业管理</w:t>
      </w:r>
      <w:r>
        <w:rPr>
          <w:rFonts w:ascii="Times New Roman" w:eastAsia="宋体" w:hAnsi="Times New Roman" w:cs="Times New Roman" w:hint="eastAsia"/>
          <w:color w:val="000000" w:themeColor="text1"/>
          <w:szCs w:val="21"/>
        </w:rPr>
        <w:t>, 2021(9): 88-92.</w:t>
      </w:r>
      <w:r>
        <w:rPr>
          <w:rFonts w:ascii="Times New Roman" w:eastAsia="宋体" w:hAnsi="Times New Roman" w:cs="Times New Roman"/>
          <w:color w:val="000000" w:themeColor="text1"/>
          <w:szCs w:val="21"/>
        </w:rPr>
        <w:t xml:space="preserve"> </w:t>
      </w:r>
      <w:bookmarkEnd w:id="166"/>
    </w:p>
    <w:p w14:paraId="4937C15D"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67" w:name="_Ref29573"/>
      <w:bookmarkStart w:id="168" w:name="_Ref29893"/>
      <w:proofErr w:type="gramStart"/>
      <w:r>
        <w:rPr>
          <w:rFonts w:ascii="Times New Roman" w:eastAsia="宋体" w:hAnsi="Times New Roman" w:cs="Times New Roman" w:hint="eastAsia"/>
          <w:color w:val="000000" w:themeColor="text1"/>
          <w:szCs w:val="21"/>
        </w:rPr>
        <w:t>王献雨</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以基础研究支撑航天强国建设</w:t>
      </w:r>
      <w:r>
        <w:rPr>
          <w:rFonts w:ascii="Times New Roman" w:eastAsia="宋体" w:hAnsi="Times New Roman" w:cs="Times New Roman" w:hint="eastAsia"/>
          <w:color w:val="000000" w:themeColor="text1"/>
          <w:szCs w:val="21"/>
        </w:rPr>
        <w:t>[J].</w:t>
      </w:r>
      <w:r>
        <w:rPr>
          <w:rFonts w:ascii="Times New Roman" w:eastAsia="宋体" w:hAnsi="Times New Roman" w:cs="Times New Roman" w:hint="eastAsia"/>
          <w:color w:val="000000" w:themeColor="text1"/>
          <w:szCs w:val="21"/>
        </w:rPr>
        <w:t>智慧中国</w:t>
      </w:r>
      <w:r>
        <w:rPr>
          <w:rFonts w:ascii="Times New Roman" w:eastAsia="宋体" w:hAnsi="Times New Roman" w:cs="Times New Roman" w:hint="eastAsia"/>
          <w:color w:val="000000" w:themeColor="text1"/>
          <w:szCs w:val="21"/>
        </w:rPr>
        <w:t>, 2021(12): 25-26.</w:t>
      </w:r>
      <w:bookmarkEnd w:id="167"/>
    </w:p>
    <w:p w14:paraId="7B01DD68"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69" w:name="_Ref30135"/>
      <w:bookmarkEnd w:id="168"/>
      <w:r>
        <w:rPr>
          <w:rFonts w:ascii="Times New Roman" w:eastAsia="宋体" w:hAnsi="Times New Roman" w:cs="Times New Roman" w:hint="eastAsia"/>
          <w:color w:val="000000" w:themeColor="text1"/>
          <w:szCs w:val="21"/>
        </w:rPr>
        <w:t>程初</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模糊</w:t>
      </w:r>
      <w:r>
        <w:rPr>
          <w:rFonts w:ascii="Times New Roman" w:eastAsia="宋体" w:hAnsi="Times New Roman" w:cs="Times New Roman" w:hint="eastAsia"/>
          <w:color w:val="000000" w:themeColor="text1"/>
          <w:szCs w:val="21"/>
        </w:rPr>
        <w:t>PID</w:t>
      </w:r>
      <w:r>
        <w:rPr>
          <w:rFonts w:ascii="Times New Roman" w:eastAsia="宋体" w:hAnsi="Times New Roman" w:cs="Times New Roman" w:hint="eastAsia"/>
          <w:color w:val="000000" w:themeColor="text1"/>
          <w:szCs w:val="21"/>
        </w:rPr>
        <w:t>在火箭整流罩空调中的应用研究</w:t>
      </w:r>
      <w:r>
        <w:rPr>
          <w:rFonts w:ascii="Times New Roman" w:eastAsia="宋体" w:hAnsi="Times New Roman" w:cs="Times New Roman" w:hint="eastAsia"/>
          <w:color w:val="000000" w:themeColor="text1"/>
          <w:szCs w:val="21"/>
        </w:rPr>
        <w:t>[D].</w:t>
      </w:r>
      <w:r>
        <w:rPr>
          <w:rFonts w:ascii="Times New Roman" w:eastAsia="宋体" w:hAnsi="Times New Roman" w:cs="Times New Roman" w:hint="eastAsia"/>
          <w:color w:val="000000" w:themeColor="text1"/>
          <w:szCs w:val="21"/>
        </w:rPr>
        <w:t>西安电子科技大学</w:t>
      </w:r>
      <w:r>
        <w:rPr>
          <w:rFonts w:ascii="Times New Roman" w:eastAsia="宋体" w:hAnsi="Times New Roman" w:cs="Times New Roman" w:hint="eastAsia"/>
          <w:color w:val="000000" w:themeColor="text1"/>
          <w:szCs w:val="21"/>
        </w:rPr>
        <w:t>, 2014.</w:t>
      </w:r>
      <w:bookmarkEnd w:id="169"/>
    </w:p>
    <w:p w14:paraId="1197C9B5"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0" w:name="_Ref30246"/>
      <w:r>
        <w:rPr>
          <w:rFonts w:ascii="Times New Roman" w:eastAsia="宋体" w:hAnsi="Times New Roman" w:cs="Times New Roman" w:hint="eastAsia"/>
          <w:color w:val="000000" w:themeColor="text1"/>
          <w:szCs w:val="21"/>
        </w:rPr>
        <w:t>王建</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方广军</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芦玉川</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特殊条件下整流罩内温湿度变化规律的分析</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导弹试验技术</w:t>
      </w:r>
      <w:r>
        <w:rPr>
          <w:rFonts w:ascii="Times New Roman" w:eastAsia="宋体" w:hAnsi="Times New Roman" w:cs="Times New Roman" w:hint="eastAsia"/>
          <w:color w:val="000000" w:themeColor="text1"/>
          <w:szCs w:val="21"/>
        </w:rPr>
        <w:t>, 2009 (004): 8-9.</w:t>
      </w:r>
      <w:bookmarkEnd w:id="170"/>
    </w:p>
    <w:p w14:paraId="0721E007"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1" w:name="_Ref30611"/>
      <w:proofErr w:type="spellStart"/>
      <w:r>
        <w:rPr>
          <w:rFonts w:ascii="Times New Roman" w:eastAsia="宋体" w:hAnsi="Times New Roman" w:cs="Times New Roman" w:hint="eastAsia"/>
          <w:color w:val="000000" w:themeColor="text1"/>
          <w:szCs w:val="21"/>
        </w:rPr>
        <w:t>Su</w:t>
      </w:r>
      <w:proofErr w:type="spellEnd"/>
      <w:r>
        <w:rPr>
          <w:rFonts w:ascii="Times New Roman" w:eastAsia="宋体" w:hAnsi="Times New Roman" w:cs="Times New Roman" w:hint="eastAsia"/>
          <w:color w:val="000000" w:themeColor="text1"/>
          <w:szCs w:val="21"/>
        </w:rPr>
        <w:t xml:space="preserve"> Y, Xu L. A greenhouse climate model for control design[C]//2015 IEEE 15th International Conference on Environment and Electrical Engineering (EEEIC). IEEE, 2015: 47-53.</w:t>
      </w:r>
      <w:bookmarkEnd w:id="171"/>
    </w:p>
    <w:p w14:paraId="399C13A8"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2" w:name="_Ref30677"/>
      <w:proofErr w:type="gramStart"/>
      <w:r>
        <w:rPr>
          <w:rFonts w:ascii="Times New Roman" w:eastAsia="宋体" w:hAnsi="Times New Roman" w:cs="Times New Roman" w:hint="eastAsia"/>
          <w:color w:val="000000" w:themeColor="text1"/>
          <w:szCs w:val="21"/>
        </w:rPr>
        <w:t>陈教料</w:t>
      </w:r>
      <w:proofErr w:type="gramEnd"/>
      <w:r>
        <w:rPr>
          <w:rFonts w:ascii="Times New Roman" w:eastAsia="宋体" w:hAnsi="Times New Roman" w:cs="Times New Roman" w:hint="eastAsia"/>
          <w:color w:val="000000" w:themeColor="text1"/>
          <w:szCs w:val="21"/>
        </w:rPr>
        <w:t xml:space="preserve">, </w:t>
      </w:r>
      <w:proofErr w:type="gramStart"/>
      <w:r>
        <w:rPr>
          <w:rFonts w:ascii="Times New Roman" w:eastAsia="宋体" w:hAnsi="Times New Roman" w:cs="Times New Roman" w:hint="eastAsia"/>
          <w:color w:val="000000" w:themeColor="text1"/>
          <w:szCs w:val="21"/>
        </w:rPr>
        <w:t>陈教选</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杨将新</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等</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基于自加速遗传粒子群算法的半封闭式温室能耗预测</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农业工程学报</w:t>
      </w:r>
      <w:r>
        <w:rPr>
          <w:rFonts w:ascii="Times New Roman" w:eastAsia="宋体" w:hAnsi="Times New Roman" w:cs="Times New Roman" w:hint="eastAsia"/>
          <w:color w:val="000000" w:themeColor="text1"/>
          <w:szCs w:val="21"/>
        </w:rPr>
        <w:t>, 2015 (24): 186-193.</w:t>
      </w:r>
      <w:bookmarkEnd w:id="172"/>
    </w:p>
    <w:p w14:paraId="33AAE6D4"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3" w:name="_Ref30895"/>
      <w:r>
        <w:rPr>
          <w:rFonts w:ascii="Times New Roman" w:eastAsia="宋体" w:hAnsi="Times New Roman" w:cs="Times New Roman" w:hint="eastAsia"/>
          <w:color w:val="000000" w:themeColor="text1"/>
          <w:szCs w:val="21"/>
        </w:rPr>
        <w:t xml:space="preserve">Yang Y, </w:t>
      </w:r>
      <w:proofErr w:type="spellStart"/>
      <w:r>
        <w:rPr>
          <w:rFonts w:ascii="Times New Roman" w:eastAsia="宋体" w:hAnsi="Times New Roman" w:cs="Times New Roman" w:hint="eastAsia"/>
          <w:color w:val="000000" w:themeColor="text1"/>
          <w:szCs w:val="21"/>
        </w:rPr>
        <w:t>Feihe</w:t>
      </w:r>
      <w:proofErr w:type="spellEnd"/>
      <w:r>
        <w:rPr>
          <w:rFonts w:ascii="Times New Roman" w:eastAsia="宋体" w:hAnsi="Times New Roman" w:cs="Times New Roman" w:hint="eastAsia"/>
          <w:color w:val="000000" w:themeColor="text1"/>
          <w:szCs w:val="21"/>
        </w:rPr>
        <w:t xml:space="preserve"> Y, </w:t>
      </w:r>
      <w:proofErr w:type="spellStart"/>
      <w:r>
        <w:rPr>
          <w:rFonts w:ascii="Times New Roman" w:eastAsia="宋体" w:hAnsi="Times New Roman" w:cs="Times New Roman" w:hint="eastAsia"/>
          <w:color w:val="000000" w:themeColor="text1"/>
          <w:szCs w:val="21"/>
        </w:rPr>
        <w:t>Huimin</w:t>
      </w:r>
      <w:proofErr w:type="spellEnd"/>
      <w:r>
        <w:rPr>
          <w:rFonts w:ascii="Times New Roman" w:eastAsia="宋体" w:hAnsi="Times New Roman" w:cs="Times New Roman" w:hint="eastAsia"/>
          <w:color w:val="000000" w:themeColor="text1"/>
          <w:szCs w:val="21"/>
        </w:rPr>
        <w:t xml:space="preserve"> L, et al. Temperature model of greenhouse environment based on the conservation law of material and energy[C]//2017 29th Chinese Control </w:t>
      </w:r>
      <w:proofErr w:type="gramStart"/>
      <w:r>
        <w:rPr>
          <w:rFonts w:ascii="Times New Roman" w:eastAsia="宋体" w:hAnsi="Times New Roman" w:cs="Times New Roman" w:hint="eastAsia"/>
          <w:color w:val="000000" w:themeColor="text1"/>
          <w:szCs w:val="21"/>
        </w:rPr>
        <w:t>And</w:t>
      </w:r>
      <w:proofErr w:type="gramEnd"/>
      <w:r>
        <w:rPr>
          <w:rFonts w:ascii="Times New Roman" w:eastAsia="宋体" w:hAnsi="Times New Roman" w:cs="Times New Roman" w:hint="eastAsia"/>
          <w:color w:val="000000" w:themeColor="text1"/>
          <w:szCs w:val="21"/>
        </w:rPr>
        <w:t xml:space="preserve"> Decision Conference (CCDC). IEEE, 2017: 5922-5927.</w:t>
      </w:r>
      <w:bookmarkEnd w:id="173"/>
    </w:p>
    <w:p w14:paraId="3E6621D7"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4" w:name="_Ref30951"/>
      <w:proofErr w:type="spellStart"/>
      <w:r>
        <w:rPr>
          <w:rFonts w:ascii="Times New Roman" w:eastAsia="宋体" w:hAnsi="Times New Roman" w:cs="Times New Roman" w:hint="eastAsia"/>
          <w:color w:val="000000" w:themeColor="text1"/>
          <w:szCs w:val="21"/>
        </w:rPr>
        <w:t>Mba</w:t>
      </w:r>
      <w:proofErr w:type="spellEnd"/>
      <w:r>
        <w:rPr>
          <w:rFonts w:ascii="Times New Roman" w:eastAsia="宋体" w:hAnsi="Times New Roman" w:cs="Times New Roman" w:hint="eastAsia"/>
          <w:color w:val="000000" w:themeColor="text1"/>
          <w:szCs w:val="21"/>
        </w:rPr>
        <w:t xml:space="preserve"> L, </w:t>
      </w:r>
      <w:proofErr w:type="spellStart"/>
      <w:r>
        <w:rPr>
          <w:rFonts w:ascii="Times New Roman" w:eastAsia="宋体" w:hAnsi="Times New Roman" w:cs="Times New Roman" w:hint="eastAsia"/>
          <w:color w:val="000000" w:themeColor="text1"/>
          <w:szCs w:val="21"/>
        </w:rPr>
        <w:t>Meukam</w:t>
      </w:r>
      <w:proofErr w:type="spellEnd"/>
      <w:r>
        <w:rPr>
          <w:rFonts w:ascii="Times New Roman" w:eastAsia="宋体" w:hAnsi="Times New Roman" w:cs="Times New Roman" w:hint="eastAsia"/>
          <w:color w:val="000000" w:themeColor="text1"/>
          <w:szCs w:val="21"/>
        </w:rPr>
        <w:t xml:space="preserve"> P, </w:t>
      </w:r>
      <w:proofErr w:type="spellStart"/>
      <w:r>
        <w:rPr>
          <w:rFonts w:ascii="Times New Roman" w:eastAsia="宋体" w:hAnsi="Times New Roman" w:cs="Times New Roman" w:hint="eastAsia"/>
          <w:color w:val="000000" w:themeColor="text1"/>
          <w:szCs w:val="21"/>
        </w:rPr>
        <w:t>Kemajou</w:t>
      </w:r>
      <w:proofErr w:type="spellEnd"/>
      <w:r>
        <w:rPr>
          <w:rFonts w:ascii="Times New Roman" w:eastAsia="宋体" w:hAnsi="Times New Roman" w:cs="Times New Roman" w:hint="eastAsia"/>
          <w:color w:val="000000" w:themeColor="text1"/>
          <w:szCs w:val="21"/>
        </w:rPr>
        <w:t xml:space="preserve"> A. Application of artificial neural network for predicting hourly indoor air temperature and relative humidity in modern building in humid region[J]. Energy and Buildings, 2016, 121: 32-42.</w:t>
      </w:r>
      <w:bookmarkEnd w:id="174"/>
    </w:p>
    <w:p w14:paraId="6F2D123D"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5" w:name="_Ref30987"/>
      <w:proofErr w:type="spellStart"/>
      <w:r>
        <w:rPr>
          <w:rFonts w:ascii="Times New Roman" w:eastAsia="宋体" w:hAnsi="Times New Roman" w:cs="Times New Roman" w:hint="eastAsia"/>
          <w:color w:val="000000" w:themeColor="text1"/>
          <w:szCs w:val="21"/>
        </w:rPr>
        <w:t>Gharghory</w:t>
      </w:r>
      <w:proofErr w:type="spellEnd"/>
      <w:r>
        <w:rPr>
          <w:rFonts w:ascii="Times New Roman" w:eastAsia="宋体" w:hAnsi="Times New Roman" w:cs="Times New Roman" w:hint="eastAsia"/>
          <w:color w:val="000000" w:themeColor="text1"/>
          <w:szCs w:val="21"/>
        </w:rPr>
        <w:t xml:space="preserve"> S M. Deep Network based on Long Short-Term Memory for Time Series Prediction of Microclimate Data inside the Greenhouse[J]. International Journal of Computational Intelligence and Applications, 2020, 19(02): 2050013.</w:t>
      </w:r>
      <w:bookmarkEnd w:id="175"/>
    </w:p>
    <w:p w14:paraId="2F21A5E6"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6" w:name="_Ref31065"/>
      <w:r>
        <w:rPr>
          <w:rFonts w:ascii="Times New Roman" w:eastAsia="宋体" w:hAnsi="Times New Roman" w:cs="Times New Roman" w:hint="eastAsia"/>
          <w:color w:val="000000" w:themeColor="text1"/>
          <w:szCs w:val="21"/>
        </w:rPr>
        <w:t xml:space="preserve">Shi X, Lu W, Zhao Y, et al. Prediction of indoor temperature and relative humidity based on cloud database by using an improved BP neural network in Chongqing[J]. </w:t>
      </w:r>
      <w:proofErr w:type="spellStart"/>
      <w:r>
        <w:rPr>
          <w:rFonts w:ascii="Times New Roman" w:eastAsia="宋体" w:hAnsi="Times New Roman" w:cs="Times New Roman" w:hint="eastAsia"/>
          <w:color w:val="000000" w:themeColor="text1"/>
          <w:szCs w:val="21"/>
        </w:rPr>
        <w:t>Ieee</w:t>
      </w:r>
      <w:proofErr w:type="spellEnd"/>
      <w:r>
        <w:rPr>
          <w:rFonts w:ascii="Times New Roman" w:eastAsia="宋体" w:hAnsi="Times New Roman" w:cs="Times New Roman" w:hint="eastAsia"/>
          <w:color w:val="000000" w:themeColor="text1"/>
          <w:szCs w:val="21"/>
        </w:rPr>
        <w:t xml:space="preserve"> Access, 2018, 6: 30559-30566.</w:t>
      </w:r>
      <w:bookmarkEnd w:id="176"/>
    </w:p>
    <w:p w14:paraId="38E62639"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7" w:name="_Ref31127"/>
      <w:r>
        <w:rPr>
          <w:rFonts w:ascii="Times New Roman" w:eastAsia="宋体" w:hAnsi="Times New Roman" w:cs="Times New Roman" w:hint="eastAsia"/>
          <w:color w:val="000000" w:themeColor="text1"/>
          <w:szCs w:val="21"/>
        </w:rPr>
        <w:t xml:space="preserve">Tao H, </w:t>
      </w:r>
      <w:proofErr w:type="spellStart"/>
      <w:r>
        <w:rPr>
          <w:rFonts w:ascii="Times New Roman" w:eastAsia="宋体" w:hAnsi="Times New Roman" w:cs="Times New Roman" w:hint="eastAsia"/>
          <w:color w:val="000000" w:themeColor="text1"/>
          <w:szCs w:val="21"/>
        </w:rPr>
        <w:t>Junjie</w:t>
      </w:r>
      <w:proofErr w:type="spellEnd"/>
      <w:r>
        <w:rPr>
          <w:rFonts w:ascii="Times New Roman" w:eastAsia="宋体" w:hAnsi="Times New Roman" w:cs="Times New Roman" w:hint="eastAsia"/>
          <w:color w:val="000000" w:themeColor="text1"/>
          <w:szCs w:val="21"/>
        </w:rPr>
        <w:t xml:space="preserve"> L, Yu S, et al. Predictive analysis of indoor temperature and humidity based on BP neural network single-step prediction method[C]//2020 IEEE 3rd International Conference on Information Systems and Computer Aided Education (ICISCAE). IEEE, 2020: 402-407.</w:t>
      </w:r>
      <w:r>
        <w:rPr>
          <w:rFonts w:ascii="Times New Roman" w:eastAsia="宋体" w:hAnsi="Times New Roman" w:cs="Times New Roman"/>
          <w:color w:val="000000" w:themeColor="text1"/>
          <w:szCs w:val="21"/>
        </w:rPr>
        <w:t xml:space="preserve"> </w:t>
      </w:r>
      <w:bookmarkEnd w:id="177"/>
    </w:p>
    <w:p w14:paraId="70551EFD"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8" w:name="_Ref31287"/>
      <w:r>
        <w:rPr>
          <w:rFonts w:ascii="Times New Roman" w:eastAsia="宋体" w:hAnsi="Times New Roman" w:cs="Times New Roman" w:hint="eastAsia"/>
          <w:color w:val="000000" w:themeColor="text1"/>
          <w:szCs w:val="21"/>
        </w:rPr>
        <w:t>Wang X, Wang X, Wang L, et al. A Distributed Fusion LSTM Model to Forecast Temperature and Relative Humidity in Smart Buildings[C]//2021 IEEE 16th Conference on Industrial Electronics and Applications (ICIEA). IEEE, 2021: 1-6.</w:t>
      </w:r>
      <w:r>
        <w:rPr>
          <w:rFonts w:ascii="Times New Roman" w:eastAsia="宋体" w:hAnsi="Times New Roman" w:cs="Times New Roman"/>
          <w:color w:val="000000" w:themeColor="text1"/>
          <w:szCs w:val="21"/>
        </w:rPr>
        <w:t xml:space="preserve"> </w:t>
      </w:r>
      <w:bookmarkEnd w:id="178"/>
    </w:p>
    <w:p w14:paraId="0C92B84A"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79" w:name="_Ref31451"/>
      <w:r>
        <w:rPr>
          <w:rFonts w:ascii="Times New Roman" w:eastAsia="宋体" w:hAnsi="Times New Roman" w:cs="Times New Roman" w:hint="eastAsia"/>
          <w:color w:val="000000" w:themeColor="text1"/>
          <w:szCs w:val="21"/>
        </w:rPr>
        <w:t xml:space="preserve">Nemeth M, </w:t>
      </w:r>
      <w:proofErr w:type="spellStart"/>
      <w:r>
        <w:rPr>
          <w:rFonts w:ascii="Times New Roman" w:eastAsia="宋体" w:hAnsi="Times New Roman" w:cs="Times New Roman" w:hint="eastAsia"/>
          <w:color w:val="000000" w:themeColor="text1"/>
          <w:szCs w:val="21"/>
        </w:rPr>
        <w:t>Borkin</w:t>
      </w:r>
      <w:proofErr w:type="spellEnd"/>
      <w:r>
        <w:rPr>
          <w:rFonts w:ascii="Times New Roman" w:eastAsia="宋体" w:hAnsi="Times New Roman" w:cs="Times New Roman" w:hint="eastAsia"/>
          <w:color w:val="000000" w:themeColor="text1"/>
          <w:szCs w:val="21"/>
        </w:rPr>
        <w:t xml:space="preserve"> D, </w:t>
      </w:r>
      <w:proofErr w:type="spellStart"/>
      <w:r>
        <w:rPr>
          <w:rFonts w:ascii="Times New Roman" w:eastAsia="宋体" w:hAnsi="Times New Roman" w:cs="Times New Roman" w:hint="eastAsia"/>
          <w:color w:val="000000" w:themeColor="text1"/>
          <w:szCs w:val="21"/>
        </w:rPr>
        <w:t>Michalconok</w:t>
      </w:r>
      <w:proofErr w:type="spellEnd"/>
      <w:r>
        <w:rPr>
          <w:rFonts w:ascii="Times New Roman" w:eastAsia="宋体" w:hAnsi="Times New Roman" w:cs="Times New Roman" w:hint="eastAsia"/>
          <w:color w:val="000000" w:themeColor="text1"/>
          <w:szCs w:val="21"/>
        </w:rPr>
        <w:t xml:space="preserve"> G. The comparison of machine-learning methods </w:t>
      </w:r>
      <w:proofErr w:type="spellStart"/>
      <w:r>
        <w:rPr>
          <w:rFonts w:ascii="Times New Roman" w:eastAsia="宋体" w:hAnsi="Times New Roman" w:cs="Times New Roman" w:hint="eastAsia"/>
          <w:color w:val="000000" w:themeColor="text1"/>
          <w:szCs w:val="21"/>
        </w:rPr>
        <w:t>XGBoost</w:t>
      </w:r>
      <w:proofErr w:type="spellEnd"/>
      <w:r>
        <w:rPr>
          <w:rFonts w:ascii="Times New Roman" w:eastAsia="宋体" w:hAnsi="Times New Roman" w:cs="Times New Roman" w:hint="eastAsia"/>
          <w:color w:val="000000" w:themeColor="text1"/>
          <w:szCs w:val="21"/>
        </w:rPr>
        <w:t xml:space="preserve"> and </w:t>
      </w:r>
      <w:proofErr w:type="spellStart"/>
      <w:r>
        <w:rPr>
          <w:rFonts w:ascii="Times New Roman" w:eastAsia="宋体" w:hAnsi="Times New Roman" w:cs="Times New Roman" w:hint="eastAsia"/>
          <w:color w:val="000000" w:themeColor="text1"/>
          <w:szCs w:val="21"/>
        </w:rPr>
        <w:t>LightGBM</w:t>
      </w:r>
      <w:proofErr w:type="spellEnd"/>
      <w:r>
        <w:rPr>
          <w:rFonts w:ascii="Times New Roman" w:eastAsia="宋体" w:hAnsi="Times New Roman" w:cs="Times New Roman" w:hint="eastAsia"/>
          <w:color w:val="000000" w:themeColor="text1"/>
          <w:szCs w:val="21"/>
        </w:rPr>
        <w:t xml:space="preserve"> to predict energy development[C]//Proceedings of the Computational Methods in Systems and Software. Springer, Cham, 2019: 208-215.</w:t>
      </w:r>
      <w:r>
        <w:rPr>
          <w:rFonts w:ascii="Times New Roman" w:eastAsia="宋体" w:hAnsi="Times New Roman" w:cs="Times New Roman"/>
          <w:color w:val="000000" w:themeColor="text1"/>
          <w:szCs w:val="21"/>
        </w:rPr>
        <w:t xml:space="preserve"> </w:t>
      </w:r>
      <w:bookmarkEnd w:id="179"/>
    </w:p>
    <w:p w14:paraId="73B4A368"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0" w:name="_Ref31581"/>
      <w:proofErr w:type="spellStart"/>
      <w:r>
        <w:rPr>
          <w:rFonts w:ascii="Times New Roman" w:eastAsia="宋体" w:hAnsi="Times New Roman" w:cs="Times New Roman" w:hint="eastAsia"/>
          <w:color w:val="000000" w:themeColor="text1"/>
          <w:szCs w:val="21"/>
        </w:rPr>
        <w:t>Hanoon</w:t>
      </w:r>
      <w:proofErr w:type="spellEnd"/>
      <w:r>
        <w:rPr>
          <w:rFonts w:ascii="Times New Roman" w:eastAsia="宋体" w:hAnsi="Times New Roman" w:cs="Times New Roman" w:hint="eastAsia"/>
          <w:color w:val="000000" w:themeColor="text1"/>
          <w:szCs w:val="21"/>
        </w:rPr>
        <w:t xml:space="preserve"> M S, Ahmed A N, </w:t>
      </w:r>
      <w:proofErr w:type="spellStart"/>
      <w:r>
        <w:rPr>
          <w:rFonts w:ascii="Times New Roman" w:eastAsia="宋体" w:hAnsi="Times New Roman" w:cs="Times New Roman" w:hint="eastAsia"/>
          <w:color w:val="000000" w:themeColor="text1"/>
          <w:szCs w:val="21"/>
        </w:rPr>
        <w:t>Zaini</w:t>
      </w:r>
      <w:proofErr w:type="spellEnd"/>
      <w:r>
        <w:rPr>
          <w:rFonts w:ascii="Times New Roman" w:eastAsia="宋体" w:hAnsi="Times New Roman" w:cs="Times New Roman" w:hint="eastAsia"/>
          <w:color w:val="000000" w:themeColor="text1"/>
          <w:szCs w:val="21"/>
        </w:rPr>
        <w:t xml:space="preserve"> N, et al. Developing machine learning algorithms for </w:t>
      </w:r>
      <w:r>
        <w:rPr>
          <w:rFonts w:ascii="Times New Roman" w:eastAsia="宋体" w:hAnsi="Times New Roman" w:cs="Times New Roman" w:hint="eastAsia"/>
          <w:color w:val="000000" w:themeColor="text1"/>
          <w:szCs w:val="21"/>
        </w:rPr>
        <w:lastRenderedPageBreak/>
        <w:t>meteorological temperature and humidity forecasting at Terengganu state in Malaysia[J]. Scientific Reports, 2021, 11(1): 1-19.</w:t>
      </w:r>
      <w:r>
        <w:rPr>
          <w:rFonts w:ascii="Times New Roman" w:eastAsia="宋体" w:hAnsi="Times New Roman" w:cs="Times New Roman"/>
          <w:color w:val="000000" w:themeColor="text1"/>
          <w:szCs w:val="21"/>
        </w:rPr>
        <w:t xml:space="preserve"> </w:t>
      </w:r>
      <w:bookmarkEnd w:id="180"/>
    </w:p>
    <w:p w14:paraId="73EDB348"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1" w:name="_Ref31689"/>
      <w:r>
        <w:rPr>
          <w:rFonts w:ascii="Times New Roman" w:eastAsia="宋体" w:hAnsi="Times New Roman" w:cs="Times New Roman" w:hint="eastAsia"/>
          <w:color w:val="000000" w:themeColor="text1"/>
          <w:szCs w:val="21"/>
        </w:rPr>
        <w:t>Huang G, Li J. Hybrid Time Series Method for Long-Time Temperature Series Analysis[J]. Discrete Dynamics in Nature and Society, 2021, 2021.</w:t>
      </w:r>
      <w:bookmarkEnd w:id="181"/>
    </w:p>
    <w:p w14:paraId="0103BD95"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2" w:name="_Ref31744"/>
      <w:r>
        <w:rPr>
          <w:rFonts w:ascii="Times New Roman" w:eastAsia="宋体" w:hAnsi="Times New Roman" w:cs="Times New Roman" w:hint="eastAsia"/>
          <w:color w:val="000000" w:themeColor="text1"/>
          <w:szCs w:val="21"/>
        </w:rPr>
        <w:t>Carri</w:t>
      </w:r>
      <w:r>
        <w:rPr>
          <w:rFonts w:ascii="Times New Roman" w:eastAsia="宋体" w:hAnsi="Times New Roman" w:cs="Times New Roman" w:hint="eastAsia"/>
          <w:color w:val="000000" w:themeColor="text1"/>
          <w:szCs w:val="21"/>
        </w:rPr>
        <w:t>ó</w:t>
      </w:r>
      <w:r>
        <w:rPr>
          <w:rFonts w:ascii="Times New Roman" w:eastAsia="宋体" w:hAnsi="Times New Roman" w:cs="Times New Roman" w:hint="eastAsia"/>
          <w:color w:val="000000" w:themeColor="text1"/>
          <w:szCs w:val="21"/>
        </w:rPr>
        <w:t xml:space="preserve">n D, </w:t>
      </w:r>
      <w:proofErr w:type="spellStart"/>
      <w:r>
        <w:rPr>
          <w:rFonts w:ascii="Times New Roman" w:eastAsia="宋体" w:hAnsi="Times New Roman" w:cs="Times New Roman" w:hint="eastAsia"/>
          <w:color w:val="000000" w:themeColor="text1"/>
          <w:szCs w:val="21"/>
        </w:rPr>
        <w:t>Arfer</w:t>
      </w:r>
      <w:proofErr w:type="spellEnd"/>
      <w:r>
        <w:rPr>
          <w:rFonts w:ascii="Times New Roman" w:eastAsia="宋体" w:hAnsi="Times New Roman" w:cs="Times New Roman" w:hint="eastAsia"/>
          <w:color w:val="000000" w:themeColor="text1"/>
          <w:szCs w:val="21"/>
        </w:rPr>
        <w:t xml:space="preserve"> K B, Rush J, et al. A 1-km hourly air-temperature model for 13 northeastern US states using remotely sensed and ground-based measurements[J]. Environmental Research, 2021, 200: 111477. </w:t>
      </w:r>
      <w:bookmarkEnd w:id="182"/>
    </w:p>
    <w:p w14:paraId="078CAA50"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3" w:name="_Ref31787"/>
      <w:r>
        <w:rPr>
          <w:rFonts w:ascii="Times New Roman" w:eastAsia="宋体" w:hAnsi="Times New Roman" w:cs="Times New Roman" w:hint="eastAsia"/>
          <w:color w:val="000000" w:themeColor="text1"/>
          <w:szCs w:val="21"/>
        </w:rPr>
        <w:t>张皓</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基于预测模型的环境数据采集与监测系统的设计与实现</w:t>
      </w:r>
      <w:r>
        <w:rPr>
          <w:rFonts w:ascii="Times New Roman" w:eastAsia="宋体" w:hAnsi="Times New Roman" w:cs="Times New Roman" w:hint="eastAsia"/>
          <w:color w:val="000000" w:themeColor="text1"/>
          <w:szCs w:val="21"/>
        </w:rPr>
        <w:t xml:space="preserve">[D]. </w:t>
      </w:r>
      <w:r>
        <w:rPr>
          <w:rFonts w:ascii="Times New Roman" w:eastAsia="宋体" w:hAnsi="Times New Roman" w:cs="Times New Roman" w:hint="eastAsia"/>
          <w:color w:val="000000" w:themeColor="text1"/>
          <w:szCs w:val="21"/>
        </w:rPr>
        <w:t>天津大学</w:t>
      </w:r>
      <w:r>
        <w:rPr>
          <w:rFonts w:ascii="Times New Roman" w:eastAsia="宋体" w:hAnsi="Times New Roman" w:cs="Times New Roman" w:hint="eastAsia"/>
          <w:color w:val="000000" w:themeColor="text1"/>
          <w:szCs w:val="21"/>
        </w:rPr>
        <w:t xml:space="preserve">, 2018. </w:t>
      </w:r>
      <w:bookmarkEnd w:id="183"/>
    </w:p>
    <w:p w14:paraId="3A6E86D8"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4" w:name="_Ref31826"/>
      <w:r>
        <w:rPr>
          <w:rFonts w:ascii="Times New Roman" w:eastAsia="宋体" w:hAnsi="Times New Roman" w:cs="Times New Roman" w:hint="eastAsia"/>
          <w:color w:val="000000" w:themeColor="text1"/>
          <w:szCs w:val="21"/>
        </w:rPr>
        <w:t xml:space="preserve">Ma X, Fang C, Ji J. Prediction of outdoor air temperature and humidity using </w:t>
      </w:r>
      <w:proofErr w:type="spellStart"/>
      <w:r>
        <w:rPr>
          <w:rFonts w:ascii="Times New Roman" w:eastAsia="宋体" w:hAnsi="Times New Roman" w:cs="Times New Roman" w:hint="eastAsia"/>
          <w:color w:val="000000" w:themeColor="text1"/>
          <w:szCs w:val="21"/>
        </w:rPr>
        <w:t>Xgboost</w:t>
      </w:r>
      <w:proofErr w:type="spellEnd"/>
      <w:r>
        <w:rPr>
          <w:rFonts w:ascii="Times New Roman" w:eastAsia="宋体" w:hAnsi="Times New Roman" w:cs="Times New Roman" w:hint="eastAsia"/>
          <w:color w:val="000000" w:themeColor="text1"/>
          <w:szCs w:val="21"/>
        </w:rPr>
        <w:t>[C]//IOP Conference Series: Earth and Environmental Science. IOP Publishing, 2020, 427(1): 012013.</w:t>
      </w:r>
      <w:bookmarkEnd w:id="184"/>
    </w:p>
    <w:p w14:paraId="3D37F242"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5" w:name="_Ref31872"/>
      <w:r>
        <w:rPr>
          <w:rFonts w:ascii="Times New Roman" w:eastAsia="宋体" w:hAnsi="Times New Roman" w:cs="Times New Roman" w:hint="eastAsia"/>
          <w:color w:val="000000" w:themeColor="text1"/>
          <w:szCs w:val="21"/>
        </w:rPr>
        <w:t>黄琪</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基于强化学习的办公建筑冷源系统节能优化控制策略仿真研究</w:t>
      </w:r>
      <w:r>
        <w:rPr>
          <w:rFonts w:ascii="Times New Roman" w:eastAsia="宋体" w:hAnsi="Times New Roman" w:cs="Times New Roman" w:hint="eastAsia"/>
          <w:color w:val="000000" w:themeColor="text1"/>
          <w:szCs w:val="21"/>
        </w:rPr>
        <w:t>[D], 2020.</w:t>
      </w:r>
      <w:bookmarkEnd w:id="185"/>
    </w:p>
    <w:p w14:paraId="2655B1C8"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6" w:name="_Ref31967"/>
      <w:r>
        <w:rPr>
          <w:rFonts w:ascii="Times New Roman" w:eastAsia="宋体" w:hAnsi="Times New Roman" w:cs="Times New Roman" w:hint="eastAsia"/>
          <w:color w:val="000000" w:themeColor="text1"/>
          <w:szCs w:val="21"/>
        </w:rPr>
        <w:t>黄伟</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基于机器学习的城市集中供热系统热力站预测性调控研究</w:t>
      </w:r>
      <w:r>
        <w:rPr>
          <w:rFonts w:ascii="Times New Roman" w:eastAsia="宋体" w:hAnsi="Times New Roman" w:cs="Times New Roman" w:hint="eastAsia"/>
          <w:color w:val="000000" w:themeColor="text1"/>
          <w:szCs w:val="21"/>
        </w:rPr>
        <w:t>[D], 2021.</w:t>
      </w:r>
      <w:bookmarkEnd w:id="186"/>
    </w:p>
    <w:p w14:paraId="40921D66"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7" w:name="_Ref32025"/>
      <w:r>
        <w:rPr>
          <w:rFonts w:ascii="Times New Roman" w:eastAsia="宋体" w:hAnsi="Times New Roman" w:cs="Times New Roman" w:hint="eastAsia"/>
          <w:color w:val="000000" w:themeColor="text1"/>
          <w:szCs w:val="21"/>
        </w:rPr>
        <w:t xml:space="preserve">Krakow K I, Lin S, Zeng Z S. Temperature and humidity control during cooling and dehumidifying by compressor and evaporator fan speed variation[R]. American Society of Heating, Refrigerating and Air-Conditioning Engineers, Inc., Atlanta, GA (United States), 1995. </w:t>
      </w:r>
      <w:bookmarkEnd w:id="187"/>
    </w:p>
    <w:p w14:paraId="407EA06E"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8" w:name="_Ref68100136"/>
      <w:proofErr w:type="spellStart"/>
      <w:r>
        <w:rPr>
          <w:rFonts w:ascii="Times New Roman" w:eastAsia="宋体" w:hAnsi="Times New Roman" w:cs="Times New Roman" w:hint="eastAsia"/>
          <w:color w:val="000000" w:themeColor="text1"/>
          <w:szCs w:val="21"/>
        </w:rPr>
        <w:t>Gouadria</w:t>
      </w:r>
      <w:proofErr w:type="spellEnd"/>
      <w:r>
        <w:rPr>
          <w:rFonts w:ascii="Times New Roman" w:eastAsia="宋体" w:hAnsi="Times New Roman" w:cs="Times New Roman" w:hint="eastAsia"/>
          <w:color w:val="000000" w:themeColor="text1"/>
          <w:szCs w:val="21"/>
        </w:rPr>
        <w:t xml:space="preserve"> F, </w:t>
      </w:r>
      <w:proofErr w:type="spellStart"/>
      <w:r>
        <w:rPr>
          <w:rFonts w:ascii="Times New Roman" w:eastAsia="宋体" w:hAnsi="Times New Roman" w:cs="Times New Roman" w:hint="eastAsia"/>
          <w:color w:val="000000" w:themeColor="text1"/>
          <w:szCs w:val="21"/>
        </w:rPr>
        <w:t>Sbita</w:t>
      </w:r>
      <w:proofErr w:type="spellEnd"/>
      <w:r>
        <w:rPr>
          <w:rFonts w:ascii="Times New Roman" w:eastAsia="宋体" w:hAnsi="Times New Roman" w:cs="Times New Roman" w:hint="eastAsia"/>
          <w:color w:val="000000" w:themeColor="text1"/>
          <w:szCs w:val="21"/>
        </w:rPr>
        <w:t xml:space="preserve"> L, </w:t>
      </w:r>
      <w:proofErr w:type="spellStart"/>
      <w:r>
        <w:rPr>
          <w:rFonts w:ascii="Times New Roman" w:eastAsia="宋体" w:hAnsi="Times New Roman" w:cs="Times New Roman" w:hint="eastAsia"/>
          <w:color w:val="000000" w:themeColor="text1"/>
          <w:szCs w:val="21"/>
        </w:rPr>
        <w:t>Sigrimis</w:t>
      </w:r>
      <w:proofErr w:type="spellEnd"/>
      <w:r>
        <w:rPr>
          <w:rFonts w:ascii="Times New Roman" w:eastAsia="宋体" w:hAnsi="Times New Roman" w:cs="Times New Roman" w:hint="eastAsia"/>
          <w:color w:val="000000" w:themeColor="text1"/>
          <w:szCs w:val="21"/>
        </w:rPr>
        <w:t xml:space="preserve"> N. A greenhouse system control based on a PSO tuned PI regulator[C]//2017 International Conference on Green Energy Conversion Systems (GECS). IEEE, 2017: 1-5. </w:t>
      </w:r>
      <w:bookmarkEnd w:id="188"/>
    </w:p>
    <w:p w14:paraId="54DD75A6"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89" w:name="_Ref32153"/>
      <w:proofErr w:type="spellStart"/>
      <w:r>
        <w:rPr>
          <w:rFonts w:ascii="Times New Roman" w:eastAsia="宋体" w:hAnsi="Times New Roman" w:cs="Times New Roman" w:hint="eastAsia"/>
          <w:color w:val="000000" w:themeColor="text1"/>
          <w:szCs w:val="21"/>
        </w:rPr>
        <w:t>Bahramnia</w:t>
      </w:r>
      <w:proofErr w:type="spellEnd"/>
      <w:r>
        <w:rPr>
          <w:rFonts w:ascii="Times New Roman" w:eastAsia="宋体" w:hAnsi="Times New Roman" w:cs="Times New Roman" w:hint="eastAsia"/>
          <w:color w:val="000000" w:themeColor="text1"/>
          <w:szCs w:val="21"/>
        </w:rPr>
        <w:t xml:space="preserve"> P, Hosseini Rostami S M, Wang J, et al. Modeling and controlling of temperature and humidity in building heating, ventilating, and air conditioning system using model predictive control[J]. Energies, 2019, 12(24): 4805. </w:t>
      </w:r>
      <w:bookmarkEnd w:id="189"/>
    </w:p>
    <w:p w14:paraId="4EF74B67"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0" w:name="_Ref32309"/>
      <w:proofErr w:type="spellStart"/>
      <w:r>
        <w:rPr>
          <w:rFonts w:ascii="Times New Roman" w:eastAsia="宋体" w:hAnsi="Times New Roman" w:cs="Times New Roman" w:hint="eastAsia"/>
          <w:color w:val="000000" w:themeColor="text1"/>
          <w:szCs w:val="21"/>
        </w:rPr>
        <w:t>Meihui</w:t>
      </w:r>
      <w:proofErr w:type="spellEnd"/>
      <w:r>
        <w:rPr>
          <w:rFonts w:ascii="Times New Roman" w:eastAsia="宋体" w:hAnsi="Times New Roman" w:cs="Times New Roman" w:hint="eastAsia"/>
          <w:color w:val="000000" w:themeColor="text1"/>
          <w:szCs w:val="21"/>
        </w:rPr>
        <w:t xml:space="preserve"> L, </w:t>
      </w:r>
      <w:proofErr w:type="spellStart"/>
      <w:r>
        <w:rPr>
          <w:rFonts w:ascii="Times New Roman" w:eastAsia="宋体" w:hAnsi="Times New Roman" w:cs="Times New Roman" w:hint="eastAsia"/>
          <w:color w:val="000000" w:themeColor="text1"/>
          <w:szCs w:val="21"/>
        </w:rPr>
        <w:t>Shangfeng</w:t>
      </w:r>
      <w:proofErr w:type="spellEnd"/>
      <w:r>
        <w:rPr>
          <w:rFonts w:ascii="Times New Roman" w:eastAsia="宋体" w:hAnsi="Times New Roman" w:cs="Times New Roman" w:hint="eastAsia"/>
          <w:color w:val="000000" w:themeColor="text1"/>
          <w:szCs w:val="21"/>
        </w:rPr>
        <w:t xml:space="preserve"> D, Lijun C, et al. Greenhouse multi-variables control by using feedback linearization decoupling method[C]//2017 Chinese Automation Congress (CAC). IEEE, 2017: 604-608. </w:t>
      </w:r>
      <w:bookmarkEnd w:id="190"/>
    </w:p>
    <w:p w14:paraId="0014900E"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1" w:name="_Ref32375"/>
      <w:r>
        <w:rPr>
          <w:rFonts w:ascii="Times New Roman" w:eastAsia="宋体" w:hAnsi="Times New Roman" w:cs="Times New Roman" w:hint="eastAsia"/>
          <w:color w:val="000000" w:themeColor="text1"/>
          <w:szCs w:val="21"/>
        </w:rPr>
        <w:t xml:space="preserve">Peng Z. PID control of temperature and humidity in granary based on improved genetic algorithm[C]//2019 IEEE International Conference on Power, Intelligent Computing and Systems (ICPICS). IEEE, 2019: 428-432. </w:t>
      </w:r>
      <w:bookmarkEnd w:id="191"/>
    </w:p>
    <w:p w14:paraId="2FE71033"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2" w:name="_Ref32437"/>
      <w:r>
        <w:rPr>
          <w:rFonts w:ascii="Times New Roman" w:eastAsia="宋体" w:hAnsi="Times New Roman" w:cs="Times New Roman" w:hint="eastAsia"/>
          <w:color w:val="000000" w:themeColor="text1"/>
          <w:szCs w:val="21"/>
        </w:rPr>
        <w:t xml:space="preserve">Cui S, Chen M, Zhang Y, et al. Study on decoupling control system of temperature and humidity in intelligent plant factory[C]//2020 IEEE 9th Joint International Information Technology and Artificial Intelligence Conference (ITAIC). IEEE, 2020, 9: 2160-2163. </w:t>
      </w:r>
      <w:bookmarkEnd w:id="192"/>
    </w:p>
    <w:p w14:paraId="4E654753"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3" w:name="_Ref32473"/>
      <w:r>
        <w:rPr>
          <w:rFonts w:ascii="Times New Roman" w:eastAsia="宋体" w:hAnsi="Times New Roman" w:cs="Times New Roman" w:hint="eastAsia"/>
          <w:color w:val="000000" w:themeColor="text1"/>
          <w:szCs w:val="21"/>
        </w:rPr>
        <w:t>刘雪飞</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苏师</w:t>
      </w:r>
      <w:proofErr w:type="gramStart"/>
      <w:r>
        <w:rPr>
          <w:rFonts w:ascii="Times New Roman" w:eastAsia="宋体" w:hAnsi="Times New Roman" w:cs="Times New Roman" w:hint="eastAsia"/>
          <w:color w:val="000000" w:themeColor="text1"/>
          <w:szCs w:val="21"/>
        </w:rPr>
        <w:t>师</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蒯亮</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等</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基于新型</w:t>
      </w:r>
      <w:r>
        <w:rPr>
          <w:rFonts w:ascii="Times New Roman" w:eastAsia="宋体" w:hAnsi="Times New Roman" w:cs="Times New Roman" w:hint="eastAsia"/>
          <w:color w:val="000000" w:themeColor="text1"/>
          <w:szCs w:val="21"/>
        </w:rPr>
        <w:t>PID</w:t>
      </w:r>
      <w:r>
        <w:rPr>
          <w:rFonts w:ascii="Times New Roman" w:eastAsia="宋体" w:hAnsi="Times New Roman" w:cs="Times New Roman" w:hint="eastAsia"/>
          <w:color w:val="000000" w:themeColor="text1"/>
          <w:szCs w:val="21"/>
        </w:rPr>
        <w:t>算法的整流罩空调控制系统研究</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电子技术应用</w:t>
      </w:r>
      <w:r>
        <w:rPr>
          <w:rFonts w:ascii="Times New Roman" w:eastAsia="宋体" w:hAnsi="Times New Roman" w:cs="Times New Roman" w:hint="eastAsia"/>
          <w:color w:val="000000" w:themeColor="text1"/>
          <w:szCs w:val="21"/>
        </w:rPr>
        <w:t xml:space="preserve">, 2021, 47(12):5. </w:t>
      </w:r>
      <w:bookmarkEnd w:id="193"/>
    </w:p>
    <w:p w14:paraId="1E6E179E"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4" w:name="_Ref32567"/>
      <w:proofErr w:type="gramStart"/>
      <w:r>
        <w:rPr>
          <w:rFonts w:ascii="Times New Roman" w:eastAsia="宋体" w:hAnsi="Times New Roman" w:cs="Times New Roman" w:hint="eastAsia"/>
          <w:color w:val="000000" w:themeColor="text1"/>
          <w:szCs w:val="21"/>
        </w:rPr>
        <w:t>庄作钦</w:t>
      </w:r>
      <w:proofErr w:type="gramEnd"/>
      <w:r>
        <w:rPr>
          <w:rFonts w:ascii="Times New Roman" w:eastAsia="宋体" w:hAnsi="Times New Roman" w:cs="Times New Roman" w:hint="eastAsia"/>
          <w:color w:val="000000" w:themeColor="text1"/>
          <w:szCs w:val="21"/>
        </w:rPr>
        <w:t>. BOX PLOT</w:t>
      </w:r>
      <w:r>
        <w:rPr>
          <w:rFonts w:ascii="Times New Roman" w:eastAsia="宋体" w:hAnsi="Times New Roman" w:cs="Times New Roman" w:hint="eastAsia"/>
          <w:color w:val="000000" w:themeColor="text1"/>
          <w:szCs w:val="21"/>
        </w:rPr>
        <w:t>——描述统计的一个简便工具</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统计与预测</w:t>
      </w:r>
      <w:r>
        <w:rPr>
          <w:rFonts w:ascii="Times New Roman" w:eastAsia="宋体" w:hAnsi="Times New Roman" w:cs="Times New Roman" w:hint="eastAsia"/>
          <w:color w:val="000000" w:themeColor="text1"/>
          <w:szCs w:val="21"/>
        </w:rPr>
        <w:t>,2003(02):56-57.</w:t>
      </w:r>
      <w:bookmarkEnd w:id="194"/>
    </w:p>
    <w:p w14:paraId="008CC16C"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5" w:name="_Ref32636"/>
      <w:proofErr w:type="spellStart"/>
      <w:r>
        <w:rPr>
          <w:rFonts w:ascii="Times New Roman" w:eastAsia="宋体" w:hAnsi="Times New Roman" w:cs="Times New Roman" w:hint="eastAsia"/>
          <w:color w:val="000000" w:themeColor="text1"/>
          <w:szCs w:val="21"/>
        </w:rPr>
        <w:t>Sekuli</w:t>
      </w:r>
      <w:proofErr w:type="spellEnd"/>
      <w:r>
        <w:rPr>
          <w:rFonts w:ascii="Times New Roman" w:eastAsia="宋体" w:hAnsi="Times New Roman" w:cs="Times New Roman" w:hint="eastAsia"/>
          <w:color w:val="000000" w:themeColor="text1"/>
          <w:szCs w:val="21"/>
        </w:rPr>
        <w:t>ć</w:t>
      </w:r>
      <w:r>
        <w:rPr>
          <w:rFonts w:ascii="Times New Roman" w:eastAsia="宋体" w:hAnsi="Times New Roman" w:cs="Times New Roman" w:hint="eastAsia"/>
          <w:color w:val="000000" w:themeColor="text1"/>
          <w:szCs w:val="21"/>
        </w:rPr>
        <w:t xml:space="preserve"> A, </w:t>
      </w:r>
      <w:proofErr w:type="spellStart"/>
      <w:r>
        <w:rPr>
          <w:rFonts w:ascii="Times New Roman" w:eastAsia="宋体" w:hAnsi="Times New Roman" w:cs="Times New Roman" w:hint="eastAsia"/>
          <w:color w:val="000000" w:themeColor="text1"/>
          <w:szCs w:val="21"/>
        </w:rPr>
        <w:t>Kilibarda</w:t>
      </w:r>
      <w:proofErr w:type="spellEnd"/>
      <w:r>
        <w:rPr>
          <w:rFonts w:ascii="Times New Roman" w:eastAsia="宋体" w:hAnsi="Times New Roman" w:cs="Times New Roman" w:hint="eastAsia"/>
          <w:color w:val="000000" w:themeColor="text1"/>
          <w:szCs w:val="21"/>
        </w:rPr>
        <w:t xml:space="preserve"> M, </w:t>
      </w:r>
      <w:proofErr w:type="spellStart"/>
      <w:r>
        <w:rPr>
          <w:rFonts w:ascii="Times New Roman" w:eastAsia="宋体" w:hAnsi="Times New Roman" w:cs="Times New Roman" w:hint="eastAsia"/>
          <w:color w:val="000000" w:themeColor="text1"/>
          <w:szCs w:val="21"/>
        </w:rPr>
        <w:t>Heuvelink</w:t>
      </w:r>
      <w:proofErr w:type="spellEnd"/>
      <w:r>
        <w:rPr>
          <w:rFonts w:ascii="Times New Roman" w:eastAsia="宋体" w:hAnsi="Times New Roman" w:cs="Times New Roman" w:hint="eastAsia"/>
          <w:color w:val="000000" w:themeColor="text1"/>
          <w:szCs w:val="21"/>
        </w:rPr>
        <w:t xml:space="preserve"> G, et al. Random forest spatial interpolation[J]. Remote Sensing, 2020, 12(10): 1687.</w:t>
      </w:r>
      <w:bookmarkEnd w:id="195"/>
    </w:p>
    <w:p w14:paraId="32E5087A"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6" w:name="_Ref68100092"/>
      <w:r>
        <w:rPr>
          <w:rFonts w:ascii="Times New Roman" w:eastAsia="宋体" w:hAnsi="Times New Roman" w:cs="Times New Roman" w:hint="eastAsia"/>
          <w:color w:val="000000" w:themeColor="text1"/>
          <w:szCs w:val="21"/>
        </w:rPr>
        <w:t>刘俊男</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动态环境中基于惯性传感器的步态身份识别技术的研究</w:t>
      </w:r>
      <w:r>
        <w:rPr>
          <w:rFonts w:ascii="Times New Roman" w:eastAsia="宋体" w:hAnsi="Times New Roman" w:cs="Times New Roman" w:hint="eastAsia"/>
          <w:color w:val="000000" w:themeColor="text1"/>
          <w:szCs w:val="21"/>
        </w:rPr>
        <w:t xml:space="preserve">[D],2020. </w:t>
      </w:r>
      <w:bookmarkEnd w:id="196"/>
    </w:p>
    <w:p w14:paraId="17830BA9"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7" w:name="_Ref74"/>
      <w:r>
        <w:rPr>
          <w:rFonts w:ascii="Times New Roman" w:eastAsia="宋体" w:hAnsi="Times New Roman" w:cs="Times New Roman" w:hint="eastAsia"/>
          <w:color w:val="000000" w:themeColor="text1"/>
          <w:szCs w:val="21"/>
        </w:rPr>
        <w:lastRenderedPageBreak/>
        <w:t>Friedman J H. Greedy function approximation: a gradient boosting machine[J]. Annals of statistics, 2001: 1189-1232.</w:t>
      </w:r>
      <w:bookmarkEnd w:id="197"/>
    </w:p>
    <w:p w14:paraId="1963217C"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8" w:name="_Ref68100093"/>
      <w:proofErr w:type="spellStart"/>
      <w:r>
        <w:rPr>
          <w:rFonts w:ascii="Times New Roman" w:eastAsia="宋体" w:hAnsi="Times New Roman" w:cs="Times New Roman" w:hint="eastAsia"/>
          <w:color w:val="000000" w:themeColor="text1"/>
          <w:szCs w:val="21"/>
        </w:rPr>
        <w:t>Ke</w:t>
      </w:r>
      <w:proofErr w:type="spellEnd"/>
      <w:r>
        <w:rPr>
          <w:rFonts w:ascii="Times New Roman" w:eastAsia="宋体" w:hAnsi="Times New Roman" w:cs="Times New Roman" w:hint="eastAsia"/>
          <w:color w:val="000000" w:themeColor="text1"/>
          <w:szCs w:val="21"/>
        </w:rPr>
        <w:t xml:space="preserve"> G, Meng Q, Finley T, et al. </w:t>
      </w:r>
      <w:proofErr w:type="spellStart"/>
      <w:r>
        <w:rPr>
          <w:rFonts w:ascii="Times New Roman" w:eastAsia="宋体" w:hAnsi="Times New Roman" w:cs="Times New Roman" w:hint="eastAsia"/>
          <w:color w:val="000000" w:themeColor="text1"/>
          <w:szCs w:val="21"/>
        </w:rPr>
        <w:t>Lightgbm</w:t>
      </w:r>
      <w:proofErr w:type="spellEnd"/>
      <w:r>
        <w:rPr>
          <w:rFonts w:ascii="Times New Roman" w:eastAsia="宋体" w:hAnsi="Times New Roman" w:cs="Times New Roman" w:hint="eastAsia"/>
          <w:color w:val="000000" w:themeColor="text1"/>
          <w:szCs w:val="21"/>
        </w:rPr>
        <w:t xml:space="preserve">: A highly efficient gradient boosting decision tree[J]. Advances in neural information processing systems, 2017, 30. </w:t>
      </w:r>
      <w:bookmarkEnd w:id="198"/>
    </w:p>
    <w:p w14:paraId="0B084E08"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199" w:name="_Ref364"/>
      <w:proofErr w:type="spellStart"/>
      <w:r>
        <w:rPr>
          <w:rFonts w:ascii="Times New Roman" w:eastAsia="宋体" w:hAnsi="Times New Roman" w:cs="Times New Roman" w:hint="eastAsia"/>
          <w:color w:val="000000" w:themeColor="text1"/>
          <w:szCs w:val="21"/>
        </w:rPr>
        <w:t>Bergstra</w:t>
      </w:r>
      <w:proofErr w:type="spellEnd"/>
      <w:r>
        <w:rPr>
          <w:rFonts w:ascii="Times New Roman" w:eastAsia="宋体" w:hAnsi="Times New Roman" w:cs="Times New Roman" w:hint="eastAsia"/>
          <w:color w:val="000000" w:themeColor="text1"/>
          <w:szCs w:val="21"/>
        </w:rPr>
        <w:t xml:space="preserve"> J, </w:t>
      </w:r>
      <w:proofErr w:type="spellStart"/>
      <w:r>
        <w:rPr>
          <w:rFonts w:ascii="Times New Roman" w:eastAsia="宋体" w:hAnsi="Times New Roman" w:cs="Times New Roman" w:hint="eastAsia"/>
          <w:color w:val="000000" w:themeColor="text1"/>
          <w:szCs w:val="21"/>
        </w:rPr>
        <w:t>Bengio</w:t>
      </w:r>
      <w:proofErr w:type="spellEnd"/>
      <w:r>
        <w:rPr>
          <w:rFonts w:ascii="Times New Roman" w:eastAsia="宋体" w:hAnsi="Times New Roman" w:cs="Times New Roman" w:hint="eastAsia"/>
          <w:color w:val="000000" w:themeColor="text1"/>
          <w:szCs w:val="21"/>
        </w:rPr>
        <w:t xml:space="preserve"> Y. Random search for hyper-parameter optimization[J]. Journal of machine learning research, 2012, 13(2).</w:t>
      </w:r>
      <w:bookmarkEnd w:id="199"/>
    </w:p>
    <w:p w14:paraId="58A638AC"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00" w:name="_Ref472"/>
      <w:r>
        <w:rPr>
          <w:rFonts w:ascii="Times New Roman" w:eastAsia="宋体" w:hAnsi="Times New Roman" w:cs="Times New Roman" w:hint="eastAsia"/>
          <w:color w:val="000000" w:themeColor="text1"/>
          <w:szCs w:val="21"/>
        </w:rPr>
        <w:t xml:space="preserve">Snoek J, Larochelle H, Adams R P. Practical </w:t>
      </w:r>
      <w:proofErr w:type="spellStart"/>
      <w:r>
        <w:rPr>
          <w:rFonts w:ascii="Times New Roman" w:eastAsia="宋体" w:hAnsi="Times New Roman" w:cs="Times New Roman" w:hint="eastAsia"/>
          <w:color w:val="000000" w:themeColor="text1"/>
          <w:szCs w:val="21"/>
        </w:rPr>
        <w:t>bayesian</w:t>
      </w:r>
      <w:proofErr w:type="spellEnd"/>
      <w:r>
        <w:rPr>
          <w:rFonts w:ascii="Times New Roman" w:eastAsia="宋体" w:hAnsi="Times New Roman" w:cs="Times New Roman" w:hint="eastAsia"/>
          <w:color w:val="000000" w:themeColor="text1"/>
          <w:szCs w:val="21"/>
        </w:rPr>
        <w:t xml:space="preserve"> optimization of machine learning algorithms[J]. Advances in neural information processing systems, 2012, 25.</w:t>
      </w:r>
      <w:bookmarkEnd w:id="200"/>
    </w:p>
    <w:p w14:paraId="7BD903AC"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01" w:name="_Ref521"/>
      <w:r>
        <w:rPr>
          <w:rFonts w:ascii="Times New Roman" w:eastAsia="宋体" w:hAnsi="Times New Roman" w:cs="Times New Roman" w:hint="eastAsia"/>
          <w:color w:val="000000" w:themeColor="text1"/>
          <w:szCs w:val="21"/>
        </w:rPr>
        <w:t>崔佳旭</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杨博</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贝叶斯优化方法和应用综述</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软件学报</w:t>
      </w:r>
      <w:r>
        <w:rPr>
          <w:rFonts w:ascii="Times New Roman" w:eastAsia="宋体" w:hAnsi="Times New Roman" w:cs="Times New Roman" w:hint="eastAsia"/>
          <w:color w:val="000000" w:themeColor="text1"/>
          <w:szCs w:val="21"/>
        </w:rPr>
        <w:t xml:space="preserve">, 2018, 29(10): 3068-3090. </w:t>
      </w:r>
      <w:bookmarkEnd w:id="201"/>
    </w:p>
    <w:p w14:paraId="4F6ED645"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02" w:name="_Ref596"/>
      <w:r>
        <w:rPr>
          <w:rFonts w:ascii="Times New Roman" w:eastAsia="宋体" w:hAnsi="Times New Roman" w:cs="Times New Roman" w:hint="eastAsia"/>
          <w:color w:val="000000" w:themeColor="text1"/>
          <w:szCs w:val="21"/>
        </w:rPr>
        <w:t>陈佳</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机器学习在材料热电性能预测中的应用</w:t>
      </w:r>
      <w:r>
        <w:rPr>
          <w:rFonts w:ascii="Times New Roman" w:eastAsia="宋体" w:hAnsi="Times New Roman" w:cs="Times New Roman" w:hint="eastAsia"/>
          <w:color w:val="000000" w:themeColor="text1"/>
          <w:szCs w:val="21"/>
        </w:rPr>
        <w:t>[D], 2019.</w:t>
      </w:r>
      <w:bookmarkEnd w:id="202"/>
    </w:p>
    <w:p w14:paraId="6A1EE769"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03" w:name="_Ref668"/>
      <w:proofErr w:type="spellStart"/>
      <w:r>
        <w:rPr>
          <w:rFonts w:ascii="Times New Roman" w:eastAsia="宋体" w:hAnsi="Times New Roman" w:cs="Times New Roman" w:hint="eastAsia"/>
          <w:color w:val="000000" w:themeColor="text1"/>
          <w:szCs w:val="21"/>
        </w:rPr>
        <w:t>Hochreiter</w:t>
      </w:r>
      <w:proofErr w:type="spellEnd"/>
      <w:r>
        <w:rPr>
          <w:rFonts w:ascii="Times New Roman" w:eastAsia="宋体" w:hAnsi="Times New Roman" w:cs="Times New Roman" w:hint="eastAsia"/>
          <w:color w:val="000000" w:themeColor="text1"/>
          <w:szCs w:val="21"/>
        </w:rPr>
        <w:t xml:space="preserve"> S, </w:t>
      </w:r>
      <w:proofErr w:type="spellStart"/>
      <w:r>
        <w:rPr>
          <w:rFonts w:ascii="Times New Roman" w:eastAsia="宋体" w:hAnsi="Times New Roman" w:cs="Times New Roman" w:hint="eastAsia"/>
          <w:color w:val="000000" w:themeColor="text1"/>
          <w:szCs w:val="21"/>
        </w:rPr>
        <w:t>Schmidhuber</w:t>
      </w:r>
      <w:proofErr w:type="spellEnd"/>
      <w:r>
        <w:rPr>
          <w:rFonts w:ascii="Times New Roman" w:eastAsia="宋体" w:hAnsi="Times New Roman" w:cs="Times New Roman" w:hint="eastAsia"/>
          <w:color w:val="000000" w:themeColor="text1"/>
          <w:szCs w:val="21"/>
        </w:rPr>
        <w:t xml:space="preserve"> J. Long short-term memory[J]. Neural computation, 1997, 9(8): 1735-1780. </w:t>
      </w:r>
      <w:bookmarkEnd w:id="203"/>
    </w:p>
    <w:p w14:paraId="3EA098E3"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04" w:name="_Ref20157"/>
      <w:bookmarkStart w:id="205" w:name="_Ref857"/>
      <w:r>
        <w:rPr>
          <w:rFonts w:ascii="Times New Roman" w:eastAsia="宋体" w:hAnsi="Times New Roman" w:cs="Times New Roman" w:hint="eastAsia"/>
          <w:color w:val="000000" w:themeColor="text1"/>
          <w:szCs w:val="21"/>
        </w:rPr>
        <w:t>中国人民解放军</w:t>
      </w:r>
      <w:r>
        <w:rPr>
          <w:rFonts w:ascii="Times New Roman" w:eastAsia="宋体" w:hAnsi="Times New Roman" w:cs="Times New Roman" w:hint="eastAsia"/>
          <w:color w:val="000000" w:themeColor="text1"/>
          <w:szCs w:val="21"/>
        </w:rPr>
        <w:t>63798</w:t>
      </w:r>
      <w:r>
        <w:rPr>
          <w:rFonts w:ascii="Times New Roman" w:eastAsia="宋体" w:hAnsi="Times New Roman" w:cs="Times New Roman" w:hint="eastAsia"/>
          <w:color w:val="000000" w:themeColor="text1"/>
          <w:szCs w:val="21"/>
        </w:rPr>
        <w:t>部队</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一种基于能量和质量守恒的整流罩温湿度建模方法</w:t>
      </w:r>
      <w:r>
        <w:rPr>
          <w:rFonts w:ascii="Times New Roman" w:eastAsia="宋体" w:hAnsi="Times New Roman" w:cs="Times New Roman" w:hint="eastAsia"/>
          <w:color w:val="000000" w:themeColor="text1"/>
          <w:szCs w:val="21"/>
        </w:rPr>
        <w:t>:CN202110826872.3[P]. 2021-10-26.</w:t>
      </w:r>
      <w:bookmarkEnd w:id="204"/>
    </w:p>
    <w:p w14:paraId="32160BF7"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proofErr w:type="gramStart"/>
      <w:r>
        <w:rPr>
          <w:rFonts w:ascii="Times New Roman" w:eastAsia="宋体" w:hAnsi="Times New Roman" w:cs="Times New Roman" w:hint="eastAsia"/>
          <w:color w:val="000000" w:themeColor="text1"/>
          <w:szCs w:val="21"/>
        </w:rPr>
        <w:t>赵柏宇</w:t>
      </w:r>
      <w:proofErr w:type="gramEnd"/>
      <w:r>
        <w:rPr>
          <w:rFonts w:ascii="Times New Roman" w:eastAsia="宋体" w:hAnsi="Times New Roman" w:cs="Times New Roman" w:hint="eastAsia"/>
          <w:color w:val="000000" w:themeColor="text1"/>
          <w:szCs w:val="21"/>
        </w:rPr>
        <w:t xml:space="preserve">, </w:t>
      </w:r>
      <w:proofErr w:type="gramStart"/>
      <w:r>
        <w:rPr>
          <w:rFonts w:ascii="Times New Roman" w:eastAsia="宋体" w:hAnsi="Times New Roman" w:cs="Times New Roman" w:hint="eastAsia"/>
          <w:color w:val="000000" w:themeColor="text1"/>
          <w:szCs w:val="21"/>
        </w:rPr>
        <w:t>毕海权</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王宏林等</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疏水表面改性在换热器</w:t>
      </w:r>
      <w:proofErr w:type="gramStart"/>
      <w:r>
        <w:rPr>
          <w:rFonts w:ascii="Times New Roman" w:eastAsia="宋体" w:hAnsi="Times New Roman" w:cs="Times New Roman" w:hint="eastAsia"/>
          <w:color w:val="000000" w:themeColor="text1"/>
          <w:szCs w:val="21"/>
        </w:rPr>
        <w:t>抑霜上</w:t>
      </w:r>
      <w:proofErr w:type="gramEnd"/>
      <w:r>
        <w:rPr>
          <w:rFonts w:ascii="Times New Roman" w:eastAsia="宋体" w:hAnsi="Times New Roman" w:cs="Times New Roman" w:hint="eastAsia"/>
          <w:color w:val="000000" w:themeColor="text1"/>
          <w:szCs w:val="21"/>
        </w:rPr>
        <w:t>的仿真实验对比</w:t>
      </w:r>
      <w:r>
        <w:rPr>
          <w:rFonts w:ascii="Times New Roman" w:eastAsia="宋体" w:hAnsi="Times New Roman" w:cs="Times New Roman" w:hint="eastAsia"/>
          <w:color w:val="000000" w:themeColor="text1"/>
          <w:szCs w:val="21"/>
        </w:rPr>
        <w:t>[J].</w:t>
      </w:r>
      <w:r>
        <w:rPr>
          <w:rFonts w:ascii="Times New Roman" w:eastAsia="宋体" w:hAnsi="Times New Roman" w:cs="Times New Roman" w:hint="eastAsia"/>
          <w:color w:val="000000" w:themeColor="text1"/>
          <w:szCs w:val="21"/>
        </w:rPr>
        <w:t>制冷与空调（四川）</w:t>
      </w:r>
      <w:r>
        <w:rPr>
          <w:rFonts w:ascii="Times New Roman" w:eastAsia="宋体" w:hAnsi="Times New Roman" w:cs="Times New Roman" w:hint="eastAsia"/>
          <w:color w:val="000000" w:themeColor="text1"/>
          <w:szCs w:val="21"/>
        </w:rPr>
        <w:t xml:space="preserve">, 2021, 35(6): 791-796+802. </w:t>
      </w:r>
      <w:bookmarkEnd w:id="205"/>
    </w:p>
    <w:p w14:paraId="12D5D1DC"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06" w:name="_Ref68100146"/>
      <w:r>
        <w:rPr>
          <w:rFonts w:ascii="Times New Roman" w:eastAsia="宋体" w:hAnsi="Times New Roman" w:cs="Times New Roman" w:hint="eastAsia"/>
          <w:color w:val="000000" w:themeColor="text1"/>
          <w:szCs w:val="21"/>
        </w:rPr>
        <w:t>王兴华</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周鸣镝</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成红娟</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湿空气热物性参数的计算</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中国建筑学会建筑热能动力分会第十八届学术交流大会暨第四届全国区域能源专业委员会年会论文集</w:t>
      </w:r>
      <w:r>
        <w:rPr>
          <w:rFonts w:ascii="Times New Roman" w:eastAsia="宋体" w:hAnsi="Times New Roman" w:cs="Times New Roman" w:hint="eastAsia"/>
          <w:color w:val="000000" w:themeColor="text1"/>
          <w:szCs w:val="21"/>
        </w:rPr>
        <w:t xml:space="preserve">, 2013. </w:t>
      </w:r>
      <w:bookmarkEnd w:id="206"/>
    </w:p>
    <w:p w14:paraId="2FE09135"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07" w:name="_Ref68100100"/>
      <w:r>
        <w:rPr>
          <w:rFonts w:ascii="Times New Roman" w:eastAsia="宋体" w:hAnsi="Times New Roman" w:cs="Times New Roman" w:hint="eastAsia"/>
          <w:color w:val="000000" w:themeColor="text1"/>
          <w:szCs w:val="21"/>
        </w:rPr>
        <w:t>孟欣</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建筑能源监测系统中缺失数据的重构与修补方法研究</w:t>
      </w:r>
      <w:r>
        <w:rPr>
          <w:rFonts w:ascii="Times New Roman" w:eastAsia="宋体" w:hAnsi="Times New Roman" w:cs="Times New Roman" w:hint="eastAsia"/>
          <w:color w:val="000000" w:themeColor="text1"/>
          <w:szCs w:val="21"/>
        </w:rPr>
        <w:t xml:space="preserve">[D], 2021. </w:t>
      </w:r>
      <w:bookmarkEnd w:id="207"/>
    </w:p>
    <w:p w14:paraId="552F5F24"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08" w:name="_Ref991"/>
      <w:r>
        <w:rPr>
          <w:rFonts w:ascii="Times New Roman" w:eastAsia="宋体" w:hAnsi="Times New Roman" w:cs="Times New Roman" w:hint="eastAsia"/>
          <w:color w:val="000000" w:themeColor="text1"/>
          <w:szCs w:val="21"/>
        </w:rPr>
        <w:t>杨</w:t>
      </w:r>
      <w:proofErr w:type="gramStart"/>
      <w:r>
        <w:rPr>
          <w:rFonts w:ascii="Times New Roman" w:eastAsia="宋体" w:hAnsi="Times New Roman" w:cs="Times New Roman" w:hint="eastAsia"/>
          <w:color w:val="000000" w:themeColor="text1"/>
          <w:szCs w:val="21"/>
        </w:rPr>
        <w:t>世</w:t>
      </w:r>
      <w:proofErr w:type="gramEnd"/>
      <w:r>
        <w:rPr>
          <w:rFonts w:ascii="Times New Roman" w:eastAsia="宋体" w:hAnsi="Times New Roman" w:cs="Times New Roman" w:hint="eastAsia"/>
          <w:color w:val="000000" w:themeColor="text1"/>
          <w:szCs w:val="21"/>
        </w:rPr>
        <w:t>忠</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邢丽娟</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中央空调的</w:t>
      </w:r>
      <w:proofErr w:type="gramStart"/>
      <w:r>
        <w:rPr>
          <w:rFonts w:ascii="Times New Roman" w:eastAsia="宋体" w:hAnsi="Times New Roman" w:cs="Times New Roman" w:hint="eastAsia"/>
          <w:color w:val="000000" w:themeColor="text1"/>
          <w:szCs w:val="21"/>
        </w:rPr>
        <w:t>焓</w:t>
      </w:r>
      <w:proofErr w:type="gramEnd"/>
      <w:r>
        <w:rPr>
          <w:rFonts w:ascii="Times New Roman" w:eastAsia="宋体" w:hAnsi="Times New Roman" w:cs="Times New Roman" w:hint="eastAsia"/>
          <w:color w:val="000000" w:themeColor="text1"/>
          <w:szCs w:val="21"/>
        </w:rPr>
        <w:t>值控制方法</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电气应用</w:t>
      </w:r>
      <w:r>
        <w:rPr>
          <w:rFonts w:ascii="Times New Roman" w:eastAsia="宋体" w:hAnsi="Times New Roman" w:cs="Times New Roman" w:hint="eastAsia"/>
          <w:color w:val="000000" w:themeColor="text1"/>
          <w:szCs w:val="21"/>
        </w:rPr>
        <w:t xml:space="preserve">, 2007, 26(10): 80-82. </w:t>
      </w:r>
      <w:bookmarkEnd w:id="208"/>
    </w:p>
    <w:p w14:paraId="1561CD76"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09" w:name="_Ref1099"/>
      <w:proofErr w:type="spellStart"/>
      <w:r>
        <w:rPr>
          <w:rFonts w:ascii="Times New Roman" w:eastAsia="宋体" w:hAnsi="Times New Roman" w:cs="Times New Roman" w:hint="eastAsia"/>
          <w:color w:val="000000" w:themeColor="text1"/>
          <w:szCs w:val="21"/>
        </w:rPr>
        <w:t>Mirjalili</w:t>
      </w:r>
      <w:proofErr w:type="spellEnd"/>
      <w:r>
        <w:rPr>
          <w:rFonts w:ascii="Times New Roman" w:eastAsia="宋体" w:hAnsi="Times New Roman" w:cs="Times New Roman" w:hint="eastAsia"/>
          <w:color w:val="000000" w:themeColor="text1"/>
          <w:szCs w:val="21"/>
        </w:rPr>
        <w:t xml:space="preserve"> S. The ant lion optimizer[J]. Advances in engineering software, 2015, 83: 80-98.</w:t>
      </w:r>
      <w:bookmarkEnd w:id="209"/>
    </w:p>
    <w:p w14:paraId="6413D220"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10" w:name="_Ref1168"/>
      <w:proofErr w:type="gramStart"/>
      <w:r>
        <w:rPr>
          <w:rFonts w:ascii="Times New Roman" w:eastAsia="宋体" w:hAnsi="Times New Roman" w:cs="Times New Roman" w:hint="eastAsia"/>
          <w:color w:val="000000" w:themeColor="text1"/>
          <w:szCs w:val="21"/>
        </w:rPr>
        <w:t>王雨萌</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基于智能控制策略的污水处理控制系统</w:t>
      </w:r>
      <w:r>
        <w:rPr>
          <w:rFonts w:ascii="Times New Roman" w:eastAsia="宋体" w:hAnsi="Times New Roman" w:cs="Times New Roman" w:hint="eastAsia"/>
          <w:color w:val="000000" w:themeColor="text1"/>
          <w:szCs w:val="21"/>
        </w:rPr>
        <w:t xml:space="preserve">[D]. </w:t>
      </w:r>
      <w:r>
        <w:rPr>
          <w:rFonts w:ascii="Times New Roman" w:eastAsia="宋体" w:hAnsi="Times New Roman" w:cs="Times New Roman" w:hint="eastAsia"/>
          <w:color w:val="000000" w:themeColor="text1"/>
          <w:szCs w:val="21"/>
        </w:rPr>
        <w:t>浙江大学</w:t>
      </w:r>
      <w:r>
        <w:rPr>
          <w:rFonts w:ascii="Times New Roman" w:eastAsia="宋体" w:hAnsi="Times New Roman" w:cs="Times New Roman" w:hint="eastAsia"/>
          <w:color w:val="000000" w:themeColor="text1"/>
          <w:szCs w:val="21"/>
        </w:rPr>
        <w:t>, 2018.</w:t>
      </w:r>
      <w:bookmarkEnd w:id="210"/>
    </w:p>
    <w:p w14:paraId="6771008C"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11" w:name="_Ref1302"/>
      <w:r>
        <w:rPr>
          <w:rFonts w:ascii="Times New Roman" w:eastAsia="宋体" w:hAnsi="Times New Roman" w:cs="Times New Roman" w:hint="eastAsia"/>
          <w:color w:val="000000" w:themeColor="text1"/>
          <w:szCs w:val="21"/>
        </w:rPr>
        <w:t>戴伟</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马明栋</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王得玉</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w:t>
      </w:r>
      <w:r>
        <w:rPr>
          <w:rFonts w:ascii="Times New Roman" w:eastAsia="宋体" w:hAnsi="Times New Roman" w:cs="Times New Roman" w:hint="eastAsia"/>
          <w:color w:val="000000" w:themeColor="text1"/>
          <w:szCs w:val="21"/>
        </w:rPr>
        <w:t>Nginx</w:t>
      </w:r>
      <w:r>
        <w:rPr>
          <w:rFonts w:ascii="Times New Roman" w:eastAsia="宋体" w:hAnsi="Times New Roman" w:cs="Times New Roman" w:hint="eastAsia"/>
          <w:color w:val="000000" w:themeColor="text1"/>
          <w:szCs w:val="21"/>
        </w:rPr>
        <w:t>的负载均衡技术研究与优化</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计算机技术与发展</w:t>
      </w:r>
      <w:r>
        <w:rPr>
          <w:rFonts w:ascii="Times New Roman" w:eastAsia="宋体" w:hAnsi="Times New Roman" w:cs="Times New Roman" w:hint="eastAsia"/>
          <w:color w:val="000000" w:themeColor="text1"/>
          <w:szCs w:val="21"/>
        </w:rPr>
        <w:t>, 2019, 29(3): 77-80.</w:t>
      </w:r>
      <w:bookmarkEnd w:id="211"/>
    </w:p>
    <w:p w14:paraId="752EDC6A"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12" w:name="_Ref1524"/>
      <w:bookmarkStart w:id="213" w:name="_Ref68114290"/>
      <w:proofErr w:type="gramStart"/>
      <w:r>
        <w:rPr>
          <w:rFonts w:ascii="Times New Roman" w:eastAsia="宋体" w:hAnsi="Times New Roman" w:cs="Times New Roman" w:hint="eastAsia"/>
          <w:color w:val="000000" w:themeColor="text1"/>
          <w:szCs w:val="21"/>
        </w:rPr>
        <w:t>晓涵</w:t>
      </w:r>
      <w:proofErr w:type="gramEnd"/>
      <w:r>
        <w:rPr>
          <w:rFonts w:ascii="Times New Roman" w:eastAsia="宋体" w:hAnsi="Times New Roman" w:cs="Times New Roman" w:hint="eastAsia"/>
          <w:color w:val="000000" w:themeColor="text1"/>
          <w:szCs w:val="21"/>
        </w:rPr>
        <w:t xml:space="preserve">. HTTP </w:t>
      </w:r>
      <w:r>
        <w:rPr>
          <w:rFonts w:ascii="Times New Roman" w:eastAsia="宋体" w:hAnsi="Times New Roman" w:cs="Times New Roman" w:hint="eastAsia"/>
          <w:color w:val="000000" w:themeColor="text1"/>
          <w:szCs w:val="21"/>
        </w:rPr>
        <w:t>协议揭秘</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计算机与网络</w:t>
      </w:r>
      <w:r>
        <w:rPr>
          <w:rFonts w:ascii="Times New Roman" w:eastAsia="宋体" w:hAnsi="Times New Roman" w:cs="Times New Roman" w:hint="eastAsia"/>
          <w:color w:val="000000" w:themeColor="text1"/>
          <w:szCs w:val="21"/>
        </w:rPr>
        <w:t>, 2017, 1.</w:t>
      </w:r>
      <w:bookmarkEnd w:id="212"/>
    </w:p>
    <w:p w14:paraId="21CABB61"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14" w:name="_Ref1563"/>
      <w:r>
        <w:rPr>
          <w:rFonts w:ascii="Times New Roman" w:eastAsia="宋体" w:hAnsi="Times New Roman" w:cs="Times New Roman" w:hint="eastAsia"/>
          <w:color w:val="000000" w:themeColor="text1"/>
          <w:szCs w:val="21"/>
        </w:rPr>
        <w:t>李</w:t>
      </w:r>
      <w:proofErr w:type="gramStart"/>
      <w:r>
        <w:rPr>
          <w:rFonts w:ascii="Times New Roman" w:eastAsia="宋体" w:hAnsi="Times New Roman" w:cs="Times New Roman" w:hint="eastAsia"/>
          <w:color w:val="000000" w:themeColor="text1"/>
          <w:szCs w:val="21"/>
        </w:rPr>
        <w:t>淑敬</w:t>
      </w:r>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孙楠</w:t>
      </w:r>
      <w:r>
        <w:rPr>
          <w:rFonts w:ascii="Times New Roman" w:eastAsia="宋体" w:hAnsi="Times New Roman" w:cs="Times New Roman" w:hint="eastAsia"/>
          <w:color w:val="000000" w:themeColor="text1"/>
          <w:szCs w:val="21"/>
        </w:rPr>
        <w:t xml:space="preserve">, </w:t>
      </w:r>
      <w:proofErr w:type="gramStart"/>
      <w:r>
        <w:rPr>
          <w:rFonts w:ascii="Times New Roman" w:eastAsia="宋体" w:hAnsi="Times New Roman" w:cs="Times New Roman" w:hint="eastAsia"/>
          <w:color w:val="000000" w:themeColor="text1"/>
          <w:szCs w:val="21"/>
        </w:rPr>
        <w:t>柴文君</w:t>
      </w:r>
      <w:proofErr w:type="gramEnd"/>
      <w:r>
        <w:rPr>
          <w:rFonts w:ascii="Times New Roman" w:eastAsia="宋体" w:hAnsi="Times New Roman" w:cs="Times New Roman" w:hint="eastAsia"/>
          <w:color w:val="000000" w:themeColor="text1"/>
          <w:szCs w:val="21"/>
        </w:rPr>
        <w:t>等</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w:t>
      </w:r>
      <w:r>
        <w:rPr>
          <w:rFonts w:ascii="Times New Roman" w:eastAsia="宋体" w:hAnsi="Times New Roman" w:cs="Times New Roman" w:hint="eastAsia"/>
          <w:color w:val="000000" w:themeColor="text1"/>
          <w:szCs w:val="21"/>
        </w:rPr>
        <w:t>WebSocket</w:t>
      </w:r>
      <w:r>
        <w:rPr>
          <w:rFonts w:ascii="Times New Roman" w:eastAsia="宋体" w:hAnsi="Times New Roman" w:cs="Times New Roman" w:hint="eastAsia"/>
          <w:color w:val="000000" w:themeColor="text1"/>
          <w:szCs w:val="21"/>
        </w:rPr>
        <w:t>服务型机器人远程交互的开发</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西安文理学院学报：自然科学版</w:t>
      </w:r>
      <w:r>
        <w:rPr>
          <w:rFonts w:ascii="Times New Roman" w:eastAsia="宋体" w:hAnsi="Times New Roman" w:cs="Times New Roman" w:hint="eastAsia"/>
          <w:color w:val="000000" w:themeColor="text1"/>
          <w:szCs w:val="21"/>
        </w:rPr>
        <w:t xml:space="preserve">, 2021, 24(1): 52-58. </w:t>
      </w:r>
      <w:bookmarkEnd w:id="213"/>
      <w:bookmarkEnd w:id="214"/>
    </w:p>
    <w:p w14:paraId="79834F3A" w14:textId="77777777" w:rsidR="005D4DFB" w:rsidRDefault="00853CF7">
      <w:pPr>
        <w:pStyle w:val="af6"/>
        <w:numPr>
          <w:ilvl w:val="0"/>
          <w:numId w:val="3"/>
        </w:numPr>
        <w:spacing w:line="380" w:lineRule="exact"/>
        <w:ind w:firstLineChars="0"/>
        <w:rPr>
          <w:rFonts w:ascii="Times New Roman" w:eastAsia="宋体" w:hAnsi="Times New Roman" w:cs="Times New Roman"/>
          <w:color w:val="0000FF"/>
          <w:szCs w:val="21"/>
        </w:rPr>
      </w:pPr>
      <w:bookmarkStart w:id="215" w:name="_Ref68114262"/>
      <w:r>
        <w:rPr>
          <w:rFonts w:ascii="Times New Roman" w:eastAsia="宋体" w:hAnsi="Times New Roman" w:cs="Times New Roman" w:hint="eastAsia"/>
          <w:color w:val="0000FF"/>
          <w:szCs w:val="21"/>
        </w:rPr>
        <w:t>唐斌斌</w:t>
      </w:r>
      <w:r>
        <w:rPr>
          <w:rFonts w:ascii="Times New Roman" w:eastAsia="宋体" w:hAnsi="Times New Roman" w:cs="Times New Roman" w:hint="eastAsia"/>
          <w:color w:val="0000FF"/>
          <w:szCs w:val="21"/>
        </w:rPr>
        <w:t xml:space="preserve">, </w:t>
      </w:r>
      <w:r>
        <w:rPr>
          <w:rFonts w:ascii="Times New Roman" w:eastAsia="宋体" w:hAnsi="Times New Roman" w:cs="Times New Roman" w:hint="eastAsia"/>
          <w:color w:val="0000FF"/>
          <w:szCs w:val="21"/>
        </w:rPr>
        <w:t>叶奕</w:t>
      </w:r>
      <w:r>
        <w:rPr>
          <w:rFonts w:ascii="Times New Roman" w:eastAsia="宋体" w:hAnsi="Times New Roman" w:cs="Times New Roman" w:hint="eastAsia"/>
          <w:color w:val="0000FF"/>
          <w:szCs w:val="21"/>
        </w:rPr>
        <w:t xml:space="preserve">. Vue. </w:t>
      </w:r>
      <w:proofErr w:type="spellStart"/>
      <w:r>
        <w:rPr>
          <w:rFonts w:ascii="Times New Roman" w:eastAsia="宋体" w:hAnsi="Times New Roman" w:cs="Times New Roman" w:hint="eastAsia"/>
          <w:color w:val="0000FF"/>
          <w:szCs w:val="21"/>
        </w:rPr>
        <w:t>js</w:t>
      </w:r>
      <w:proofErr w:type="spellEnd"/>
      <w:r>
        <w:rPr>
          <w:rFonts w:ascii="Times New Roman" w:eastAsia="宋体" w:hAnsi="Times New Roman" w:cs="Times New Roman" w:hint="eastAsia"/>
          <w:color w:val="0000FF"/>
          <w:szCs w:val="21"/>
        </w:rPr>
        <w:t>在前端开发应用中的性能影响研究</w:t>
      </w:r>
      <w:r>
        <w:rPr>
          <w:rFonts w:ascii="Times New Roman" w:eastAsia="宋体" w:hAnsi="Times New Roman" w:cs="Times New Roman" w:hint="eastAsia"/>
          <w:color w:val="0000FF"/>
          <w:szCs w:val="21"/>
        </w:rPr>
        <w:t xml:space="preserve">[J]. </w:t>
      </w:r>
      <w:r>
        <w:rPr>
          <w:rFonts w:ascii="Times New Roman" w:eastAsia="宋体" w:hAnsi="Times New Roman" w:cs="Times New Roman" w:hint="eastAsia"/>
          <w:color w:val="0000FF"/>
          <w:szCs w:val="21"/>
        </w:rPr>
        <w:t>电子制作</w:t>
      </w:r>
      <w:r>
        <w:rPr>
          <w:rFonts w:ascii="Times New Roman" w:eastAsia="宋体" w:hAnsi="Times New Roman" w:cs="Times New Roman" w:hint="eastAsia"/>
          <w:color w:val="0000FF"/>
          <w:szCs w:val="21"/>
        </w:rPr>
        <w:t xml:space="preserve">, 2020(10): 49-50+59. </w:t>
      </w:r>
      <w:bookmarkEnd w:id="215"/>
    </w:p>
    <w:p w14:paraId="3D835FDA"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bookmarkStart w:id="216" w:name="_Ref68113419"/>
      <w:r>
        <w:rPr>
          <w:rFonts w:ascii="Times New Roman" w:eastAsia="宋体" w:hAnsi="Times New Roman" w:cs="Times New Roman" w:hint="eastAsia"/>
          <w:color w:val="000000" w:themeColor="text1"/>
          <w:szCs w:val="21"/>
        </w:rPr>
        <w:t>黄达文</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方芃</w:t>
      </w:r>
      <w:proofErr w:type="gramStart"/>
      <w:r>
        <w:rPr>
          <w:rFonts w:ascii="Times New Roman" w:eastAsia="宋体" w:hAnsi="Times New Roman" w:cs="Times New Roman" w:hint="eastAsia"/>
          <w:color w:val="000000" w:themeColor="text1"/>
          <w:szCs w:val="21"/>
        </w:rPr>
        <w:t>岚</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w:t>
      </w:r>
      <w:proofErr w:type="spellStart"/>
      <w:r>
        <w:rPr>
          <w:rFonts w:ascii="Times New Roman" w:eastAsia="宋体" w:hAnsi="Times New Roman" w:cs="Times New Roman" w:hint="eastAsia"/>
          <w:color w:val="000000" w:themeColor="text1"/>
          <w:szCs w:val="21"/>
        </w:rPr>
        <w:t>XGBoost</w:t>
      </w:r>
      <w:proofErr w:type="spellEnd"/>
      <w:r>
        <w:rPr>
          <w:rFonts w:ascii="Times New Roman" w:eastAsia="宋体" w:hAnsi="Times New Roman" w:cs="Times New Roman" w:hint="eastAsia"/>
          <w:color w:val="000000" w:themeColor="text1"/>
          <w:szCs w:val="21"/>
        </w:rPr>
        <w:t>算法的用电电量预测的实践应用</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现代信息科技</w:t>
      </w:r>
      <w:r>
        <w:rPr>
          <w:rFonts w:ascii="Times New Roman" w:eastAsia="宋体" w:hAnsi="Times New Roman" w:cs="Times New Roman" w:hint="eastAsia"/>
          <w:color w:val="000000" w:themeColor="text1"/>
          <w:szCs w:val="21"/>
        </w:rPr>
        <w:t xml:space="preserve">, 2017, 1(04): 10-12. </w:t>
      </w:r>
      <w:bookmarkEnd w:id="216"/>
    </w:p>
    <w:p w14:paraId="74010ABB"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proofErr w:type="gramStart"/>
      <w:r>
        <w:rPr>
          <w:rFonts w:ascii="Times New Roman" w:eastAsia="宋体" w:hAnsi="Times New Roman" w:cs="Times New Roman" w:hint="eastAsia"/>
          <w:color w:val="000000" w:themeColor="text1"/>
          <w:szCs w:val="21"/>
        </w:rPr>
        <w:t>顾桐</w:t>
      </w:r>
      <w:r>
        <w:rPr>
          <w:rFonts w:ascii="Times New Roman" w:eastAsia="宋体" w:hAnsi="Times New Roman" w:cs="Times New Roman" w:hint="eastAsia"/>
          <w:color w:val="000000" w:themeColor="text1"/>
          <w:szCs w:val="21"/>
        </w:rPr>
        <w:t>,</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许国良</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李万林</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李家</w:t>
      </w:r>
      <w:proofErr w:type="gramStart"/>
      <w:r>
        <w:rPr>
          <w:rFonts w:ascii="Times New Roman" w:eastAsia="宋体" w:hAnsi="Times New Roman" w:cs="Times New Roman" w:hint="eastAsia"/>
          <w:color w:val="000000" w:themeColor="text1"/>
          <w:szCs w:val="21"/>
        </w:rPr>
        <w:t>浩</w:t>
      </w:r>
      <w:proofErr w:type="gramEnd"/>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王志愿</w:t>
      </w:r>
      <w:r>
        <w:rPr>
          <w:rFonts w:ascii="Times New Roman" w:eastAsia="宋体" w:hAnsi="Times New Roman" w:cs="Times New Roman" w:hint="eastAsia"/>
          <w:color w:val="000000" w:themeColor="text1"/>
          <w:szCs w:val="21"/>
        </w:rPr>
        <w:t xml:space="preserve">, </w:t>
      </w:r>
      <w:proofErr w:type="gramStart"/>
      <w:r>
        <w:rPr>
          <w:rFonts w:ascii="Times New Roman" w:eastAsia="宋体" w:hAnsi="Times New Roman" w:cs="Times New Roman" w:hint="eastAsia"/>
          <w:color w:val="000000" w:themeColor="text1"/>
          <w:szCs w:val="21"/>
        </w:rPr>
        <w:t>雒</w:t>
      </w:r>
      <w:proofErr w:type="gramEnd"/>
      <w:r>
        <w:rPr>
          <w:rFonts w:ascii="Times New Roman" w:eastAsia="宋体" w:hAnsi="Times New Roman" w:cs="Times New Roman" w:hint="eastAsia"/>
          <w:color w:val="000000" w:themeColor="text1"/>
          <w:szCs w:val="21"/>
        </w:rPr>
        <w:t>江涛</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hint="eastAsia"/>
          <w:color w:val="000000" w:themeColor="text1"/>
          <w:szCs w:val="21"/>
        </w:rPr>
        <w:t>基于集成</w:t>
      </w:r>
      <w:proofErr w:type="spellStart"/>
      <w:r>
        <w:rPr>
          <w:rFonts w:ascii="Times New Roman" w:eastAsia="宋体" w:hAnsi="Times New Roman" w:cs="Times New Roman" w:hint="eastAsia"/>
          <w:color w:val="000000" w:themeColor="text1"/>
          <w:szCs w:val="21"/>
        </w:rPr>
        <w:t>LightGBM</w:t>
      </w:r>
      <w:proofErr w:type="spellEnd"/>
      <w:r>
        <w:rPr>
          <w:rFonts w:ascii="Times New Roman" w:eastAsia="宋体" w:hAnsi="Times New Roman" w:cs="Times New Roman" w:hint="eastAsia"/>
          <w:color w:val="000000" w:themeColor="text1"/>
          <w:szCs w:val="21"/>
        </w:rPr>
        <w:t>和贝叶斯优化策略的房价智能评估模型</w:t>
      </w:r>
      <w:r>
        <w:rPr>
          <w:rFonts w:ascii="Times New Roman" w:eastAsia="宋体" w:hAnsi="Times New Roman" w:cs="Times New Roman" w:hint="eastAsia"/>
          <w:color w:val="000000" w:themeColor="text1"/>
          <w:szCs w:val="21"/>
        </w:rPr>
        <w:t xml:space="preserve">[J]. </w:t>
      </w:r>
      <w:r>
        <w:rPr>
          <w:rFonts w:ascii="Times New Roman" w:eastAsia="宋体" w:hAnsi="Times New Roman" w:cs="Times New Roman" w:hint="eastAsia"/>
          <w:color w:val="000000" w:themeColor="text1"/>
          <w:szCs w:val="21"/>
        </w:rPr>
        <w:t>计算机应用</w:t>
      </w:r>
      <w:r>
        <w:rPr>
          <w:rFonts w:ascii="Times New Roman" w:eastAsia="宋体" w:hAnsi="Times New Roman" w:cs="Times New Roman" w:hint="eastAsia"/>
          <w:color w:val="000000" w:themeColor="text1"/>
          <w:szCs w:val="21"/>
        </w:rPr>
        <w:t xml:space="preserve">, 2020, 40(09): 2762-2767. </w:t>
      </w:r>
    </w:p>
    <w:p w14:paraId="67058E49" w14:textId="77777777" w:rsidR="005D4DFB" w:rsidRDefault="00853CF7">
      <w:pPr>
        <w:pStyle w:val="af6"/>
        <w:numPr>
          <w:ilvl w:val="0"/>
          <w:numId w:val="3"/>
        </w:numPr>
        <w:spacing w:line="380" w:lineRule="exact"/>
        <w:ind w:firstLineChars="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Blanchard Antoine, </w:t>
      </w:r>
      <w:proofErr w:type="spellStart"/>
      <w:r>
        <w:rPr>
          <w:rFonts w:ascii="Times New Roman" w:eastAsia="宋体" w:hAnsi="Times New Roman" w:cs="Times New Roman" w:hint="eastAsia"/>
          <w:color w:val="000000" w:themeColor="text1"/>
          <w:szCs w:val="21"/>
        </w:rPr>
        <w:t>Sapsis</w:t>
      </w:r>
      <w:proofErr w:type="spellEnd"/>
      <w:r>
        <w:rPr>
          <w:rFonts w:ascii="Times New Roman" w:eastAsia="宋体" w:hAnsi="Times New Roman" w:cs="Times New Roman" w:hint="eastAsia"/>
          <w:color w:val="000000" w:themeColor="text1"/>
          <w:szCs w:val="21"/>
        </w:rPr>
        <w:t xml:space="preserve"> </w:t>
      </w:r>
      <w:proofErr w:type="spellStart"/>
      <w:r>
        <w:rPr>
          <w:rFonts w:ascii="Times New Roman" w:eastAsia="宋体" w:hAnsi="Times New Roman" w:cs="Times New Roman" w:hint="eastAsia"/>
          <w:color w:val="000000" w:themeColor="text1"/>
          <w:szCs w:val="21"/>
        </w:rPr>
        <w:t>Themistoklis</w:t>
      </w:r>
      <w:proofErr w:type="spellEnd"/>
      <w:r>
        <w:rPr>
          <w:rFonts w:ascii="Times New Roman" w:eastAsia="宋体" w:hAnsi="Times New Roman" w:cs="Times New Roman" w:hint="eastAsia"/>
          <w:color w:val="000000" w:themeColor="text1"/>
          <w:szCs w:val="21"/>
        </w:rPr>
        <w:t xml:space="preserve">. Bayesian optimization with output-weighted optimal sampling[J]. Journal of Computational Physics, 2021, 425. </w:t>
      </w:r>
    </w:p>
    <w:p w14:paraId="5B306527" w14:textId="77777777" w:rsidR="005D4DFB" w:rsidRDefault="00853CF7">
      <w:pPr>
        <w:pStyle w:val="af6"/>
        <w:spacing w:line="380" w:lineRule="exact"/>
        <w:ind w:firstLineChars="0" w:firstLine="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 xml:space="preserve"> </w:t>
      </w:r>
    </w:p>
    <w:p w14:paraId="6AA572D1" w14:textId="77777777" w:rsidR="005D4DFB" w:rsidRDefault="005D4DFB">
      <w:pPr>
        <w:rPr>
          <w:color w:val="000000" w:themeColor="text1"/>
        </w:rPr>
      </w:pPr>
    </w:p>
    <w:p w14:paraId="0B4DD56D" w14:textId="77777777" w:rsidR="005D4DFB" w:rsidRDefault="005D4DFB">
      <w:pPr>
        <w:rPr>
          <w:color w:val="000000" w:themeColor="text1"/>
        </w:rPr>
        <w:sectPr w:rsidR="005D4DFB">
          <w:headerReference w:type="default" r:id="rId587"/>
          <w:pgSz w:w="11906" w:h="16838"/>
          <w:pgMar w:top="1701" w:right="1418" w:bottom="1418" w:left="1418" w:header="907" w:footer="851" w:gutter="567"/>
          <w:cols w:space="425"/>
          <w:docGrid w:linePitch="312"/>
        </w:sectPr>
      </w:pPr>
    </w:p>
    <w:p w14:paraId="44017444" w14:textId="77777777" w:rsidR="005D4DFB" w:rsidRDefault="005D4DFB">
      <w:pPr>
        <w:spacing w:line="400" w:lineRule="exact"/>
        <w:jc w:val="center"/>
        <w:rPr>
          <w:rFonts w:ascii="Times New Roman" w:hAnsi="Times New Roman" w:cs="Times New Roman"/>
          <w:color w:val="000000" w:themeColor="text1"/>
        </w:rPr>
      </w:pPr>
    </w:p>
    <w:p w14:paraId="06D61AFD" w14:textId="77777777" w:rsidR="005D4DFB" w:rsidRDefault="00853CF7">
      <w:pPr>
        <w:pStyle w:val="1"/>
        <w:numPr>
          <w:ilvl w:val="0"/>
          <w:numId w:val="0"/>
        </w:numPr>
        <w:rPr>
          <w:color w:val="000000" w:themeColor="text1"/>
        </w:rPr>
      </w:pPr>
      <w:bookmarkStart w:id="217" w:name="_Toc68539046"/>
      <w:bookmarkStart w:id="218" w:name="_Toc125207209"/>
      <w:r>
        <w:rPr>
          <w:color w:val="000000" w:themeColor="text1"/>
        </w:rPr>
        <w:t>附</w:t>
      </w:r>
      <w:r>
        <w:rPr>
          <w:color w:val="000000" w:themeColor="text1"/>
        </w:rPr>
        <w:t xml:space="preserve">    </w:t>
      </w:r>
      <w:r>
        <w:rPr>
          <w:color w:val="000000" w:themeColor="text1"/>
        </w:rPr>
        <w:t>录</w:t>
      </w:r>
      <w:bookmarkEnd w:id="217"/>
      <w:bookmarkEnd w:id="218"/>
    </w:p>
    <w:p w14:paraId="5ED61DEC" w14:textId="77777777" w:rsidR="005D4DFB" w:rsidRDefault="005D4DFB">
      <w:pPr>
        <w:spacing w:line="400" w:lineRule="exact"/>
        <w:jc w:val="center"/>
        <w:rPr>
          <w:rFonts w:ascii="Times New Roman" w:hAnsi="Times New Roman" w:cs="Times New Roman"/>
          <w:color w:val="000000" w:themeColor="text1"/>
        </w:rPr>
      </w:pPr>
    </w:p>
    <w:p w14:paraId="5746C18C" w14:textId="77777777" w:rsidR="005D4DFB" w:rsidRDefault="00853CF7">
      <w:pPr>
        <w:pStyle w:val="2"/>
        <w:rPr>
          <w:color w:val="000000" w:themeColor="text1"/>
        </w:rPr>
      </w:pPr>
      <w:bookmarkStart w:id="219" w:name="_Toc68539047"/>
      <w:bookmarkStart w:id="220" w:name="_Toc125207210"/>
      <w:r>
        <w:rPr>
          <w:color w:val="000000" w:themeColor="text1"/>
        </w:rPr>
        <w:t xml:space="preserve">A. </w:t>
      </w:r>
      <w:r>
        <w:rPr>
          <w:color w:val="000000" w:themeColor="text1"/>
        </w:rPr>
        <w:t>作者在攻读学位期间申请的专利目录</w:t>
      </w:r>
      <w:bookmarkEnd w:id="219"/>
      <w:bookmarkEnd w:id="220"/>
    </w:p>
    <w:p w14:paraId="507BF764" w14:textId="77777777" w:rsidR="005D4DFB" w:rsidRDefault="00853CF7">
      <w:pPr>
        <w:spacing w:line="400" w:lineRule="exact"/>
        <w:ind w:left="517" w:hangingChars="246" w:hanging="517"/>
        <w:rPr>
          <w:rFonts w:ascii="Times New Roman" w:eastAsia="宋体" w:hAnsi="Times New Roman" w:cs="Times New Roman"/>
          <w:color w:val="0000FF"/>
        </w:rPr>
      </w:pPr>
      <w:r>
        <w:rPr>
          <w:rFonts w:ascii="Times New Roman" w:eastAsia="宋体" w:hAnsi="Times New Roman" w:cs="Times New Roman"/>
          <w:color w:val="0000FF"/>
        </w:rPr>
        <w:t xml:space="preserve">[1]  </w:t>
      </w:r>
      <w:r>
        <w:rPr>
          <w:rFonts w:ascii="Times New Roman" w:eastAsia="宋体" w:hAnsi="Times New Roman" w:cs="Times New Roman" w:hint="eastAsia"/>
          <w:color w:val="0000FF"/>
        </w:rPr>
        <w:t>重庆大学</w:t>
      </w:r>
      <w:r>
        <w:rPr>
          <w:rFonts w:ascii="Times New Roman" w:eastAsia="宋体" w:hAnsi="Times New Roman" w:cs="Times New Roman" w:hint="eastAsia"/>
          <w:color w:val="0000FF"/>
        </w:rPr>
        <w:t xml:space="preserve">. </w:t>
      </w:r>
      <w:r>
        <w:rPr>
          <w:rFonts w:ascii="Times New Roman" w:eastAsia="宋体" w:hAnsi="Times New Roman" w:cs="Times New Roman" w:hint="eastAsia"/>
          <w:color w:val="0000FF"/>
        </w:rPr>
        <w:t>一种小型密闭空间温湿</w:t>
      </w:r>
      <w:proofErr w:type="gramStart"/>
      <w:r>
        <w:rPr>
          <w:rFonts w:ascii="Times New Roman" w:eastAsia="宋体" w:hAnsi="Times New Roman" w:cs="Times New Roman" w:hint="eastAsia"/>
          <w:color w:val="0000FF"/>
        </w:rPr>
        <w:t>度预测</w:t>
      </w:r>
      <w:proofErr w:type="gramEnd"/>
      <w:r>
        <w:rPr>
          <w:rFonts w:ascii="Times New Roman" w:eastAsia="宋体" w:hAnsi="Times New Roman" w:cs="Times New Roman" w:hint="eastAsia"/>
          <w:color w:val="0000FF"/>
        </w:rPr>
        <w:t>及反向优化方法</w:t>
      </w:r>
      <w:r>
        <w:rPr>
          <w:rFonts w:ascii="Times New Roman" w:eastAsia="宋体" w:hAnsi="Times New Roman" w:cs="Times New Roman" w:hint="eastAsia"/>
          <w:color w:val="0000FF"/>
        </w:rPr>
        <w:t>:CN202011598215.X[P]. 2021-10-01.</w:t>
      </w:r>
    </w:p>
    <w:p w14:paraId="3ECEA7DF" w14:textId="77777777" w:rsidR="005D4DFB" w:rsidRDefault="00853CF7">
      <w:pPr>
        <w:spacing w:line="400" w:lineRule="exact"/>
        <w:ind w:left="517" w:hangingChars="246" w:hanging="517"/>
        <w:rPr>
          <w:rFonts w:ascii="Times New Roman" w:eastAsia="宋体" w:hAnsi="Times New Roman" w:cs="Times New Roman"/>
          <w:color w:val="0000FF"/>
        </w:rPr>
      </w:pPr>
      <w:r>
        <w:rPr>
          <w:rFonts w:ascii="Times New Roman" w:eastAsia="宋体" w:hAnsi="Times New Roman" w:cs="Times New Roman"/>
          <w:color w:val="0000FF"/>
        </w:rPr>
        <w:t>[</w:t>
      </w:r>
      <w:r>
        <w:rPr>
          <w:rFonts w:ascii="Times New Roman" w:eastAsia="宋体" w:hAnsi="Times New Roman" w:cs="Times New Roman" w:hint="eastAsia"/>
          <w:color w:val="0000FF"/>
        </w:rPr>
        <w:t>2</w:t>
      </w:r>
      <w:r>
        <w:rPr>
          <w:rFonts w:ascii="Times New Roman" w:eastAsia="宋体" w:hAnsi="Times New Roman" w:cs="Times New Roman"/>
          <w:color w:val="0000FF"/>
        </w:rPr>
        <w:t xml:space="preserve">]  </w:t>
      </w:r>
      <w:r>
        <w:rPr>
          <w:rFonts w:ascii="Times New Roman" w:eastAsia="宋体" w:hAnsi="Times New Roman" w:cs="Times New Roman"/>
          <w:color w:val="0000FF"/>
        </w:rPr>
        <w:t>柴毅</w:t>
      </w:r>
      <w:r>
        <w:rPr>
          <w:rFonts w:ascii="Times New Roman" w:eastAsia="宋体" w:hAnsi="Times New Roman" w:cs="Times New Roman" w:hint="eastAsia"/>
          <w:color w:val="0000FF"/>
        </w:rPr>
        <w:t>，张可，贾建伟</w:t>
      </w:r>
      <w:r>
        <w:rPr>
          <w:rFonts w:ascii="Times New Roman" w:eastAsia="宋体" w:hAnsi="Times New Roman" w:cs="Times New Roman" w:hint="eastAsia"/>
          <w:color w:val="0000FF"/>
        </w:rPr>
        <w:t xml:space="preserve">. </w:t>
      </w:r>
      <w:r>
        <w:rPr>
          <w:rFonts w:ascii="Times New Roman" w:eastAsia="宋体" w:hAnsi="Times New Roman" w:cs="Times New Roman" w:hint="eastAsia"/>
          <w:color w:val="0000FF"/>
        </w:rPr>
        <w:t>一种小型密闭空间温湿</w:t>
      </w:r>
      <w:proofErr w:type="gramStart"/>
      <w:r>
        <w:rPr>
          <w:rFonts w:ascii="Times New Roman" w:eastAsia="宋体" w:hAnsi="Times New Roman" w:cs="Times New Roman" w:hint="eastAsia"/>
          <w:color w:val="0000FF"/>
        </w:rPr>
        <w:t>度预测</w:t>
      </w:r>
      <w:proofErr w:type="gramEnd"/>
      <w:r>
        <w:rPr>
          <w:rFonts w:ascii="Times New Roman" w:eastAsia="宋体" w:hAnsi="Times New Roman" w:cs="Times New Roman" w:hint="eastAsia"/>
          <w:color w:val="0000FF"/>
        </w:rPr>
        <w:t>及反向优化方法</w:t>
      </w:r>
      <w:r>
        <w:rPr>
          <w:rFonts w:ascii="Times New Roman" w:eastAsia="宋体" w:hAnsi="Times New Roman" w:cs="Times New Roman" w:hint="eastAsia"/>
          <w:color w:val="0000FF"/>
        </w:rPr>
        <w:t>: CN202011598215. X[P].  2021-10-01.</w:t>
      </w:r>
    </w:p>
    <w:p w14:paraId="190AE91C" w14:textId="77777777" w:rsidR="005D4DFB" w:rsidRDefault="00853CF7">
      <w:pPr>
        <w:pStyle w:val="2"/>
        <w:rPr>
          <w:color w:val="000000" w:themeColor="text1"/>
        </w:rPr>
      </w:pPr>
      <w:bookmarkStart w:id="221" w:name="_Toc68539048"/>
      <w:bookmarkStart w:id="222" w:name="_Toc125207211"/>
      <w:r>
        <w:rPr>
          <w:color w:val="000000" w:themeColor="text1"/>
        </w:rPr>
        <w:t xml:space="preserve">B. </w:t>
      </w:r>
      <w:r>
        <w:rPr>
          <w:color w:val="000000" w:themeColor="text1"/>
        </w:rPr>
        <w:t>作者在攻读学位期间参加的科研项目目录</w:t>
      </w:r>
      <w:bookmarkEnd w:id="221"/>
      <w:bookmarkEnd w:id="222"/>
    </w:p>
    <w:p w14:paraId="529D9B81" w14:textId="77777777" w:rsidR="005D4DFB" w:rsidRDefault="00853CF7">
      <w:pPr>
        <w:widowControl/>
        <w:jc w:val="left"/>
        <w:rPr>
          <w:rFonts w:ascii="Times New Roman" w:hAnsi="Times New Roman" w:cs="Times New Roman"/>
          <w:color w:val="000000" w:themeColor="text1"/>
        </w:rPr>
      </w:pPr>
      <w:r>
        <w:rPr>
          <w:rFonts w:ascii="Times New Roman" w:hAnsi="Times New Roman" w:cs="Times New Roman"/>
          <w:color w:val="000000" w:themeColor="text1"/>
        </w:rPr>
        <w:br w:type="page"/>
      </w:r>
    </w:p>
    <w:p w14:paraId="036396E2" w14:textId="77777777" w:rsidR="005D4DFB" w:rsidRDefault="00853CF7">
      <w:pPr>
        <w:pStyle w:val="2"/>
        <w:rPr>
          <w:color w:val="000000" w:themeColor="text1"/>
        </w:rPr>
      </w:pPr>
      <w:bookmarkStart w:id="223" w:name="_Toc68539049"/>
      <w:bookmarkStart w:id="224" w:name="_Hlk8386390"/>
      <w:bookmarkStart w:id="225" w:name="_Toc125207212"/>
      <w:r>
        <w:rPr>
          <w:rFonts w:hint="eastAsia"/>
          <w:color w:val="000000" w:themeColor="text1"/>
        </w:rPr>
        <w:lastRenderedPageBreak/>
        <w:t>C.</w:t>
      </w:r>
      <w:r>
        <w:rPr>
          <w:color w:val="000000" w:themeColor="text1"/>
        </w:rPr>
        <w:t xml:space="preserve"> </w:t>
      </w:r>
      <w:r>
        <w:rPr>
          <w:color w:val="000000" w:themeColor="text1"/>
        </w:rPr>
        <w:t>学位论文数据集</w:t>
      </w:r>
      <w:bookmarkEnd w:id="223"/>
      <w:bookmarkEnd w:id="224"/>
      <w:bookmarkEnd w:id="225"/>
    </w:p>
    <w:p w14:paraId="1EA0089D" w14:textId="77777777" w:rsidR="005D4DFB" w:rsidRDefault="005D4DFB">
      <w:pPr>
        <w:spacing w:line="400" w:lineRule="exact"/>
        <w:rPr>
          <w:rFonts w:ascii="Times New Roman" w:hAnsi="Times New Roman" w:cs="Times New Roman"/>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9"/>
        <w:gridCol w:w="727"/>
        <w:gridCol w:w="1453"/>
        <w:gridCol w:w="1453"/>
        <w:gridCol w:w="726"/>
        <w:gridCol w:w="2182"/>
      </w:tblGrid>
      <w:tr w:rsidR="005D4DFB" w14:paraId="3B575536" w14:textId="77777777">
        <w:trPr>
          <w:trHeight w:val="540"/>
        </w:trPr>
        <w:tc>
          <w:tcPr>
            <w:tcW w:w="2906" w:type="dxa"/>
            <w:gridSpan w:val="2"/>
          </w:tcPr>
          <w:p w14:paraId="7C771E76"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关键词</w:t>
            </w:r>
          </w:p>
        </w:tc>
        <w:tc>
          <w:tcPr>
            <w:tcW w:w="2906" w:type="dxa"/>
            <w:gridSpan w:val="2"/>
          </w:tcPr>
          <w:p w14:paraId="00D89440"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密级</w:t>
            </w:r>
          </w:p>
        </w:tc>
        <w:tc>
          <w:tcPr>
            <w:tcW w:w="2908" w:type="dxa"/>
            <w:gridSpan w:val="2"/>
          </w:tcPr>
          <w:p w14:paraId="0FBC06A3"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中图分类号</w:t>
            </w:r>
          </w:p>
        </w:tc>
      </w:tr>
      <w:tr w:rsidR="005D4DFB" w14:paraId="2BF34160" w14:textId="77777777">
        <w:tc>
          <w:tcPr>
            <w:tcW w:w="2906" w:type="dxa"/>
            <w:gridSpan w:val="2"/>
          </w:tcPr>
          <w:p w14:paraId="206CCE3A" w14:textId="77777777" w:rsidR="005D4DFB" w:rsidRDefault="005D4DFB">
            <w:pPr>
              <w:spacing w:line="380" w:lineRule="exact"/>
              <w:ind w:left="525" w:hangingChars="250" w:hanging="525"/>
              <w:jc w:val="center"/>
              <w:rPr>
                <w:bCs/>
                <w:iCs/>
              </w:rPr>
            </w:pPr>
          </w:p>
        </w:tc>
        <w:tc>
          <w:tcPr>
            <w:tcW w:w="2906" w:type="dxa"/>
            <w:gridSpan w:val="2"/>
            <w:vAlign w:val="center"/>
          </w:tcPr>
          <w:p w14:paraId="09303B86"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公开</w:t>
            </w:r>
          </w:p>
        </w:tc>
        <w:tc>
          <w:tcPr>
            <w:tcW w:w="2908" w:type="dxa"/>
            <w:gridSpan w:val="2"/>
            <w:vAlign w:val="center"/>
          </w:tcPr>
          <w:p w14:paraId="1A683CDA"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P</w:t>
            </w:r>
          </w:p>
        </w:tc>
      </w:tr>
      <w:tr w:rsidR="005D4DFB" w14:paraId="7EC1F6E3" w14:textId="77777777">
        <w:tc>
          <w:tcPr>
            <w:tcW w:w="2179" w:type="dxa"/>
          </w:tcPr>
          <w:p w14:paraId="2E1FD2F9"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学位授予单位名称</w:t>
            </w:r>
          </w:p>
        </w:tc>
        <w:tc>
          <w:tcPr>
            <w:tcW w:w="2180" w:type="dxa"/>
            <w:gridSpan w:val="2"/>
          </w:tcPr>
          <w:p w14:paraId="15ED5ECB"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学位授予单位代码</w:t>
            </w:r>
          </w:p>
        </w:tc>
        <w:tc>
          <w:tcPr>
            <w:tcW w:w="2179" w:type="dxa"/>
            <w:gridSpan w:val="2"/>
          </w:tcPr>
          <w:p w14:paraId="4E5A5E66"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学位类别</w:t>
            </w:r>
          </w:p>
        </w:tc>
        <w:tc>
          <w:tcPr>
            <w:tcW w:w="2182" w:type="dxa"/>
          </w:tcPr>
          <w:p w14:paraId="7BE441EC"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学位级别</w:t>
            </w:r>
          </w:p>
        </w:tc>
      </w:tr>
      <w:tr w:rsidR="005D4DFB" w14:paraId="5CFAF9B5" w14:textId="77777777">
        <w:tc>
          <w:tcPr>
            <w:tcW w:w="2179" w:type="dxa"/>
          </w:tcPr>
          <w:p w14:paraId="722961EA"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重庆大学</w:t>
            </w:r>
          </w:p>
        </w:tc>
        <w:tc>
          <w:tcPr>
            <w:tcW w:w="2180" w:type="dxa"/>
            <w:gridSpan w:val="2"/>
          </w:tcPr>
          <w:p w14:paraId="389E4D29"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10611</w:t>
            </w:r>
          </w:p>
        </w:tc>
        <w:tc>
          <w:tcPr>
            <w:tcW w:w="2179" w:type="dxa"/>
            <w:gridSpan w:val="2"/>
          </w:tcPr>
          <w:p w14:paraId="2C03012D"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专业学位</w:t>
            </w:r>
          </w:p>
        </w:tc>
        <w:tc>
          <w:tcPr>
            <w:tcW w:w="2182" w:type="dxa"/>
          </w:tcPr>
          <w:p w14:paraId="0A50E8AD"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硕士</w:t>
            </w:r>
          </w:p>
        </w:tc>
      </w:tr>
      <w:tr w:rsidR="005D4DFB" w14:paraId="7A488D10" w14:textId="77777777">
        <w:tc>
          <w:tcPr>
            <w:tcW w:w="2906" w:type="dxa"/>
            <w:gridSpan w:val="2"/>
          </w:tcPr>
          <w:p w14:paraId="234A6BD3"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论文题名</w:t>
            </w:r>
          </w:p>
        </w:tc>
        <w:tc>
          <w:tcPr>
            <w:tcW w:w="2906" w:type="dxa"/>
            <w:gridSpan w:val="2"/>
          </w:tcPr>
          <w:p w14:paraId="791733AC"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并列题名</w:t>
            </w:r>
          </w:p>
        </w:tc>
        <w:tc>
          <w:tcPr>
            <w:tcW w:w="2908" w:type="dxa"/>
            <w:gridSpan w:val="2"/>
          </w:tcPr>
          <w:p w14:paraId="0A264C44"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论文语种</w:t>
            </w:r>
          </w:p>
        </w:tc>
      </w:tr>
      <w:tr w:rsidR="005D4DFB" w14:paraId="5E74FDA6" w14:textId="77777777">
        <w:tc>
          <w:tcPr>
            <w:tcW w:w="2906" w:type="dxa"/>
            <w:gridSpan w:val="2"/>
          </w:tcPr>
          <w:p w14:paraId="4C58A023" w14:textId="77777777" w:rsidR="005D4DFB" w:rsidRDefault="005D4DFB">
            <w:pPr>
              <w:spacing w:line="380" w:lineRule="exact"/>
              <w:ind w:left="525" w:hangingChars="250" w:hanging="525"/>
              <w:jc w:val="center"/>
              <w:rPr>
                <w:rFonts w:ascii="Times New Roman" w:eastAsia="宋体" w:hAnsi="Times New Roman" w:cs="Times New Roman"/>
                <w:color w:val="000000" w:themeColor="text1"/>
                <w:szCs w:val="21"/>
              </w:rPr>
            </w:pPr>
          </w:p>
        </w:tc>
        <w:tc>
          <w:tcPr>
            <w:tcW w:w="2906" w:type="dxa"/>
            <w:gridSpan w:val="2"/>
          </w:tcPr>
          <w:p w14:paraId="7F044C55"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无</w:t>
            </w:r>
          </w:p>
        </w:tc>
        <w:tc>
          <w:tcPr>
            <w:tcW w:w="2908" w:type="dxa"/>
            <w:gridSpan w:val="2"/>
          </w:tcPr>
          <w:p w14:paraId="62F14F1D"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中文</w:t>
            </w:r>
          </w:p>
        </w:tc>
      </w:tr>
      <w:tr w:rsidR="005D4DFB" w14:paraId="10B37C92" w14:textId="77777777">
        <w:tc>
          <w:tcPr>
            <w:tcW w:w="2179" w:type="dxa"/>
          </w:tcPr>
          <w:p w14:paraId="4933BBA5"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作者姓名</w:t>
            </w:r>
          </w:p>
        </w:tc>
        <w:tc>
          <w:tcPr>
            <w:tcW w:w="2180" w:type="dxa"/>
            <w:gridSpan w:val="2"/>
          </w:tcPr>
          <w:p w14:paraId="60B289D2"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贾建伟</w:t>
            </w:r>
          </w:p>
        </w:tc>
        <w:tc>
          <w:tcPr>
            <w:tcW w:w="2179" w:type="dxa"/>
            <w:gridSpan w:val="2"/>
          </w:tcPr>
          <w:p w14:paraId="3C5E382C"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学号</w:t>
            </w:r>
          </w:p>
        </w:tc>
        <w:tc>
          <w:tcPr>
            <w:tcW w:w="2182" w:type="dxa"/>
          </w:tcPr>
          <w:p w14:paraId="059DC5A2"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201913131053</w:t>
            </w:r>
          </w:p>
        </w:tc>
      </w:tr>
      <w:tr w:rsidR="005D4DFB" w14:paraId="2B0ADC4C" w14:textId="77777777">
        <w:tc>
          <w:tcPr>
            <w:tcW w:w="4359" w:type="dxa"/>
            <w:gridSpan w:val="3"/>
          </w:tcPr>
          <w:p w14:paraId="50BEA0AA"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培养单位名称</w:t>
            </w:r>
          </w:p>
        </w:tc>
        <w:tc>
          <w:tcPr>
            <w:tcW w:w="4361" w:type="dxa"/>
            <w:gridSpan w:val="3"/>
          </w:tcPr>
          <w:p w14:paraId="3C26795E"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培养单位代码</w:t>
            </w:r>
          </w:p>
        </w:tc>
      </w:tr>
      <w:tr w:rsidR="005D4DFB" w14:paraId="4A3C0505" w14:textId="77777777">
        <w:tc>
          <w:tcPr>
            <w:tcW w:w="4359" w:type="dxa"/>
            <w:gridSpan w:val="3"/>
          </w:tcPr>
          <w:p w14:paraId="5AB21E95"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重庆大学</w:t>
            </w:r>
          </w:p>
        </w:tc>
        <w:tc>
          <w:tcPr>
            <w:tcW w:w="4361" w:type="dxa"/>
            <w:gridSpan w:val="3"/>
          </w:tcPr>
          <w:p w14:paraId="7E4C2533"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10611</w:t>
            </w:r>
          </w:p>
        </w:tc>
      </w:tr>
      <w:tr w:rsidR="005D4DFB" w14:paraId="4283F2C5" w14:textId="77777777">
        <w:tc>
          <w:tcPr>
            <w:tcW w:w="2179" w:type="dxa"/>
          </w:tcPr>
          <w:p w14:paraId="7B997571"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学科专业</w:t>
            </w:r>
          </w:p>
        </w:tc>
        <w:tc>
          <w:tcPr>
            <w:tcW w:w="2180" w:type="dxa"/>
            <w:gridSpan w:val="2"/>
          </w:tcPr>
          <w:p w14:paraId="493B6E14"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研究方向</w:t>
            </w:r>
          </w:p>
        </w:tc>
        <w:tc>
          <w:tcPr>
            <w:tcW w:w="2179" w:type="dxa"/>
            <w:gridSpan w:val="2"/>
          </w:tcPr>
          <w:p w14:paraId="07FAE330"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学制</w:t>
            </w:r>
          </w:p>
        </w:tc>
        <w:tc>
          <w:tcPr>
            <w:tcW w:w="2182" w:type="dxa"/>
          </w:tcPr>
          <w:p w14:paraId="3EEA6DD2"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学位授予年</w:t>
            </w:r>
          </w:p>
        </w:tc>
      </w:tr>
      <w:tr w:rsidR="005D4DFB" w14:paraId="5C5B46C1" w14:textId="77777777">
        <w:tc>
          <w:tcPr>
            <w:tcW w:w="2179" w:type="dxa"/>
          </w:tcPr>
          <w:p w14:paraId="5B055578"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控制工程</w:t>
            </w:r>
          </w:p>
        </w:tc>
        <w:tc>
          <w:tcPr>
            <w:tcW w:w="2180" w:type="dxa"/>
            <w:gridSpan w:val="2"/>
          </w:tcPr>
          <w:p w14:paraId="76ACB7A1" w14:textId="77777777" w:rsidR="005D4DFB" w:rsidRDefault="005D4DFB">
            <w:pPr>
              <w:spacing w:line="380" w:lineRule="exact"/>
              <w:ind w:left="525" w:hangingChars="250" w:hanging="525"/>
              <w:jc w:val="center"/>
              <w:rPr>
                <w:rFonts w:ascii="Times New Roman" w:eastAsia="宋体" w:hAnsi="Times New Roman" w:cs="Times New Roman"/>
                <w:color w:val="000000" w:themeColor="text1"/>
                <w:szCs w:val="21"/>
              </w:rPr>
            </w:pPr>
          </w:p>
        </w:tc>
        <w:tc>
          <w:tcPr>
            <w:tcW w:w="2179" w:type="dxa"/>
            <w:gridSpan w:val="2"/>
          </w:tcPr>
          <w:p w14:paraId="5B0D8FED" w14:textId="77777777" w:rsidR="005D4DFB" w:rsidRDefault="00853CF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3</w:t>
            </w:r>
            <w:r>
              <w:rPr>
                <w:rFonts w:ascii="Times New Roman" w:eastAsia="宋体" w:hAnsi="Times New Roman" w:cs="Times New Roman" w:hint="eastAsia"/>
                <w:color w:val="000000" w:themeColor="text1"/>
                <w:szCs w:val="21"/>
              </w:rPr>
              <w:t>年</w:t>
            </w:r>
          </w:p>
        </w:tc>
        <w:tc>
          <w:tcPr>
            <w:tcW w:w="2182" w:type="dxa"/>
          </w:tcPr>
          <w:p w14:paraId="32575B6E" w14:textId="77777777" w:rsidR="005D4DFB" w:rsidRDefault="005D4DFB">
            <w:pPr>
              <w:spacing w:line="380" w:lineRule="exact"/>
              <w:ind w:left="525" w:hangingChars="250" w:hanging="525"/>
              <w:jc w:val="center"/>
              <w:rPr>
                <w:rFonts w:ascii="Times New Roman" w:eastAsia="宋体" w:hAnsi="Times New Roman" w:cs="Times New Roman"/>
                <w:color w:val="000000" w:themeColor="text1"/>
                <w:szCs w:val="21"/>
              </w:rPr>
            </w:pPr>
          </w:p>
        </w:tc>
      </w:tr>
      <w:tr w:rsidR="005D4DFB" w14:paraId="2426054F" w14:textId="77777777">
        <w:tc>
          <w:tcPr>
            <w:tcW w:w="2179" w:type="dxa"/>
          </w:tcPr>
          <w:p w14:paraId="34B63201"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论文提交日期</w:t>
            </w:r>
          </w:p>
        </w:tc>
        <w:tc>
          <w:tcPr>
            <w:tcW w:w="2180" w:type="dxa"/>
            <w:gridSpan w:val="2"/>
          </w:tcPr>
          <w:p w14:paraId="4CA92CAD" w14:textId="77777777" w:rsidR="005D4DFB" w:rsidRDefault="005D4DFB">
            <w:pPr>
              <w:spacing w:line="380" w:lineRule="exact"/>
              <w:ind w:left="525" w:hangingChars="250" w:hanging="525"/>
              <w:jc w:val="center"/>
              <w:rPr>
                <w:rFonts w:ascii="Times New Roman" w:eastAsia="宋体" w:hAnsi="Times New Roman" w:cs="Times New Roman"/>
                <w:color w:val="000000" w:themeColor="text1"/>
                <w:szCs w:val="21"/>
              </w:rPr>
            </w:pPr>
          </w:p>
        </w:tc>
        <w:tc>
          <w:tcPr>
            <w:tcW w:w="2179" w:type="dxa"/>
            <w:gridSpan w:val="2"/>
          </w:tcPr>
          <w:p w14:paraId="1123BA4C"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论文总页数</w:t>
            </w:r>
          </w:p>
        </w:tc>
        <w:tc>
          <w:tcPr>
            <w:tcW w:w="2182" w:type="dxa"/>
          </w:tcPr>
          <w:p w14:paraId="22AEBA19" w14:textId="77777777" w:rsidR="005D4DFB" w:rsidRDefault="005D4DFB">
            <w:pPr>
              <w:spacing w:line="380" w:lineRule="exact"/>
              <w:ind w:left="525" w:hangingChars="250" w:hanging="525"/>
              <w:jc w:val="center"/>
              <w:rPr>
                <w:rFonts w:ascii="Times New Roman" w:eastAsia="宋体" w:hAnsi="Times New Roman" w:cs="Times New Roman"/>
                <w:color w:val="000000" w:themeColor="text1"/>
                <w:szCs w:val="21"/>
              </w:rPr>
            </w:pPr>
          </w:p>
        </w:tc>
      </w:tr>
      <w:tr w:rsidR="005D4DFB" w14:paraId="7C17CE74" w14:textId="77777777">
        <w:tc>
          <w:tcPr>
            <w:tcW w:w="2179" w:type="dxa"/>
          </w:tcPr>
          <w:p w14:paraId="61A67253"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导师姓名</w:t>
            </w:r>
          </w:p>
        </w:tc>
        <w:tc>
          <w:tcPr>
            <w:tcW w:w="2180" w:type="dxa"/>
            <w:gridSpan w:val="2"/>
          </w:tcPr>
          <w:p w14:paraId="497CD70F" w14:textId="77777777" w:rsidR="005D4DFB" w:rsidRDefault="005D4DFB">
            <w:pPr>
              <w:spacing w:line="380" w:lineRule="exact"/>
              <w:ind w:left="525" w:hangingChars="250" w:hanging="525"/>
              <w:jc w:val="center"/>
              <w:rPr>
                <w:rFonts w:ascii="Times New Roman" w:eastAsia="宋体" w:hAnsi="Times New Roman" w:cs="Times New Roman"/>
                <w:color w:val="000000" w:themeColor="text1"/>
                <w:szCs w:val="21"/>
              </w:rPr>
            </w:pPr>
          </w:p>
        </w:tc>
        <w:tc>
          <w:tcPr>
            <w:tcW w:w="2179" w:type="dxa"/>
            <w:gridSpan w:val="2"/>
          </w:tcPr>
          <w:p w14:paraId="55532C6B"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职称</w:t>
            </w:r>
          </w:p>
        </w:tc>
        <w:tc>
          <w:tcPr>
            <w:tcW w:w="2182" w:type="dxa"/>
          </w:tcPr>
          <w:p w14:paraId="72DBFA22" w14:textId="77777777" w:rsidR="005D4DFB" w:rsidRDefault="005D4DFB">
            <w:pPr>
              <w:spacing w:line="380" w:lineRule="exact"/>
              <w:ind w:left="525" w:hangingChars="250" w:hanging="525"/>
              <w:jc w:val="center"/>
              <w:rPr>
                <w:rFonts w:ascii="Times New Roman" w:eastAsia="宋体" w:hAnsi="Times New Roman" w:cs="Times New Roman"/>
                <w:color w:val="000000" w:themeColor="text1"/>
                <w:szCs w:val="21"/>
              </w:rPr>
            </w:pPr>
          </w:p>
        </w:tc>
      </w:tr>
      <w:tr w:rsidR="005D4DFB" w14:paraId="18272436" w14:textId="77777777">
        <w:tc>
          <w:tcPr>
            <w:tcW w:w="4359" w:type="dxa"/>
            <w:gridSpan w:val="3"/>
          </w:tcPr>
          <w:p w14:paraId="38582BC1"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答辩委员会主席</w:t>
            </w:r>
          </w:p>
        </w:tc>
        <w:tc>
          <w:tcPr>
            <w:tcW w:w="4361" w:type="dxa"/>
            <w:gridSpan w:val="3"/>
          </w:tcPr>
          <w:p w14:paraId="29936F72" w14:textId="77777777" w:rsidR="005D4DFB" w:rsidRDefault="005D4DFB">
            <w:pPr>
              <w:spacing w:line="380" w:lineRule="exact"/>
              <w:ind w:left="525" w:hangingChars="250" w:hanging="525"/>
              <w:jc w:val="center"/>
              <w:rPr>
                <w:rFonts w:ascii="Times New Roman" w:eastAsia="宋体" w:hAnsi="Times New Roman" w:cs="Times New Roman"/>
                <w:color w:val="000000" w:themeColor="text1"/>
                <w:szCs w:val="21"/>
              </w:rPr>
            </w:pPr>
          </w:p>
        </w:tc>
      </w:tr>
      <w:tr w:rsidR="005D4DFB" w14:paraId="77BDAD8F" w14:textId="77777777">
        <w:tc>
          <w:tcPr>
            <w:tcW w:w="8720" w:type="dxa"/>
            <w:gridSpan w:val="6"/>
            <w:vAlign w:val="center"/>
          </w:tcPr>
          <w:p w14:paraId="30A4DD25"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电子版论文提交格式</w:t>
            </w:r>
          </w:p>
          <w:p w14:paraId="3FC4B0C1" w14:textId="77777777" w:rsidR="005D4DFB" w:rsidRDefault="00853CF7">
            <w:pPr>
              <w:spacing w:line="380" w:lineRule="exact"/>
              <w:jc w:val="center"/>
              <w:rPr>
                <w:rFonts w:ascii="黑体" w:eastAsia="黑体" w:hAnsi="黑体" w:cs="黑体"/>
                <w:bCs/>
                <w:iCs/>
                <w:sz w:val="24"/>
              </w:rPr>
            </w:pPr>
            <w:r>
              <w:rPr>
                <w:rFonts w:ascii="黑体" w:eastAsia="黑体" w:hAnsi="黑体" w:cs="黑体" w:hint="eastAsia"/>
                <w:bCs/>
                <w:iCs/>
                <w:sz w:val="24"/>
              </w:rPr>
              <w:t>文本（√）  图像（） 视频（） 音频（） 多媒体（） 其他（）</w:t>
            </w:r>
          </w:p>
        </w:tc>
      </w:tr>
    </w:tbl>
    <w:p w14:paraId="42B831CC" w14:textId="77777777" w:rsidR="005D4DFB" w:rsidRDefault="005D4DFB">
      <w:pPr>
        <w:spacing w:line="400" w:lineRule="exact"/>
        <w:rPr>
          <w:rFonts w:ascii="Times New Roman" w:hAnsi="Times New Roman" w:cs="Times New Roman"/>
          <w:color w:val="000000" w:themeColor="text1"/>
        </w:rPr>
      </w:pPr>
    </w:p>
    <w:p w14:paraId="2F5B39D9" w14:textId="77777777" w:rsidR="005D4DFB" w:rsidRDefault="005D4DFB">
      <w:pPr>
        <w:spacing w:line="400" w:lineRule="exact"/>
        <w:jc w:val="center"/>
        <w:rPr>
          <w:rFonts w:ascii="Times New Roman" w:hAnsi="Times New Roman" w:cs="Times New Roman"/>
          <w:color w:val="000000" w:themeColor="text1"/>
        </w:rPr>
      </w:pPr>
    </w:p>
    <w:p w14:paraId="59C71265" w14:textId="77777777" w:rsidR="005D4DFB" w:rsidRDefault="005D4DFB">
      <w:pPr>
        <w:spacing w:line="400" w:lineRule="exact"/>
        <w:jc w:val="center"/>
        <w:rPr>
          <w:rFonts w:ascii="Times New Roman" w:hAnsi="Times New Roman" w:cs="Times New Roman"/>
          <w:color w:val="000000" w:themeColor="text1"/>
        </w:rPr>
      </w:pPr>
    </w:p>
    <w:p w14:paraId="4519A15B" w14:textId="77777777" w:rsidR="005D4DFB" w:rsidRDefault="005D4DFB">
      <w:pPr>
        <w:spacing w:line="400" w:lineRule="exact"/>
        <w:jc w:val="center"/>
        <w:rPr>
          <w:rFonts w:ascii="Times New Roman" w:hAnsi="Times New Roman" w:cs="Times New Roman"/>
          <w:color w:val="000000" w:themeColor="text1"/>
        </w:rPr>
      </w:pPr>
    </w:p>
    <w:p w14:paraId="034FF2C9" w14:textId="77777777" w:rsidR="005D4DFB" w:rsidRDefault="005D4DFB">
      <w:pPr>
        <w:spacing w:line="400" w:lineRule="exact"/>
        <w:jc w:val="center"/>
        <w:rPr>
          <w:rFonts w:ascii="Times New Roman" w:hAnsi="Times New Roman" w:cs="Times New Roman"/>
          <w:color w:val="000000" w:themeColor="text1"/>
        </w:rPr>
      </w:pPr>
    </w:p>
    <w:p w14:paraId="2D21AA84" w14:textId="77777777" w:rsidR="005D4DFB" w:rsidRDefault="005D4DFB">
      <w:pPr>
        <w:spacing w:line="400" w:lineRule="exact"/>
        <w:jc w:val="center"/>
        <w:rPr>
          <w:rFonts w:ascii="Times New Roman" w:hAnsi="Times New Roman" w:cs="Times New Roman"/>
          <w:color w:val="000000" w:themeColor="text1"/>
        </w:rPr>
      </w:pPr>
    </w:p>
    <w:p w14:paraId="7F9744D8" w14:textId="77777777" w:rsidR="005D4DFB" w:rsidRDefault="005D4DFB">
      <w:pPr>
        <w:spacing w:line="400" w:lineRule="exact"/>
        <w:jc w:val="center"/>
        <w:rPr>
          <w:rFonts w:ascii="Times New Roman" w:hAnsi="Times New Roman" w:cs="Times New Roman"/>
          <w:color w:val="000000" w:themeColor="text1"/>
        </w:rPr>
      </w:pPr>
    </w:p>
    <w:p w14:paraId="693920D5" w14:textId="77777777" w:rsidR="005D4DFB" w:rsidRDefault="005D4DFB">
      <w:pPr>
        <w:spacing w:line="400" w:lineRule="exact"/>
        <w:jc w:val="center"/>
        <w:rPr>
          <w:rFonts w:ascii="Times New Roman" w:hAnsi="Times New Roman" w:cs="Times New Roman"/>
          <w:color w:val="000000" w:themeColor="text1"/>
        </w:rPr>
      </w:pPr>
    </w:p>
    <w:p w14:paraId="4FAD69B7" w14:textId="77777777" w:rsidR="005D4DFB" w:rsidRDefault="005D4DFB">
      <w:pPr>
        <w:spacing w:line="400" w:lineRule="exact"/>
        <w:jc w:val="center"/>
        <w:rPr>
          <w:rFonts w:ascii="Times New Roman" w:hAnsi="Times New Roman" w:cs="Times New Roman"/>
          <w:color w:val="000000" w:themeColor="text1"/>
        </w:rPr>
      </w:pPr>
    </w:p>
    <w:p w14:paraId="2EAEC1DC" w14:textId="77777777" w:rsidR="005D4DFB" w:rsidRDefault="005D4DFB">
      <w:pPr>
        <w:spacing w:line="400" w:lineRule="exact"/>
        <w:jc w:val="center"/>
        <w:rPr>
          <w:rFonts w:ascii="Times New Roman" w:hAnsi="Times New Roman" w:cs="Times New Roman"/>
          <w:color w:val="000000" w:themeColor="text1"/>
        </w:rPr>
        <w:sectPr w:rsidR="005D4DFB">
          <w:headerReference w:type="default" r:id="rId588"/>
          <w:pgSz w:w="11906" w:h="16838"/>
          <w:pgMar w:top="1701" w:right="1418" w:bottom="1418" w:left="1418" w:header="907" w:footer="851" w:gutter="567"/>
          <w:cols w:space="425"/>
          <w:docGrid w:linePitch="312"/>
        </w:sectPr>
      </w:pPr>
    </w:p>
    <w:p w14:paraId="014FF38F" w14:textId="77777777" w:rsidR="005D4DFB" w:rsidRDefault="005D4DFB">
      <w:pPr>
        <w:spacing w:line="400" w:lineRule="exact"/>
        <w:jc w:val="center"/>
        <w:rPr>
          <w:rFonts w:ascii="Times New Roman" w:hAnsi="Times New Roman" w:cs="Times New Roman"/>
          <w:color w:val="000000" w:themeColor="text1"/>
        </w:rPr>
      </w:pPr>
    </w:p>
    <w:p w14:paraId="733F783B" w14:textId="77777777" w:rsidR="005D4DFB" w:rsidRDefault="00853CF7">
      <w:pPr>
        <w:pStyle w:val="1"/>
        <w:numPr>
          <w:ilvl w:val="0"/>
          <w:numId w:val="0"/>
        </w:numPr>
        <w:rPr>
          <w:color w:val="000000" w:themeColor="text1"/>
        </w:rPr>
      </w:pPr>
      <w:bookmarkStart w:id="226" w:name="_Toc68539050"/>
      <w:bookmarkStart w:id="227" w:name="_Toc125207213"/>
      <w:r>
        <w:rPr>
          <w:color w:val="000000" w:themeColor="text1"/>
        </w:rPr>
        <w:t>致</w:t>
      </w:r>
      <w:r>
        <w:rPr>
          <w:color w:val="000000" w:themeColor="text1"/>
        </w:rPr>
        <w:t xml:space="preserve">    </w:t>
      </w:r>
      <w:r>
        <w:rPr>
          <w:color w:val="000000" w:themeColor="text1"/>
        </w:rPr>
        <w:t>谢</w:t>
      </w:r>
      <w:bookmarkEnd w:id="226"/>
      <w:bookmarkEnd w:id="227"/>
    </w:p>
    <w:p w14:paraId="64F473FB" w14:textId="77777777" w:rsidR="005D4DFB" w:rsidRDefault="005D4DFB">
      <w:pPr>
        <w:spacing w:line="400" w:lineRule="exact"/>
        <w:jc w:val="center"/>
        <w:rPr>
          <w:rFonts w:ascii="Times New Roman" w:hAnsi="Times New Roman" w:cs="Times New Roman"/>
          <w:color w:val="000000" w:themeColor="text1"/>
        </w:rPr>
      </w:pPr>
    </w:p>
    <w:p w14:paraId="11125601" w14:textId="77777777" w:rsidR="005D4DFB" w:rsidRDefault="00853CF7">
      <w:pPr>
        <w:spacing w:line="400" w:lineRule="exact"/>
        <w:ind w:firstLine="420"/>
        <w:jc w:val="left"/>
        <w:rPr>
          <w:rFonts w:ascii="Times New Roman" w:eastAsia="宋体" w:hAnsi="Times New Roman" w:cs="Times New Roman"/>
          <w:color w:val="FFFFFF" w:themeColor="background1"/>
          <w:sz w:val="24"/>
          <w:szCs w:val="24"/>
        </w:rPr>
      </w:pPr>
      <w:r>
        <w:rPr>
          <w:rFonts w:ascii="Times New Roman" w:eastAsia="宋体" w:hAnsi="Times New Roman" w:cs="Times New Roman"/>
          <w:color w:val="FFFFFF" w:themeColor="background1"/>
          <w:sz w:val="24"/>
          <w:szCs w:val="24"/>
        </w:rPr>
        <w:t>。竟</w:t>
      </w:r>
      <w:proofErr w:type="gramStart"/>
      <w:r>
        <w:rPr>
          <w:rFonts w:ascii="Times New Roman" w:eastAsia="宋体" w:hAnsi="Times New Roman" w:cs="Times New Roman"/>
          <w:color w:val="FFFFFF" w:themeColor="background1"/>
          <w:sz w:val="24"/>
          <w:szCs w:val="24"/>
        </w:rPr>
        <w:t>快要与</w:t>
      </w:r>
      <w:proofErr w:type="gramEnd"/>
      <w:r>
        <w:rPr>
          <w:rFonts w:ascii="Times New Roman" w:eastAsia="宋体" w:hAnsi="Times New Roman" w:cs="Times New Roman"/>
          <w:color w:val="FFFFFF" w:themeColor="background1"/>
          <w:sz w:val="24"/>
          <w:szCs w:val="24"/>
        </w:rPr>
        <w:t>这种生活搞别</w:t>
      </w:r>
    </w:p>
    <w:p w14:paraId="077A1479" w14:textId="77777777" w:rsidR="005D4DFB" w:rsidRDefault="005D4DFB">
      <w:pPr>
        <w:spacing w:line="400" w:lineRule="exact"/>
        <w:ind w:firstLine="420"/>
        <w:jc w:val="left"/>
        <w:rPr>
          <w:rFonts w:ascii="Times New Roman" w:eastAsia="宋体" w:hAnsi="Times New Roman" w:cs="Times New Roman"/>
          <w:sz w:val="24"/>
          <w:szCs w:val="24"/>
        </w:rPr>
      </w:pPr>
    </w:p>
    <w:p w14:paraId="71700A98" w14:textId="77777777" w:rsidR="005D4DFB" w:rsidRDefault="005D4DFB">
      <w:pPr>
        <w:spacing w:line="400" w:lineRule="exact"/>
        <w:jc w:val="left"/>
        <w:rPr>
          <w:rFonts w:ascii="Times New Roman" w:eastAsia="宋体" w:hAnsi="Times New Roman" w:cs="Times New Roman"/>
          <w:sz w:val="24"/>
          <w:szCs w:val="24"/>
        </w:rPr>
      </w:pPr>
    </w:p>
    <w:p w14:paraId="7253629A" w14:textId="77777777" w:rsidR="005D4DFB" w:rsidRDefault="005D4DFB">
      <w:pPr>
        <w:spacing w:line="400" w:lineRule="exact"/>
        <w:jc w:val="left"/>
        <w:rPr>
          <w:rFonts w:ascii="Times New Roman" w:eastAsia="宋体" w:hAnsi="Times New Roman" w:cs="Times New Roman"/>
          <w:sz w:val="24"/>
          <w:szCs w:val="24"/>
        </w:rPr>
      </w:pPr>
    </w:p>
    <w:p w14:paraId="03FA91AE" w14:textId="77777777" w:rsidR="005D4DFB" w:rsidRDefault="005D4DFB">
      <w:pPr>
        <w:spacing w:line="400" w:lineRule="exact"/>
        <w:jc w:val="left"/>
        <w:rPr>
          <w:rFonts w:ascii="Times New Roman" w:eastAsia="宋体" w:hAnsi="Times New Roman" w:cs="Times New Roman"/>
          <w:sz w:val="24"/>
          <w:szCs w:val="24"/>
        </w:rPr>
      </w:pPr>
    </w:p>
    <w:p w14:paraId="3EB36AB2" w14:textId="77777777" w:rsidR="005D4DFB" w:rsidRDefault="005D4DFB">
      <w:pPr>
        <w:spacing w:line="400" w:lineRule="exact"/>
        <w:jc w:val="left"/>
        <w:rPr>
          <w:rFonts w:ascii="Times New Roman" w:eastAsia="宋体" w:hAnsi="Times New Roman" w:cs="Times New Roman"/>
          <w:sz w:val="24"/>
          <w:szCs w:val="24"/>
        </w:rPr>
      </w:pPr>
    </w:p>
    <w:p w14:paraId="04110822" w14:textId="77777777" w:rsidR="005D4DFB" w:rsidRDefault="00853CF7">
      <w:pPr>
        <w:spacing w:line="400" w:lineRule="exact"/>
        <w:ind w:leftChars="2902" w:left="6094"/>
        <w:jc w:val="center"/>
        <w:rPr>
          <w:rFonts w:ascii="华文行楷" w:eastAsia="华文行楷" w:hAnsi="Times New Roman" w:cs="Times New Roman"/>
          <w:sz w:val="36"/>
          <w:szCs w:val="36"/>
        </w:rPr>
      </w:pPr>
      <w:r>
        <w:rPr>
          <w:rFonts w:ascii="华文行楷" w:eastAsia="华文行楷" w:hAnsi="Times New Roman" w:cs="Times New Roman" w:hint="eastAsia"/>
          <w:sz w:val="36"/>
          <w:szCs w:val="36"/>
        </w:rPr>
        <w:t xml:space="preserve"> </w:t>
      </w:r>
    </w:p>
    <w:p w14:paraId="1C71AF2F" w14:textId="77777777" w:rsidR="005D4DFB" w:rsidRDefault="00853CF7">
      <w:pPr>
        <w:spacing w:line="400" w:lineRule="exact"/>
        <w:ind w:leftChars="2700" w:left="567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二</w:t>
      </w:r>
      <w:r>
        <w:rPr>
          <w:rFonts w:ascii="Times New Roman" w:eastAsia="宋体" w:hAnsi="Times New Roman" w:cs="Times New Roman" w:hint="eastAsia"/>
          <w:sz w:val="24"/>
          <w:szCs w:val="24"/>
        </w:rPr>
        <w:t>O</w:t>
      </w:r>
      <w:r>
        <w:rPr>
          <w:rFonts w:ascii="Times New Roman" w:eastAsia="宋体" w:hAnsi="Times New Roman" w:cs="Times New Roman" w:hint="eastAsia"/>
          <w:sz w:val="24"/>
          <w:szCs w:val="24"/>
        </w:rPr>
        <w:t>二二年四月</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于重庆</w:t>
      </w:r>
    </w:p>
    <w:p w14:paraId="505A65B4" w14:textId="77777777" w:rsidR="005D4DFB" w:rsidRDefault="005D4DFB">
      <w:pPr>
        <w:spacing w:line="400" w:lineRule="exact"/>
        <w:jc w:val="left"/>
        <w:rPr>
          <w:rFonts w:ascii="Times New Roman" w:eastAsia="宋体" w:hAnsi="Times New Roman" w:cs="Times New Roman"/>
          <w:sz w:val="24"/>
          <w:szCs w:val="24"/>
        </w:rPr>
      </w:pPr>
    </w:p>
    <w:p w14:paraId="36FC9D1B" w14:textId="77777777" w:rsidR="005D4DFB" w:rsidRDefault="005D4DFB">
      <w:pPr>
        <w:widowControl/>
        <w:jc w:val="left"/>
        <w:rPr>
          <w:rFonts w:ascii="Times New Roman" w:eastAsia="宋体" w:hAnsi="Times New Roman" w:cs="Times New Roman"/>
          <w:color w:val="000000" w:themeColor="text1"/>
          <w:sz w:val="24"/>
          <w:szCs w:val="24"/>
        </w:rPr>
      </w:pPr>
    </w:p>
    <w:p w14:paraId="1423F22C" w14:textId="77777777" w:rsidR="005D4DFB" w:rsidRDefault="005D4DFB">
      <w:pPr>
        <w:spacing w:line="400" w:lineRule="exact"/>
        <w:jc w:val="left"/>
        <w:rPr>
          <w:rFonts w:ascii="Times New Roman" w:eastAsia="宋体" w:hAnsi="Times New Roman" w:cs="Times New Roman"/>
          <w:color w:val="000000" w:themeColor="text1"/>
          <w:sz w:val="24"/>
          <w:szCs w:val="24"/>
        </w:rPr>
      </w:pPr>
    </w:p>
    <w:p w14:paraId="420E41E6" w14:textId="77777777" w:rsidR="005D4DFB" w:rsidRDefault="005D4DFB">
      <w:pPr>
        <w:spacing w:line="400" w:lineRule="exact"/>
        <w:jc w:val="left"/>
        <w:rPr>
          <w:rFonts w:ascii="Times New Roman" w:eastAsia="宋体" w:hAnsi="Times New Roman" w:cs="Times New Roman"/>
          <w:color w:val="000000" w:themeColor="text1"/>
          <w:sz w:val="24"/>
          <w:szCs w:val="24"/>
        </w:rPr>
      </w:pPr>
    </w:p>
    <w:p w14:paraId="3802EC12" w14:textId="77777777" w:rsidR="005D4DFB" w:rsidRDefault="005D4DFB">
      <w:pPr>
        <w:spacing w:line="400" w:lineRule="exact"/>
        <w:jc w:val="left"/>
        <w:rPr>
          <w:rFonts w:ascii="Times New Roman" w:eastAsia="宋体" w:hAnsi="Times New Roman" w:cs="Times New Roman"/>
          <w:color w:val="000000" w:themeColor="text1"/>
          <w:sz w:val="24"/>
          <w:szCs w:val="24"/>
        </w:rPr>
      </w:pPr>
    </w:p>
    <w:p w14:paraId="63274E5F" w14:textId="77777777" w:rsidR="005D4DFB" w:rsidRDefault="005D4DFB">
      <w:pPr>
        <w:spacing w:line="400" w:lineRule="exact"/>
        <w:jc w:val="left"/>
        <w:rPr>
          <w:rFonts w:ascii="Times New Roman" w:eastAsia="宋体" w:hAnsi="Times New Roman" w:cs="Times New Roman"/>
          <w:color w:val="000000" w:themeColor="text1"/>
          <w:sz w:val="24"/>
          <w:szCs w:val="24"/>
        </w:rPr>
      </w:pPr>
    </w:p>
    <w:p w14:paraId="75F67890" w14:textId="77777777" w:rsidR="005D4DFB" w:rsidRDefault="005D4DFB">
      <w:pPr>
        <w:spacing w:line="400" w:lineRule="exact"/>
        <w:jc w:val="left"/>
        <w:rPr>
          <w:rFonts w:ascii="Times New Roman" w:eastAsia="宋体" w:hAnsi="Times New Roman" w:cs="Times New Roman"/>
          <w:color w:val="000000" w:themeColor="text1"/>
          <w:sz w:val="24"/>
          <w:szCs w:val="24"/>
        </w:rPr>
      </w:pPr>
    </w:p>
    <w:p w14:paraId="0B7C154A" w14:textId="77777777" w:rsidR="005D4DFB" w:rsidRDefault="005D4DFB">
      <w:pPr>
        <w:spacing w:line="400" w:lineRule="exact"/>
        <w:jc w:val="left"/>
        <w:rPr>
          <w:rFonts w:ascii="Times New Roman" w:eastAsia="宋体" w:hAnsi="Times New Roman" w:cs="Times New Roman"/>
          <w:color w:val="000000" w:themeColor="text1"/>
          <w:sz w:val="24"/>
          <w:szCs w:val="24"/>
        </w:rPr>
      </w:pPr>
    </w:p>
    <w:p w14:paraId="32497DCB" w14:textId="77777777" w:rsidR="005D4DFB" w:rsidRDefault="005D4DFB">
      <w:pPr>
        <w:spacing w:line="400" w:lineRule="exact"/>
        <w:jc w:val="left"/>
        <w:rPr>
          <w:rFonts w:ascii="Times New Roman" w:eastAsia="宋体" w:hAnsi="Times New Roman" w:cs="Times New Roman"/>
          <w:color w:val="000000" w:themeColor="text1"/>
          <w:sz w:val="24"/>
          <w:szCs w:val="24"/>
        </w:rPr>
      </w:pPr>
    </w:p>
    <w:p w14:paraId="486B9A48" w14:textId="77777777" w:rsidR="005D4DFB" w:rsidRDefault="005D4DFB">
      <w:pPr>
        <w:spacing w:line="400" w:lineRule="exact"/>
        <w:jc w:val="left"/>
        <w:rPr>
          <w:rFonts w:ascii="Times New Roman" w:eastAsia="宋体" w:hAnsi="Times New Roman" w:cs="Times New Roman"/>
          <w:color w:val="000000" w:themeColor="text1"/>
          <w:sz w:val="24"/>
          <w:szCs w:val="24"/>
        </w:rPr>
      </w:pPr>
    </w:p>
    <w:p w14:paraId="630A8536" w14:textId="77777777" w:rsidR="005D4DFB" w:rsidRDefault="005D4DFB">
      <w:pPr>
        <w:spacing w:line="400" w:lineRule="exact"/>
        <w:jc w:val="left"/>
        <w:rPr>
          <w:rFonts w:ascii="Times New Roman" w:eastAsia="宋体" w:hAnsi="Times New Roman" w:cs="Times New Roman"/>
          <w:color w:val="000000" w:themeColor="text1"/>
          <w:sz w:val="24"/>
          <w:szCs w:val="24"/>
        </w:rPr>
      </w:pPr>
    </w:p>
    <w:p w14:paraId="25A54648" w14:textId="77777777" w:rsidR="005D4DFB" w:rsidRDefault="005D4DFB">
      <w:pPr>
        <w:spacing w:line="400" w:lineRule="exact"/>
        <w:jc w:val="left"/>
        <w:rPr>
          <w:rFonts w:ascii="Times New Roman" w:eastAsia="宋体" w:hAnsi="Times New Roman" w:cs="Times New Roman"/>
          <w:color w:val="000000" w:themeColor="text1"/>
          <w:sz w:val="24"/>
          <w:szCs w:val="24"/>
        </w:rPr>
      </w:pPr>
    </w:p>
    <w:sectPr w:rsidR="005D4DFB">
      <w:pgSz w:w="11906" w:h="16838"/>
      <w:pgMar w:top="1701" w:right="1418" w:bottom="1418" w:left="1418" w:header="907" w:footer="851" w:gutter="567"/>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CQU" w:date="2022-02-28T22:14:00Z" w:initials="C">
    <w:p w14:paraId="2AE83359" w14:textId="77777777" w:rsidR="00853CF7" w:rsidRDefault="00853CF7">
      <w:pPr>
        <w:pStyle w:val="a4"/>
      </w:pPr>
      <w:r>
        <w:rPr>
          <w:rFonts w:hint="eastAsia"/>
        </w:rPr>
        <w:t xml:space="preserve">徐安林, </w:t>
      </w:r>
      <w:proofErr w:type="gramStart"/>
      <w:r>
        <w:rPr>
          <w:rFonts w:hint="eastAsia"/>
        </w:rPr>
        <w:t>杜丹</w:t>
      </w:r>
      <w:proofErr w:type="gramEnd"/>
      <w:r>
        <w:rPr>
          <w:rFonts w:hint="eastAsia"/>
        </w:rPr>
        <w:t>, 张强. 国外航天技术创新发展先进管理理念研究及启示建议[J]. 航天工业管理, 2021(9):5.</w:t>
      </w:r>
    </w:p>
  </w:comment>
  <w:comment w:id="13" w:author="CQU" w:date="2022-02-28T22:15:00Z" w:initials="C">
    <w:p w14:paraId="305E55E6" w14:textId="77777777" w:rsidR="00853CF7" w:rsidRDefault="00853CF7">
      <w:pPr>
        <w:ind w:firstLineChars="200" w:firstLine="420"/>
        <w:rPr>
          <w:rFonts w:ascii="Times New Roman" w:eastAsia="宋体" w:hAnsi="Times New Roman" w:cs="Times New Roman"/>
          <w:sz w:val="20"/>
          <w:szCs w:val="28"/>
        </w:rPr>
      </w:pPr>
      <w:proofErr w:type="gramStart"/>
      <w:r>
        <w:rPr>
          <w:rFonts w:ascii="微软雅黑" w:eastAsia="微软雅黑" w:hAnsi="微软雅黑" w:cs="微软雅黑"/>
          <w:color w:val="333333"/>
          <w:szCs w:val="21"/>
          <w:shd w:val="clear" w:color="auto" w:fill="FFFFFF"/>
        </w:rPr>
        <w:t>王献雨</w:t>
      </w:r>
      <w:proofErr w:type="gramEnd"/>
      <w:r>
        <w:rPr>
          <w:rFonts w:ascii="微软雅黑" w:eastAsia="微软雅黑" w:hAnsi="微软雅黑" w:cs="微软雅黑"/>
          <w:color w:val="333333"/>
          <w:szCs w:val="21"/>
          <w:shd w:val="clear" w:color="auto" w:fill="FFFFFF"/>
        </w:rPr>
        <w:t>.以基础研究支撑航天强国建设[J].智慧中国,2021(12):25-26.</w:t>
      </w:r>
    </w:p>
  </w:comment>
  <w:comment w:id="14" w:author="CQU" w:date="2022-03-01T14:01:00Z" w:initials="C">
    <w:p w14:paraId="757A1D4A" w14:textId="77777777" w:rsidR="00853CF7" w:rsidRDefault="00853CF7">
      <w:pPr>
        <w:pStyle w:val="a4"/>
      </w:pPr>
      <w:r>
        <w:rPr>
          <w:rFonts w:ascii="微软雅黑" w:eastAsia="微软雅黑" w:hAnsi="微软雅黑" w:cs="微软雅黑"/>
          <w:color w:val="333333"/>
          <w:szCs w:val="21"/>
          <w:shd w:val="clear" w:color="auto" w:fill="FFFFFF"/>
        </w:rPr>
        <w:t>程初.模糊PID在火箭整流罩空调中的应用研究[D].西安电子科技大学,2014.</w:t>
      </w:r>
    </w:p>
  </w:comment>
  <w:comment w:id="15" w:author="CQU" w:date="2022-03-01T14:54:00Z" w:initials="C">
    <w:p w14:paraId="755D1440" w14:textId="77777777" w:rsidR="00853CF7" w:rsidRDefault="00853CF7">
      <w:pPr>
        <w:pStyle w:val="a4"/>
      </w:pPr>
      <w:r>
        <w:rPr>
          <w:rFonts w:ascii="Arial" w:eastAsia="宋体" w:hAnsi="Arial" w:cs="Arial"/>
          <w:color w:val="222222"/>
          <w:sz w:val="19"/>
          <w:szCs w:val="19"/>
          <w:shd w:val="clear" w:color="auto" w:fill="FFFFFF"/>
        </w:rPr>
        <w:t>王建</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方广军</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芦玉川</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特殊条件下整流罩内温湿度变化规律的分析</w:t>
      </w:r>
      <w:r>
        <w:rPr>
          <w:rFonts w:ascii="Arial" w:eastAsia="宋体" w:hAnsi="Arial" w:cs="Arial"/>
          <w:color w:val="222222"/>
          <w:sz w:val="19"/>
          <w:szCs w:val="19"/>
          <w:shd w:val="clear" w:color="auto" w:fill="FFFFFF"/>
        </w:rPr>
        <w:t xml:space="preserve">[J]. </w:t>
      </w:r>
      <w:r>
        <w:rPr>
          <w:rFonts w:ascii="Arial" w:eastAsia="宋体" w:hAnsi="Arial" w:cs="Arial"/>
          <w:color w:val="222222"/>
          <w:sz w:val="19"/>
          <w:szCs w:val="19"/>
          <w:shd w:val="clear" w:color="auto" w:fill="FFFFFF"/>
        </w:rPr>
        <w:t>导弹试验技术</w:t>
      </w:r>
      <w:r>
        <w:rPr>
          <w:rFonts w:ascii="Arial" w:eastAsia="宋体" w:hAnsi="Arial" w:cs="Arial"/>
          <w:color w:val="222222"/>
          <w:sz w:val="19"/>
          <w:szCs w:val="19"/>
          <w:shd w:val="clear" w:color="auto" w:fill="FFFFFF"/>
        </w:rPr>
        <w:t>, 2009 (004): 8-9.</w:t>
      </w:r>
    </w:p>
  </w:comment>
  <w:comment w:id="16" w:author="CQU" w:date="2022-03-01T16:47:00Z" w:initials="C">
    <w:p w14:paraId="67FD3F6B" w14:textId="77777777" w:rsidR="00853CF7" w:rsidRDefault="00853CF7">
      <w:pPr>
        <w:pStyle w:val="a4"/>
      </w:pPr>
      <w:r>
        <w:rPr>
          <w:rFonts w:ascii="微软雅黑" w:eastAsia="微软雅黑" w:hAnsi="微软雅黑" w:cs="微软雅黑"/>
          <w:color w:val="333333"/>
          <w:szCs w:val="21"/>
          <w:shd w:val="clear" w:color="auto" w:fill="FFFFFF"/>
        </w:rPr>
        <w:t>程初.模糊PID在火箭整流罩空调中的应用研究[D].西安电子科技大学,2014.</w:t>
      </w:r>
    </w:p>
  </w:comment>
  <w:comment w:id="20" w:author="CQU" w:date="2022-03-17T11:29:00Z" w:initials="C">
    <w:p w14:paraId="66E32D45" w14:textId="77777777" w:rsidR="00853CF7" w:rsidRDefault="00853CF7">
      <w:pPr>
        <w:pStyle w:val="a4"/>
      </w:pPr>
      <w:proofErr w:type="spellStart"/>
      <w:r>
        <w:rPr>
          <w:rFonts w:hint="eastAsia"/>
        </w:rPr>
        <w:t>Su</w:t>
      </w:r>
      <w:proofErr w:type="spellEnd"/>
      <w:r>
        <w:rPr>
          <w:rFonts w:hint="eastAsia"/>
        </w:rPr>
        <w:t xml:space="preserve"> Y, Xu L. A greenhouse climate model for control design[C]//2015 IEEE 15th International Conference on Environment and Electrical Engineering (EEEIC). IEEE, 2015: 47-53.</w:t>
      </w:r>
    </w:p>
  </w:comment>
  <w:comment w:id="21" w:author="CQU" w:date="2022-03-17T11:35:00Z" w:initials="C">
    <w:p w14:paraId="28DC0A5E" w14:textId="77777777" w:rsidR="00853CF7" w:rsidRDefault="00853CF7">
      <w:pPr>
        <w:pStyle w:val="a4"/>
      </w:pPr>
      <w:r>
        <w:rPr>
          <w:rFonts w:ascii="Arial" w:eastAsia="宋体" w:hAnsi="Arial" w:cs="Arial"/>
          <w:color w:val="222222"/>
          <w:sz w:val="19"/>
          <w:szCs w:val="19"/>
          <w:shd w:val="clear" w:color="auto" w:fill="FFFFFF"/>
        </w:rPr>
        <w:t>王建</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方广军</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芦玉川</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特殊条件下整流罩内温湿度变化规律的分析</w:t>
      </w:r>
      <w:r>
        <w:rPr>
          <w:rFonts w:ascii="Arial" w:eastAsia="宋体" w:hAnsi="Arial" w:cs="Arial"/>
          <w:color w:val="222222"/>
          <w:sz w:val="19"/>
          <w:szCs w:val="19"/>
          <w:shd w:val="clear" w:color="auto" w:fill="FFFFFF"/>
        </w:rPr>
        <w:t xml:space="preserve">[J]. </w:t>
      </w:r>
      <w:r>
        <w:rPr>
          <w:rFonts w:ascii="Arial" w:eastAsia="宋体" w:hAnsi="Arial" w:cs="Arial"/>
          <w:color w:val="222222"/>
          <w:sz w:val="19"/>
          <w:szCs w:val="19"/>
          <w:shd w:val="clear" w:color="auto" w:fill="FFFFFF"/>
        </w:rPr>
        <w:t>导弹试验技术</w:t>
      </w:r>
      <w:r>
        <w:rPr>
          <w:rFonts w:ascii="Arial" w:eastAsia="宋体" w:hAnsi="Arial" w:cs="Arial"/>
          <w:color w:val="222222"/>
          <w:sz w:val="19"/>
          <w:szCs w:val="19"/>
          <w:shd w:val="clear" w:color="auto" w:fill="FFFFFF"/>
        </w:rPr>
        <w:t>, 2009 (004): 8-9.</w:t>
      </w:r>
    </w:p>
  </w:comment>
  <w:comment w:id="22" w:author="CQU" w:date="2022-03-17T11:30:00Z" w:initials="C">
    <w:p w14:paraId="144D04C6" w14:textId="77777777" w:rsidR="00853CF7" w:rsidRDefault="00853CF7">
      <w:pPr>
        <w:pStyle w:val="a4"/>
      </w:pPr>
      <w:proofErr w:type="gramStart"/>
      <w:r>
        <w:rPr>
          <w:rFonts w:ascii="Arial" w:eastAsia="宋体" w:hAnsi="Arial" w:cs="Arial"/>
          <w:color w:val="222222"/>
          <w:sz w:val="19"/>
          <w:szCs w:val="19"/>
          <w:shd w:val="clear" w:color="auto" w:fill="FFFFFF"/>
        </w:rPr>
        <w:t>陈教料</w:t>
      </w:r>
      <w:proofErr w:type="gramEnd"/>
      <w:r>
        <w:rPr>
          <w:rFonts w:ascii="Arial" w:eastAsia="宋体" w:hAnsi="Arial" w:cs="Arial"/>
          <w:color w:val="222222"/>
          <w:sz w:val="19"/>
          <w:szCs w:val="19"/>
          <w:shd w:val="clear" w:color="auto" w:fill="FFFFFF"/>
        </w:rPr>
        <w:t xml:space="preserve">, </w:t>
      </w:r>
      <w:proofErr w:type="gramStart"/>
      <w:r>
        <w:rPr>
          <w:rFonts w:ascii="Arial" w:eastAsia="宋体" w:hAnsi="Arial" w:cs="Arial"/>
          <w:color w:val="222222"/>
          <w:sz w:val="19"/>
          <w:szCs w:val="19"/>
          <w:shd w:val="clear" w:color="auto" w:fill="FFFFFF"/>
        </w:rPr>
        <w:t>陈教选</w:t>
      </w:r>
      <w:proofErr w:type="gramEnd"/>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杨将新</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等</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基于自加速遗传粒子群算法的半封闭式温室能耗预测</w:t>
      </w:r>
      <w:r>
        <w:rPr>
          <w:rFonts w:ascii="Arial" w:eastAsia="宋体" w:hAnsi="Arial" w:cs="Arial"/>
          <w:color w:val="222222"/>
          <w:sz w:val="19"/>
          <w:szCs w:val="19"/>
          <w:shd w:val="clear" w:color="auto" w:fill="FFFFFF"/>
        </w:rPr>
        <w:t xml:space="preserve">[J]. </w:t>
      </w:r>
      <w:r>
        <w:rPr>
          <w:rFonts w:ascii="Arial" w:eastAsia="宋体" w:hAnsi="Arial" w:cs="Arial"/>
          <w:color w:val="222222"/>
          <w:sz w:val="19"/>
          <w:szCs w:val="19"/>
          <w:shd w:val="clear" w:color="auto" w:fill="FFFFFF"/>
        </w:rPr>
        <w:t>农业工程学报</w:t>
      </w:r>
      <w:r>
        <w:rPr>
          <w:rFonts w:ascii="Arial" w:eastAsia="宋体" w:hAnsi="Arial" w:cs="Arial"/>
          <w:color w:val="222222"/>
          <w:sz w:val="19"/>
          <w:szCs w:val="19"/>
          <w:shd w:val="clear" w:color="auto" w:fill="FFFFFF"/>
        </w:rPr>
        <w:t>, 2015 (24): 186-193.</w:t>
      </w:r>
    </w:p>
  </w:comment>
  <w:comment w:id="23" w:author="CQU" w:date="2022-03-17T23:04:00Z" w:initials="C">
    <w:p w14:paraId="25095F97" w14:textId="77777777" w:rsidR="00853CF7" w:rsidRDefault="00853CF7">
      <w:pPr>
        <w:pStyle w:val="a4"/>
      </w:pPr>
      <w:r>
        <w:rPr>
          <w:rFonts w:ascii="Arial" w:eastAsia="宋体" w:hAnsi="Arial" w:cs="Arial"/>
          <w:color w:val="222222"/>
          <w:sz w:val="19"/>
          <w:szCs w:val="19"/>
          <w:shd w:val="clear" w:color="auto" w:fill="FFFFFF"/>
        </w:rPr>
        <w:t xml:space="preserve">Yang Y, </w:t>
      </w:r>
      <w:proofErr w:type="spellStart"/>
      <w:r>
        <w:rPr>
          <w:rFonts w:ascii="Arial" w:eastAsia="宋体" w:hAnsi="Arial" w:cs="Arial"/>
          <w:color w:val="222222"/>
          <w:sz w:val="19"/>
          <w:szCs w:val="19"/>
          <w:shd w:val="clear" w:color="auto" w:fill="FFFFFF"/>
        </w:rPr>
        <w:t>Feihe</w:t>
      </w:r>
      <w:proofErr w:type="spellEnd"/>
      <w:r>
        <w:rPr>
          <w:rFonts w:ascii="Arial" w:eastAsia="宋体" w:hAnsi="Arial" w:cs="Arial"/>
          <w:color w:val="222222"/>
          <w:sz w:val="19"/>
          <w:szCs w:val="19"/>
          <w:shd w:val="clear" w:color="auto" w:fill="FFFFFF"/>
        </w:rPr>
        <w:t xml:space="preserve"> Y, </w:t>
      </w:r>
      <w:proofErr w:type="spellStart"/>
      <w:r>
        <w:rPr>
          <w:rFonts w:ascii="Arial" w:eastAsia="宋体" w:hAnsi="Arial" w:cs="Arial"/>
          <w:color w:val="222222"/>
          <w:sz w:val="19"/>
          <w:szCs w:val="19"/>
          <w:shd w:val="clear" w:color="auto" w:fill="FFFFFF"/>
        </w:rPr>
        <w:t>Huimin</w:t>
      </w:r>
      <w:proofErr w:type="spellEnd"/>
      <w:r>
        <w:rPr>
          <w:rFonts w:ascii="Arial" w:eastAsia="宋体" w:hAnsi="Arial" w:cs="Arial"/>
          <w:color w:val="222222"/>
          <w:sz w:val="19"/>
          <w:szCs w:val="19"/>
          <w:shd w:val="clear" w:color="auto" w:fill="FFFFFF"/>
        </w:rPr>
        <w:t xml:space="preserve"> L, et al. Temperature model of greenhouse environment based on the conservation law of material and energy[C]//2017 29th Chinese Control </w:t>
      </w:r>
      <w:proofErr w:type="gramStart"/>
      <w:r>
        <w:rPr>
          <w:rFonts w:ascii="Arial" w:eastAsia="宋体" w:hAnsi="Arial" w:cs="Arial"/>
          <w:color w:val="222222"/>
          <w:sz w:val="19"/>
          <w:szCs w:val="19"/>
          <w:shd w:val="clear" w:color="auto" w:fill="FFFFFF"/>
        </w:rPr>
        <w:t>And</w:t>
      </w:r>
      <w:proofErr w:type="gramEnd"/>
      <w:r>
        <w:rPr>
          <w:rFonts w:ascii="Arial" w:eastAsia="宋体" w:hAnsi="Arial" w:cs="Arial"/>
          <w:color w:val="222222"/>
          <w:sz w:val="19"/>
          <w:szCs w:val="19"/>
          <w:shd w:val="clear" w:color="auto" w:fill="FFFFFF"/>
        </w:rPr>
        <w:t xml:space="preserve"> Decision Conference (CCDC). IEEE, 2017: 5922-5927.</w:t>
      </w:r>
    </w:p>
  </w:comment>
  <w:comment w:id="24" w:author="CQU" w:date="2022-03-16T22:03:00Z" w:initials="C">
    <w:p w14:paraId="49CE5FF7" w14:textId="77777777" w:rsidR="00853CF7" w:rsidRDefault="00853CF7">
      <w:pPr>
        <w:pStyle w:val="a4"/>
      </w:pPr>
      <w:proofErr w:type="spellStart"/>
      <w:r>
        <w:rPr>
          <w:rFonts w:ascii="Arial" w:eastAsia="宋体" w:hAnsi="Arial" w:cs="Arial"/>
          <w:color w:val="222222"/>
          <w:sz w:val="19"/>
          <w:szCs w:val="19"/>
          <w:shd w:val="clear" w:color="auto" w:fill="FFFFFF"/>
        </w:rPr>
        <w:t>Mba</w:t>
      </w:r>
      <w:proofErr w:type="spellEnd"/>
      <w:r>
        <w:rPr>
          <w:rFonts w:ascii="Arial" w:eastAsia="宋体" w:hAnsi="Arial" w:cs="Arial"/>
          <w:color w:val="222222"/>
          <w:sz w:val="19"/>
          <w:szCs w:val="19"/>
          <w:shd w:val="clear" w:color="auto" w:fill="FFFFFF"/>
        </w:rPr>
        <w:t xml:space="preserve"> L, </w:t>
      </w:r>
      <w:proofErr w:type="spellStart"/>
      <w:r>
        <w:rPr>
          <w:rFonts w:ascii="Arial" w:eastAsia="宋体" w:hAnsi="Arial" w:cs="Arial"/>
          <w:color w:val="222222"/>
          <w:sz w:val="19"/>
          <w:szCs w:val="19"/>
          <w:shd w:val="clear" w:color="auto" w:fill="FFFFFF"/>
        </w:rPr>
        <w:t>Meukam</w:t>
      </w:r>
      <w:proofErr w:type="spellEnd"/>
      <w:r>
        <w:rPr>
          <w:rFonts w:ascii="Arial" w:eastAsia="宋体" w:hAnsi="Arial" w:cs="Arial"/>
          <w:color w:val="222222"/>
          <w:sz w:val="19"/>
          <w:szCs w:val="19"/>
          <w:shd w:val="clear" w:color="auto" w:fill="FFFFFF"/>
        </w:rPr>
        <w:t xml:space="preserve"> P, </w:t>
      </w:r>
      <w:proofErr w:type="spellStart"/>
      <w:r>
        <w:rPr>
          <w:rFonts w:ascii="Arial" w:eastAsia="宋体" w:hAnsi="Arial" w:cs="Arial"/>
          <w:color w:val="222222"/>
          <w:sz w:val="19"/>
          <w:szCs w:val="19"/>
          <w:shd w:val="clear" w:color="auto" w:fill="FFFFFF"/>
        </w:rPr>
        <w:t>Kemajou</w:t>
      </w:r>
      <w:proofErr w:type="spellEnd"/>
      <w:r>
        <w:rPr>
          <w:rFonts w:ascii="Arial" w:eastAsia="宋体" w:hAnsi="Arial" w:cs="Arial"/>
          <w:color w:val="222222"/>
          <w:sz w:val="19"/>
          <w:szCs w:val="19"/>
          <w:shd w:val="clear" w:color="auto" w:fill="FFFFFF"/>
        </w:rPr>
        <w:t xml:space="preserve"> A. Application of artificial neural network for predicting hourly indoor air temperature and relative humidity in modern building in humid region[J]. Energy and Buildings, 2016, 121: 32-42.</w:t>
      </w:r>
    </w:p>
  </w:comment>
  <w:comment w:id="25" w:author="CQU" w:date="2022-03-17T11:42:00Z" w:initials="C">
    <w:p w14:paraId="3EE54710" w14:textId="77777777" w:rsidR="00853CF7" w:rsidRDefault="00853CF7">
      <w:pPr>
        <w:pStyle w:val="a4"/>
      </w:pPr>
      <w:proofErr w:type="spellStart"/>
      <w:r>
        <w:rPr>
          <w:rFonts w:ascii="Arial" w:eastAsia="宋体" w:hAnsi="Arial" w:cs="Arial"/>
          <w:color w:val="222222"/>
          <w:sz w:val="19"/>
          <w:szCs w:val="19"/>
          <w:shd w:val="clear" w:color="auto" w:fill="FFFFFF"/>
        </w:rPr>
        <w:t>Gharghory</w:t>
      </w:r>
      <w:proofErr w:type="spellEnd"/>
      <w:r>
        <w:rPr>
          <w:rFonts w:ascii="Arial" w:eastAsia="宋体" w:hAnsi="Arial" w:cs="Arial"/>
          <w:color w:val="222222"/>
          <w:sz w:val="19"/>
          <w:szCs w:val="19"/>
          <w:shd w:val="clear" w:color="auto" w:fill="FFFFFF"/>
        </w:rPr>
        <w:t xml:space="preserve"> S M. Deep Network based on Long Short-Term Memory for Time Series Prediction of Microclimate Data inside the Greenhouse[J]. International Journal of Computational Intelligence and Applications, 2020, 19(02): 2050013.</w:t>
      </w:r>
    </w:p>
  </w:comment>
  <w:comment w:id="26" w:author="CQU" w:date="2022-03-16T23:13:00Z" w:initials="C">
    <w:p w14:paraId="567068C7" w14:textId="77777777" w:rsidR="00853CF7" w:rsidRDefault="00853CF7">
      <w:pPr>
        <w:pStyle w:val="a4"/>
      </w:pPr>
      <w:r>
        <w:rPr>
          <w:rFonts w:ascii="Arial" w:eastAsia="宋体" w:hAnsi="Arial" w:cs="Arial"/>
          <w:color w:val="222222"/>
          <w:sz w:val="19"/>
          <w:szCs w:val="19"/>
          <w:shd w:val="clear" w:color="auto" w:fill="FFFFFF"/>
        </w:rPr>
        <w:t xml:space="preserve">Shi X, Lu W, Zhao Y, et al. Prediction of indoor temperature and relative humidity based on cloud database by using an improved BP neural network in Chongqing[J]. </w:t>
      </w:r>
      <w:proofErr w:type="spellStart"/>
      <w:r>
        <w:rPr>
          <w:rFonts w:ascii="Arial" w:eastAsia="宋体" w:hAnsi="Arial" w:cs="Arial"/>
          <w:color w:val="222222"/>
          <w:sz w:val="19"/>
          <w:szCs w:val="19"/>
          <w:shd w:val="clear" w:color="auto" w:fill="FFFFFF"/>
        </w:rPr>
        <w:t>Ieee</w:t>
      </w:r>
      <w:proofErr w:type="spellEnd"/>
      <w:r>
        <w:rPr>
          <w:rFonts w:ascii="Arial" w:eastAsia="宋体" w:hAnsi="Arial" w:cs="Arial"/>
          <w:color w:val="222222"/>
          <w:sz w:val="19"/>
          <w:szCs w:val="19"/>
          <w:shd w:val="clear" w:color="auto" w:fill="FFFFFF"/>
        </w:rPr>
        <w:t xml:space="preserve"> Access, 2018, 6: 30559-30566.</w:t>
      </w:r>
    </w:p>
  </w:comment>
  <w:comment w:id="27" w:author="CQU" w:date="2022-03-16T20:46:00Z" w:initials="C">
    <w:p w14:paraId="64642D3E" w14:textId="77777777" w:rsidR="00853CF7" w:rsidRDefault="00853CF7">
      <w:pPr>
        <w:pStyle w:val="a4"/>
      </w:pPr>
      <w:r>
        <w:rPr>
          <w:rFonts w:ascii="Arial" w:eastAsia="宋体" w:hAnsi="Arial" w:cs="Arial"/>
          <w:color w:val="222222"/>
          <w:sz w:val="19"/>
          <w:szCs w:val="19"/>
          <w:shd w:val="clear" w:color="auto" w:fill="FFFFFF"/>
        </w:rPr>
        <w:t xml:space="preserve">Tao H, </w:t>
      </w:r>
      <w:proofErr w:type="spellStart"/>
      <w:r>
        <w:rPr>
          <w:rFonts w:ascii="Arial" w:eastAsia="宋体" w:hAnsi="Arial" w:cs="Arial"/>
          <w:color w:val="222222"/>
          <w:sz w:val="19"/>
          <w:szCs w:val="19"/>
          <w:shd w:val="clear" w:color="auto" w:fill="FFFFFF"/>
        </w:rPr>
        <w:t>Junjie</w:t>
      </w:r>
      <w:proofErr w:type="spellEnd"/>
      <w:r>
        <w:rPr>
          <w:rFonts w:ascii="Arial" w:eastAsia="宋体" w:hAnsi="Arial" w:cs="Arial"/>
          <w:color w:val="222222"/>
          <w:sz w:val="19"/>
          <w:szCs w:val="19"/>
          <w:shd w:val="clear" w:color="auto" w:fill="FFFFFF"/>
        </w:rPr>
        <w:t xml:space="preserve"> L, Yu S, et al. Predictive analysis of indoor temperature and humidity based on BP neural network single-step prediction method[C]//2020 IEEE 3rd International Conference on Information Systems and Computer Aided Education (ICISCAE). IEEE, 2020: 402-407.</w:t>
      </w:r>
    </w:p>
  </w:comment>
  <w:comment w:id="28" w:author="CQU" w:date="2022-03-16T20:42:00Z" w:initials="C">
    <w:p w14:paraId="73557B6D" w14:textId="77777777" w:rsidR="00853CF7" w:rsidRDefault="00853CF7">
      <w:pPr>
        <w:pStyle w:val="af6"/>
        <w:spacing w:line="380" w:lineRule="exact"/>
        <w:ind w:firstLineChars="0" w:firstLine="0"/>
      </w:pPr>
      <w:r>
        <w:rPr>
          <w:rFonts w:ascii="Arial" w:eastAsia="宋体" w:hAnsi="Arial" w:cs="Arial"/>
          <w:color w:val="222222"/>
          <w:sz w:val="19"/>
          <w:szCs w:val="19"/>
          <w:shd w:val="clear" w:color="auto" w:fill="FFFFFF"/>
        </w:rPr>
        <w:t>Wang X, Wang X, Wang L, et al. A Distributed Fusion LSTM Model to Forecast Temperature and Relative Humidity in Smart Buildings[C]//2021 IEEE 16th Conference on Industrial Electronics and Applications (ICIEA). IEEE, 2021: 1-6.</w:t>
      </w:r>
    </w:p>
  </w:comment>
  <w:comment w:id="29" w:author="CQU" w:date="2022-03-16T15:48:00Z" w:initials="C">
    <w:p w14:paraId="506C3D45" w14:textId="77777777" w:rsidR="00853CF7" w:rsidRDefault="00853CF7">
      <w:pPr>
        <w:pStyle w:val="a4"/>
      </w:pPr>
      <w:r>
        <w:rPr>
          <w:rFonts w:ascii="Arial" w:eastAsia="宋体" w:hAnsi="Arial" w:cs="Arial"/>
          <w:color w:val="222222"/>
          <w:sz w:val="19"/>
          <w:szCs w:val="19"/>
          <w:shd w:val="clear" w:color="auto" w:fill="FFFFFF"/>
        </w:rPr>
        <w:t xml:space="preserve">Nemeth M, </w:t>
      </w:r>
      <w:proofErr w:type="spellStart"/>
      <w:r>
        <w:rPr>
          <w:rFonts w:ascii="Arial" w:eastAsia="宋体" w:hAnsi="Arial" w:cs="Arial"/>
          <w:color w:val="222222"/>
          <w:sz w:val="19"/>
          <w:szCs w:val="19"/>
          <w:shd w:val="clear" w:color="auto" w:fill="FFFFFF"/>
        </w:rPr>
        <w:t>Borkin</w:t>
      </w:r>
      <w:proofErr w:type="spellEnd"/>
      <w:r>
        <w:rPr>
          <w:rFonts w:ascii="Arial" w:eastAsia="宋体" w:hAnsi="Arial" w:cs="Arial"/>
          <w:color w:val="222222"/>
          <w:sz w:val="19"/>
          <w:szCs w:val="19"/>
          <w:shd w:val="clear" w:color="auto" w:fill="FFFFFF"/>
        </w:rPr>
        <w:t xml:space="preserve"> D, </w:t>
      </w:r>
      <w:proofErr w:type="spellStart"/>
      <w:r>
        <w:rPr>
          <w:rFonts w:ascii="Arial" w:eastAsia="宋体" w:hAnsi="Arial" w:cs="Arial"/>
          <w:color w:val="222222"/>
          <w:sz w:val="19"/>
          <w:szCs w:val="19"/>
          <w:shd w:val="clear" w:color="auto" w:fill="FFFFFF"/>
        </w:rPr>
        <w:t>Michalconok</w:t>
      </w:r>
      <w:proofErr w:type="spellEnd"/>
      <w:r>
        <w:rPr>
          <w:rFonts w:ascii="Arial" w:eastAsia="宋体" w:hAnsi="Arial" w:cs="Arial"/>
          <w:color w:val="222222"/>
          <w:sz w:val="19"/>
          <w:szCs w:val="19"/>
          <w:shd w:val="clear" w:color="auto" w:fill="FFFFFF"/>
        </w:rPr>
        <w:t xml:space="preserve"> G. The comparison of machine-learning methods </w:t>
      </w:r>
      <w:proofErr w:type="spellStart"/>
      <w:r>
        <w:rPr>
          <w:rFonts w:ascii="Arial" w:eastAsia="宋体" w:hAnsi="Arial" w:cs="Arial"/>
          <w:color w:val="222222"/>
          <w:sz w:val="19"/>
          <w:szCs w:val="19"/>
          <w:shd w:val="clear" w:color="auto" w:fill="FFFFFF"/>
        </w:rPr>
        <w:t>XGBoost</w:t>
      </w:r>
      <w:proofErr w:type="spellEnd"/>
      <w:r>
        <w:rPr>
          <w:rFonts w:ascii="Arial" w:eastAsia="宋体" w:hAnsi="Arial" w:cs="Arial"/>
          <w:color w:val="222222"/>
          <w:sz w:val="19"/>
          <w:szCs w:val="19"/>
          <w:shd w:val="clear" w:color="auto" w:fill="FFFFFF"/>
        </w:rPr>
        <w:t xml:space="preserve"> and </w:t>
      </w:r>
      <w:proofErr w:type="spellStart"/>
      <w:r>
        <w:rPr>
          <w:rFonts w:ascii="Arial" w:eastAsia="宋体" w:hAnsi="Arial" w:cs="Arial"/>
          <w:color w:val="222222"/>
          <w:sz w:val="19"/>
          <w:szCs w:val="19"/>
          <w:shd w:val="clear" w:color="auto" w:fill="FFFFFF"/>
        </w:rPr>
        <w:t>LightGBM</w:t>
      </w:r>
      <w:proofErr w:type="spellEnd"/>
      <w:r>
        <w:rPr>
          <w:rFonts w:ascii="Arial" w:eastAsia="宋体" w:hAnsi="Arial" w:cs="Arial"/>
          <w:color w:val="222222"/>
          <w:sz w:val="19"/>
          <w:szCs w:val="19"/>
          <w:shd w:val="clear" w:color="auto" w:fill="FFFFFF"/>
        </w:rPr>
        <w:t xml:space="preserve"> to predict energy development[C]//Proceedings of the Computational Methods in Systems and Software. Springer, Cham, 2019: 208-215.</w:t>
      </w:r>
    </w:p>
  </w:comment>
  <w:comment w:id="30" w:author="CQU" w:date="2022-03-16T23:23:00Z" w:initials="C">
    <w:p w14:paraId="30437243" w14:textId="77777777" w:rsidR="00853CF7" w:rsidRDefault="00853CF7">
      <w:pPr>
        <w:pStyle w:val="a4"/>
      </w:pPr>
      <w:proofErr w:type="spellStart"/>
      <w:r>
        <w:rPr>
          <w:rFonts w:ascii="Arial" w:eastAsia="宋体" w:hAnsi="Arial" w:cs="Arial"/>
          <w:color w:val="222222"/>
          <w:sz w:val="19"/>
          <w:szCs w:val="19"/>
          <w:shd w:val="clear" w:color="auto" w:fill="FFFFFF"/>
        </w:rPr>
        <w:t>Hanoon</w:t>
      </w:r>
      <w:proofErr w:type="spellEnd"/>
      <w:r>
        <w:rPr>
          <w:rFonts w:ascii="Arial" w:eastAsia="宋体" w:hAnsi="Arial" w:cs="Arial"/>
          <w:color w:val="222222"/>
          <w:sz w:val="19"/>
          <w:szCs w:val="19"/>
          <w:shd w:val="clear" w:color="auto" w:fill="FFFFFF"/>
        </w:rPr>
        <w:t xml:space="preserve"> M S, Ahmed A N, </w:t>
      </w:r>
      <w:proofErr w:type="spellStart"/>
      <w:r>
        <w:rPr>
          <w:rFonts w:ascii="Arial" w:eastAsia="宋体" w:hAnsi="Arial" w:cs="Arial"/>
          <w:color w:val="222222"/>
          <w:sz w:val="19"/>
          <w:szCs w:val="19"/>
          <w:shd w:val="clear" w:color="auto" w:fill="FFFFFF"/>
        </w:rPr>
        <w:t>Zaini</w:t>
      </w:r>
      <w:proofErr w:type="spellEnd"/>
      <w:r>
        <w:rPr>
          <w:rFonts w:ascii="Arial" w:eastAsia="宋体" w:hAnsi="Arial" w:cs="Arial"/>
          <w:color w:val="222222"/>
          <w:sz w:val="19"/>
          <w:szCs w:val="19"/>
          <w:shd w:val="clear" w:color="auto" w:fill="FFFFFF"/>
        </w:rPr>
        <w:t xml:space="preserve"> N, et al. Developing machine learning algorithms for meteorological temperature and humidity forecasting at Terengganu state in Malaysia[J]. Scientific Reports, 2021, 11(1): 1-19.</w:t>
      </w:r>
    </w:p>
  </w:comment>
  <w:comment w:id="31" w:author="CQU" w:date="2022-03-16T11:14:00Z" w:initials="C">
    <w:p w14:paraId="7B7F2B68" w14:textId="77777777" w:rsidR="00853CF7" w:rsidRDefault="00853CF7">
      <w:pPr>
        <w:pStyle w:val="a4"/>
      </w:pPr>
      <w:r>
        <w:rPr>
          <w:rFonts w:ascii="Arial" w:eastAsia="宋体" w:hAnsi="Arial" w:cs="Arial"/>
          <w:color w:val="222222"/>
          <w:sz w:val="19"/>
          <w:szCs w:val="19"/>
          <w:shd w:val="clear" w:color="auto" w:fill="FFFFFF"/>
        </w:rPr>
        <w:t>Huang G, Li J. Hybrid Time Series Method for Long-Time Temperature Series Analysis[J]. Discrete Dynamics in Nature and Society, 2021, 2021.</w:t>
      </w:r>
    </w:p>
  </w:comment>
  <w:comment w:id="32" w:author="CQU" w:date="2022-03-16T15:59:00Z" w:initials="C">
    <w:p w14:paraId="096063D8" w14:textId="77777777" w:rsidR="00853CF7" w:rsidRDefault="00853CF7">
      <w:pPr>
        <w:pStyle w:val="a4"/>
      </w:pPr>
      <w:proofErr w:type="spellStart"/>
      <w:r>
        <w:rPr>
          <w:rFonts w:ascii="Arial" w:eastAsia="宋体" w:hAnsi="Arial" w:cs="Arial"/>
          <w:color w:val="222222"/>
          <w:sz w:val="19"/>
          <w:szCs w:val="19"/>
          <w:shd w:val="clear" w:color="auto" w:fill="FFFFFF"/>
        </w:rPr>
        <w:t>Carrión</w:t>
      </w:r>
      <w:proofErr w:type="spellEnd"/>
      <w:r>
        <w:rPr>
          <w:rFonts w:ascii="Arial" w:eastAsia="宋体" w:hAnsi="Arial" w:cs="Arial"/>
          <w:color w:val="222222"/>
          <w:sz w:val="19"/>
          <w:szCs w:val="19"/>
          <w:shd w:val="clear" w:color="auto" w:fill="FFFFFF"/>
        </w:rPr>
        <w:t xml:space="preserve"> D, </w:t>
      </w:r>
      <w:proofErr w:type="spellStart"/>
      <w:r>
        <w:rPr>
          <w:rFonts w:ascii="Arial" w:eastAsia="宋体" w:hAnsi="Arial" w:cs="Arial"/>
          <w:color w:val="222222"/>
          <w:sz w:val="19"/>
          <w:szCs w:val="19"/>
          <w:shd w:val="clear" w:color="auto" w:fill="FFFFFF"/>
        </w:rPr>
        <w:t>Arfer</w:t>
      </w:r>
      <w:proofErr w:type="spellEnd"/>
      <w:r>
        <w:rPr>
          <w:rFonts w:ascii="Arial" w:eastAsia="宋体" w:hAnsi="Arial" w:cs="Arial"/>
          <w:color w:val="222222"/>
          <w:sz w:val="19"/>
          <w:szCs w:val="19"/>
          <w:shd w:val="clear" w:color="auto" w:fill="FFFFFF"/>
        </w:rPr>
        <w:t xml:space="preserve"> K B, Rush J, et al. A 1-km hourly air-temperature model for 13 northeastern US states using remotely sensed and ground-based measurements[J]. Environmental Research, 2021, 200: 111477.</w:t>
      </w:r>
    </w:p>
  </w:comment>
  <w:comment w:id="33" w:author="CQU" w:date="2022-03-16T11:15:00Z" w:initials="C">
    <w:p w14:paraId="7F9A03C3" w14:textId="77777777" w:rsidR="00853CF7" w:rsidRDefault="00853CF7">
      <w:pPr>
        <w:pStyle w:val="a4"/>
      </w:pPr>
      <w:r>
        <w:rPr>
          <w:rFonts w:ascii="Arial" w:eastAsia="宋体" w:hAnsi="Arial" w:cs="Arial"/>
          <w:color w:val="222222"/>
          <w:sz w:val="19"/>
          <w:szCs w:val="19"/>
          <w:shd w:val="clear" w:color="auto" w:fill="FFFFFF"/>
        </w:rPr>
        <w:t>张皓</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基于预测模型的环境数据采集与监测系统的设计与实现</w:t>
      </w:r>
      <w:r>
        <w:rPr>
          <w:rFonts w:ascii="Arial" w:eastAsia="宋体" w:hAnsi="Arial" w:cs="Arial"/>
          <w:color w:val="222222"/>
          <w:sz w:val="19"/>
          <w:szCs w:val="19"/>
          <w:shd w:val="clear" w:color="auto" w:fill="FFFFFF"/>
        </w:rPr>
        <w:t xml:space="preserve">[D]. </w:t>
      </w:r>
      <w:r>
        <w:rPr>
          <w:rFonts w:ascii="Arial" w:eastAsia="宋体" w:hAnsi="Arial" w:cs="Arial"/>
          <w:color w:val="222222"/>
          <w:sz w:val="19"/>
          <w:szCs w:val="19"/>
          <w:shd w:val="clear" w:color="auto" w:fill="FFFFFF"/>
        </w:rPr>
        <w:t>天津大学</w:t>
      </w:r>
      <w:r>
        <w:rPr>
          <w:rFonts w:ascii="Arial" w:eastAsia="宋体" w:hAnsi="Arial" w:cs="Arial"/>
          <w:color w:val="222222"/>
          <w:sz w:val="19"/>
          <w:szCs w:val="19"/>
          <w:shd w:val="clear" w:color="auto" w:fill="FFFFFF"/>
        </w:rPr>
        <w:t>, 2018.</w:t>
      </w:r>
    </w:p>
  </w:comment>
  <w:comment w:id="34" w:author="CQU" w:date="2022-03-16T15:49:00Z" w:initials="C">
    <w:p w14:paraId="0A390740" w14:textId="77777777" w:rsidR="00853CF7" w:rsidRDefault="00853CF7">
      <w:pPr>
        <w:pStyle w:val="a4"/>
      </w:pPr>
      <w:r>
        <w:rPr>
          <w:rFonts w:ascii="Arial" w:eastAsia="宋体" w:hAnsi="Arial" w:cs="Arial"/>
          <w:color w:val="222222"/>
          <w:sz w:val="19"/>
          <w:szCs w:val="19"/>
          <w:shd w:val="clear" w:color="auto" w:fill="FFFFFF"/>
        </w:rPr>
        <w:t xml:space="preserve">Ma X, Fang C, Ji J. Prediction of outdoor air temperature and humidity using </w:t>
      </w:r>
      <w:proofErr w:type="spellStart"/>
      <w:r>
        <w:rPr>
          <w:rFonts w:ascii="Arial" w:eastAsia="宋体" w:hAnsi="Arial" w:cs="Arial"/>
          <w:color w:val="222222"/>
          <w:sz w:val="19"/>
          <w:szCs w:val="19"/>
          <w:shd w:val="clear" w:color="auto" w:fill="FFFFFF"/>
        </w:rPr>
        <w:t>Xgboost</w:t>
      </w:r>
      <w:proofErr w:type="spellEnd"/>
      <w:r>
        <w:rPr>
          <w:rFonts w:ascii="Arial" w:eastAsia="宋体" w:hAnsi="Arial" w:cs="Arial"/>
          <w:color w:val="222222"/>
          <w:sz w:val="19"/>
          <w:szCs w:val="19"/>
          <w:shd w:val="clear" w:color="auto" w:fill="FFFFFF"/>
        </w:rPr>
        <w:t>[C]//IOP Conference Series: Earth and Environmental Science. IOP Publishing, 2020, 427(1): 012013.</w:t>
      </w:r>
    </w:p>
  </w:comment>
  <w:comment w:id="35" w:author="CQU" w:date="2022-03-27T16:29:00Z" w:initials="C">
    <w:p w14:paraId="735D513C" w14:textId="77777777" w:rsidR="00853CF7" w:rsidRDefault="00853CF7">
      <w:pPr>
        <w:pStyle w:val="a4"/>
      </w:pPr>
      <w:r>
        <w:rPr>
          <w:rFonts w:ascii="微软雅黑" w:eastAsia="微软雅黑" w:hAnsi="微软雅黑" w:cs="微软雅黑"/>
          <w:color w:val="333333"/>
          <w:szCs w:val="21"/>
          <w:shd w:val="clear" w:color="auto" w:fill="FFFFFF"/>
        </w:rPr>
        <w:t>黄琪.基于强化学习的办公建筑冷源系统节能优化控制策略仿真研究[D],2020.</w:t>
      </w:r>
    </w:p>
  </w:comment>
  <w:comment w:id="36" w:author="CQU" w:date="2022-03-27T16:29:00Z" w:initials="C">
    <w:p w14:paraId="220932AF" w14:textId="77777777" w:rsidR="00853CF7" w:rsidRDefault="00853CF7">
      <w:pPr>
        <w:pStyle w:val="a4"/>
      </w:pPr>
      <w:r>
        <w:rPr>
          <w:rFonts w:ascii="微软雅黑" w:eastAsia="微软雅黑" w:hAnsi="微软雅黑" w:cs="微软雅黑"/>
          <w:color w:val="333333"/>
          <w:szCs w:val="21"/>
          <w:shd w:val="clear" w:color="auto" w:fill="FFFFFF"/>
        </w:rPr>
        <w:t>黄伟.基于机器学习的城市集中供热系统热力站预测性调控研究[D],2021.</w:t>
      </w:r>
    </w:p>
  </w:comment>
  <w:comment w:id="38" w:author="CQU" w:date="2022-03-17T17:48:00Z" w:initials="C">
    <w:p w14:paraId="006B30B7" w14:textId="77777777" w:rsidR="00853CF7" w:rsidRDefault="00853CF7">
      <w:pPr>
        <w:pStyle w:val="af6"/>
        <w:spacing w:line="380" w:lineRule="exact"/>
        <w:ind w:firstLineChars="0" w:firstLine="0"/>
      </w:pPr>
      <w:r>
        <w:rPr>
          <w:rFonts w:ascii="Arial" w:eastAsia="宋体" w:hAnsi="Arial" w:cs="Arial"/>
          <w:color w:val="222222"/>
          <w:sz w:val="19"/>
          <w:szCs w:val="19"/>
          <w:shd w:val="clear" w:color="auto" w:fill="FFFFFF"/>
        </w:rPr>
        <w:t>Krakow K I, Lin S, Zeng Z S. Temperature and humidity control during cooling and dehumidifying by compressor and evaporator fan speed variation[R]. American Society of Heating, Refrigerating and Air-Conditioning Engineers, Inc., Atlanta, GA (United States), 1995.</w:t>
      </w:r>
    </w:p>
  </w:comment>
  <w:comment w:id="39" w:author="CQU" w:date="2022-03-18T10:11:00Z" w:initials="C">
    <w:p w14:paraId="0D392847" w14:textId="77777777" w:rsidR="00853CF7" w:rsidRDefault="00853CF7">
      <w:pPr>
        <w:pStyle w:val="a4"/>
      </w:pPr>
      <w:proofErr w:type="spellStart"/>
      <w:r>
        <w:rPr>
          <w:rFonts w:ascii="Arial" w:eastAsia="宋体" w:hAnsi="Arial" w:cs="Arial"/>
          <w:color w:val="222222"/>
          <w:sz w:val="19"/>
          <w:szCs w:val="19"/>
          <w:shd w:val="clear" w:color="auto" w:fill="FFFFFF"/>
        </w:rPr>
        <w:t>Gouadria</w:t>
      </w:r>
      <w:proofErr w:type="spellEnd"/>
      <w:r>
        <w:rPr>
          <w:rFonts w:ascii="Arial" w:eastAsia="宋体" w:hAnsi="Arial" w:cs="Arial"/>
          <w:color w:val="222222"/>
          <w:sz w:val="19"/>
          <w:szCs w:val="19"/>
          <w:shd w:val="clear" w:color="auto" w:fill="FFFFFF"/>
        </w:rPr>
        <w:t xml:space="preserve"> F, </w:t>
      </w:r>
      <w:proofErr w:type="spellStart"/>
      <w:r>
        <w:rPr>
          <w:rFonts w:ascii="Arial" w:eastAsia="宋体" w:hAnsi="Arial" w:cs="Arial"/>
          <w:color w:val="222222"/>
          <w:sz w:val="19"/>
          <w:szCs w:val="19"/>
          <w:shd w:val="clear" w:color="auto" w:fill="FFFFFF"/>
        </w:rPr>
        <w:t>Sbita</w:t>
      </w:r>
      <w:proofErr w:type="spellEnd"/>
      <w:r>
        <w:rPr>
          <w:rFonts w:ascii="Arial" w:eastAsia="宋体" w:hAnsi="Arial" w:cs="Arial"/>
          <w:color w:val="222222"/>
          <w:sz w:val="19"/>
          <w:szCs w:val="19"/>
          <w:shd w:val="clear" w:color="auto" w:fill="FFFFFF"/>
        </w:rPr>
        <w:t xml:space="preserve"> L, </w:t>
      </w:r>
      <w:proofErr w:type="spellStart"/>
      <w:r>
        <w:rPr>
          <w:rFonts w:ascii="Arial" w:eastAsia="宋体" w:hAnsi="Arial" w:cs="Arial"/>
          <w:color w:val="222222"/>
          <w:sz w:val="19"/>
          <w:szCs w:val="19"/>
          <w:shd w:val="clear" w:color="auto" w:fill="FFFFFF"/>
        </w:rPr>
        <w:t>Sigrimis</w:t>
      </w:r>
      <w:proofErr w:type="spellEnd"/>
      <w:r>
        <w:rPr>
          <w:rFonts w:ascii="Arial" w:eastAsia="宋体" w:hAnsi="Arial" w:cs="Arial"/>
          <w:color w:val="222222"/>
          <w:sz w:val="19"/>
          <w:szCs w:val="19"/>
          <w:shd w:val="clear" w:color="auto" w:fill="FFFFFF"/>
        </w:rPr>
        <w:t xml:space="preserve"> N. A greenhouse system control based on a PSO tuned PI regulator[C]//2017 International Conference on Green Energy Conversion Systems (GECS). IEEE, 2017: 1-5.</w:t>
      </w:r>
    </w:p>
  </w:comment>
  <w:comment w:id="40" w:author="CQU" w:date="2022-03-17T22:08:00Z" w:initials="C">
    <w:p w14:paraId="39142489" w14:textId="77777777" w:rsidR="00853CF7" w:rsidRDefault="00853CF7">
      <w:pPr>
        <w:pStyle w:val="a4"/>
      </w:pPr>
      <w:proofErr w:type="spellStart"/>
      <w:r>
        <w:rPr>
          <w:rFonts w:ascii="Arial" w:eastAsia="宋体" w:hAnsi="Arial" w:cs="Arial"/>
          <w:color w:val="222222"/>
          <w:sz w:val="19"/>
          <w:szCs w:val="19"/>
          <w:shd w:val="clear" w:color="auto" w:fill="FFFFFF"/>
        </w:rPr>
        <w:t>Bahramnia</w:t>
      </w:r>
      <w:proofErr w:type="spellEnd"/>
      <w:r>
        <w:rPr>
          <w:rFonts w:ascii="Arial" w:eastAsia="宋体" w:hAnsi="Arial" w:cs="Arial"/>
          <w:color w:val="222222"/>
          <w:sz w:val="19"/>
          <w:szCs w:val="19"/>
          <w:shd w:val="clear" w:color="auto" w:fill="FFFFFF"/>
        </w:rPr>
        <w:t xml:space="preserve"> P, Hosseini Rostami S M, Wang J, et al. Modeling and controlling of temperature and humidity in building heating, ventilating, and air conditioning system using model predictive control[J]. Energies, 2019, 12(24): 4805.</w:t>
      </w:r>
    </w:p>
  </w:comment>
  <w:comment w:id="41" w:author="CQU" w:date="2022-03-17T20:13:00Z" w:initials="C">
    <w:p w14:paraId="7823252D" w14:textId="77777777" w:rsidR="00853CF7" w:rsidRDefault="00853CF7">
      <w:pPr>
        <w:pStyle w:val="a4"/>
      </w:pPr>
      <w:r>
        <w:rPr>
          <w:rFonts w:hint="eastAsia"/>
        </w:rPr>
        <w:t>程初. 模糊 PID 在火箭整流罩空调中的应用研究[D]. 西安电子科技大学, 2014.</w:t>
      </w:r>
    </w:p>
  </w:comment>
  <w:comment w:id="42" w:author="CQU" w:date="2022-03-17T22:40:00Z" w:initials="C">
    <w:p w14:paraId="71323C2F" w14:textId="77777777" w:rsidR="00853CF7" w:rsidRDefault="00853CF7">
      <w:pPr>
        <w:pStyle w:val="a4"/>
      </w:pPr>
      <w:proofErr w:type="spellStart"/>
      <w:r>
        <w:rPr>
          <w:rFonts w:ascii="Arial" w:eastAsia="宋体" w:hAnsi="Arial" w:cs="Arial"/>
          <w:color w:val="222222"/>
          <w:sz w:val="19"/>
          <w:szCs w:val="19"/>
          <w:shd w:val="clear" w:color="auto" w:fill="FFFFFF"/>
        </w:rPr>
        <w:t>Meihui</w:t>
      </w:r>
      <w:proofErr w:type="spellEnd"/>
      <w:r>
        <w:rPr>
          <w:rFonts w:ascii="Arial" w:eastAsia="宋体" w:hAnsi="Arial" w:cs="Arial"/>
          <w:color w:val="222222"/>
          <w:sz w:val="19"/>
          <w:szCs w:val="19"/>
          <w:shd w:val="clear" w:color="auto" w:fill="FFFFFF"/>
        </w:rPr>
        <w:t xml:space="preserve"> L, </w:t>
      </w:r>
      <w:proofErr w:type="spellStart"/>
      <w:r>
        <w:rPr>
          <w:rFonts w:ascii="Arial" w:eastAsia="宋体" w:hAnsi="Arial" w:cs="Arial"/>
          <w:color w:val="222222"/>
          <w:sz w:val="19"/>
          <w:szCs w:val="19"/>
          <w:shd w:val="clear" w:color="auto" w:fill="FFFFFF"/>
        </w:rPr>
        <w:t>Shangfeng</w:t>
      </w:r>
      <w:proofErr w:type="spellEnd"/>
      <w:r>
        <w:rPr>
          <w:rFonts w:ascii="Arial" w:eastAsia="宋体" w:hAnsi="Arial" w:cs="Arial"/>
          <w:color w:val="222222"/>
          <w:sz w:val="19"/>
          <w:szCs w:val="19"/>
          <w:shd w:val="clear" w:color="auto" w:fill="FFFFFF"/>
        </w:rPr>
        <w:t xml:space="preserve"> D, Lijun C, et al. Greenhouse multi-variables control by using feedback linearization decoupling method[C]//2017 Chinese Automation Congress (CAC). IEEE, 2017: 604-608.</w:t>
      </w:r>
    </w:p>
  </w:comment>
  <w:comment w:id="43" w:author="CQU" w:date="2022-03-17T17:51:00Z" w:initials="C">
    <w:p w14:paraId="3F1B66E2" w14:textId="77777777" w:rsidR="00853CF7" w:rsidRDefault="00853CF7">
      <w:pPr>
        <w:pStyle w:val="a4"/>
      </w:pPr>
      <w:r>
        <w:rPr>
          <w:rFonts w:ascii="Arial" w:eastAsia="宋体" w:hAnsi="Arial" w:cs="Arial"/>
          <w:color w:val="222222"/>
          <w:sz w:val="19"/>
          <w:szCs w:val="19"/>
          <w:shd w:val="clear" w:color="auto" w:fill="FFFFFF"/>
        </w:rPr>
        <w:t>Peng Z. PID control of temperature and humidity in granary based on improved genetic algorithm[C]//2019 IEEE International Conference on Power, Intelligent Computing and Systems (ICPICS). IEEE, 2019: 428-432.</w:t>
      </w:r>
    </w:p>
  </w:comment>
  <w:comment w:id="44" w:author="CQU" w:date="2022-03-17T21:03:00Z" w:initials="C">
    <w:p w14:paraId="1E506441" w14:textId="77777777" w:rsidR="00853CF7" w:rsidRDefault="00853CF7">
      <w:pPr>
        <w:pStyle w:val="a4"/>
      </w:pPr>
      <w:r>
        <w:rPr>
          <w:rFonts w:ascii="Arial" w:eastAsia="宋体" w:hAnsi="Arial" w:cs="Arial"/>
          <w:color w:val="222222"/>
          <w:sz w:val="19"/>
          <w:szCs w:val="19"/>
          <w:shd w:val="clear" w:color="auto" w:fill="FFFFFF"/>
        </w:rPr>
        <w:t>Cui S, Chen M, Zhang Y, et al. Study on decoupling control system of temperature and humidity in intelligent plant factory[C]//2020 IEEE 9th Joint International Information Technology and Artificial Intelligence Conference (ITAIC). IEEE, 2020, 9: 2160-2163.</w:t>
      </w:r>
    </w:p>
  </w:comment>
  <w:comment w:id="45" w:author="CQU" w:date="2022-03-17T20:30:00Z" w:initials="C">
    <w:p w14:paraId="6FB01AD1" w14:textId="77777777" w:rsidR="00853CF7" w:rsidRDefault="00853CF7">
      <w:pPr>
        <w:pStyle w:val="a4"/>
      </w:pPr>
      <w:r>
        <w:rPr>
          <w:rFonts w:hint="eastAsia"/>
        </w:rPr>
        <w:t>刘雪飞, 苏师</w:t>
      </w:r>
      <w:proofErr w:type="gramStart"/>
      <w:r>
        <w:rPr>
          <w:rFonts w:hint="eastAsia"/>
        </w:rPr>
        <w:t>师</w:t>
      </w:r>
      <w:proofErr w:type="gramEnd"/>
      <w:r>
        <w:rPr>
          <w:rFonts w:hint="eastAsia"/>
        </w:rPr>
        <w:t>, 蒯亮,等. 基于新型PID算法的整流罩空调控制系统研究[J]. 电子技术应用, 2021, 47(12):5.</w:t>
      </w:r>
    </w:p>
  </w:comment>
  <w:comment w:id="70" w:author="CQU" w:date="2022-03-24T15:47:00Z" w:initials="C">
    <w:p w14:paraId="031272A1" w14:textId="77777777" w:rsidR="00853CF7" w:rsidRDefault="00853CF7">
      <w:pPr>
        <w:pStyle w:val="a4"/>
      </w:pPr>
      <w:proofErr w:type="gramStart"/>
      <w:r>
        <w:rPr>
          <w:rFonts w:hint="eastAsia"/>
        </w:rPr>
        <w:t>庄作钦</w:t>
      </w:r>
      <w:proofErr w:type="gramEnd"/>
      <w:r>
        <w:rPr>
          <w:rFonts w:hint="eastAsia"/>
        </w:rPr>
        <w:t>.BOX PLOT——描述统计的一个简便工具[J].统计与预测,2003(02):56-57.</w:t>
      </w:r>
    </w:p>
  </w:comment>
  <w:comment w:id="72" w:author="CQU" w:date="2022-03-27T11:36:00Z" w:initials="C">
    <w:p w14:paraId="6F2F6C24" w14:textId="77777777" w:rsidR="00853CF7" w:rsidRDefault="00853CF7">
      <w:pPr>
        <w:pStyle w:val="a4"/>
      </w:pPr>
      <w:proofErr w:type="spellStart"/>
      <w:r>
        <w:rPr>
          <w:rFonts w:ascii="Arial" w:eastAsia="宋体" w:hAnsi="Arial" w:cs="Arial"/>
          <w:color w:val="222222"/>
          <w:sz w:val="19"/>
          <w:szCs w:val="19"/>
          <w:shd w:val="clear" w:color="auto" w:fill="FFFFFF"/>
        </w:rPr>
        <w:t>Sekulić</w:t>
      </w:r>
      <w:proofErr w:type="spellEnd"/>
      <w:r>
        <w:rPr>
          <w:rFonts w:ascii="Arial" w:eastAsia="宋体" w:hAnsi="Arial" w:cs="Arial"/>
          <w:color w:val="222222"/>
          <w:sz w:val="19"/>
          <w:szCs w:val="19"/>
          <w:shd w:val="clear" w:color="auto" w:fill="FFFFFF"/>
        </w:rPr>
        <w:t xml:space="preserve"> A, </w:t>
      </w:r>
      <w:proofErr w:type="spellStart"/>
      <w:r>
        <w:rPr>
          <w:rFonts w:ascii="Arial" w:eastAsia="宋体" w:hAnsi="Arial" w:cs="Arial"/>
          <w:color w:val="222222"/>
          <w:sz w:val="19"/>
          <w:szCs w:val="19"/>
          <w:shd w:val="clear" w:color="auto" w:fill="FFFFFF"/>
        </w:rPr>
        <w:t>Kilibarda</w:t>
      </w:r>
      <w:proofErr w:type="spellEnd"/>
      <w:r>
        <w:rPr>
          <w:rFonts w:ascii="Arial" w:eastAsia="宋体" w:hAnsi="Arial" w:cs="Arial"/>
          <w:color w:val="222222"/>
          <w:sz w:val="19"/>
          <w:szCs w:val="19"/>
          <w:shd w:val="clear" w:color="auto" w:fill="FFFFFF"/>
        </w:rPr>
        <w:t xml:space="preserve"> M, </w:t>
      </w:r>
      <w:proofErr w:type="spellStart"/>
      <w:r>
        <w:rPr>
          <w:rFonts w:ascii="Arial" w:eastAsia="宋体" w:hAnsi="Arial" w:cs="Arial"/>
          <w:color w:val="222222"/>
          <w:sz w:val="19"/>
          <w:szCs w:val="19"/>
          <w:shd w:val="clear" w:color="auto" w:fill="FFFFFF"/>
        </w:rPr>
        <w:t>Heuvelink</w:t>
      </w:r>
      <w:proofErr w:type="spellEnd"/>
      <w:r>
        <w:rPr>
          <w:rFonts w:ascii="Arial" w:eastAsia="宋体" w:hAnsi="Arial" w:cs="Arial"/>
          <w:color w:val="222222"/>
          <w:sz w:val="19"/>
          <w:szCs w:val="19"/>
          <w:shd w:val="clear" w:color="auto" w:fill="FFFFFF"/>
        </w:rPr>
        <w:t xml:space="preserve"> G, et al. </w:t>
      </w:r>
      <w:proofErr w:type="gramStart"/>
      <w:r>
        <w:rPr>
          <w:rFonts w:ascii="Arial" w:eastAsia="宋体" w:hAnsi="Arial" w:cs="Arial"/>
          <w:color w:val="222222"/>
          <w:sz w:val="19"/>
          <w:szCs w:val="19"/>
          <w:shd w:val="clear" w:color="auto" w:fill="FFFFFF"/>
        </w:rPr>
        <w:t>Random forest</w:t>
      </w:r>
      <w:proofErr w:type="gramEnd"/>
      <w:r>
        <w:rPr>
          <w:rFonts w:ascii="Arial" w:eastAsia="宋体" w:hAnsi="Arial" w:cs="Arial"/>
          <w:color w:val="222222"/>
          <w:sz w:val="19"/>
          <w:szCs w:val="19"/>
          <w:shd w:val="clear" w:color="auto" w:fill="FFFFFF"/>
        </w:rPr>
        <w:t xml:space="preserve"> spatial interpolation[J]. Remote Sensing, 2020, 12(10): 1687.</w:t>
      </w:r>
    </w:p>
  </w:comment>
  <w:comment w:id="75" w:author="CQU" w:date="2022-03-31T21:39:00Z" w:initials="C">
    <w:p w14:paraId="29D142F8" w14:textId="77777777" w:rsidR="00853CF7" w:rsidRDefault="00853CF7">
      <w:pPr>
        <w:pStyle w:val="a4"/>
      </w:pPr>
      <w:r>
        <w:rPr>
          <w:rFonts w:ascii="微软雅黑" w:eastAsia="微软雅黑" w:hAnsi="微软雅黑" w:cs="微软雅黑"/>
          <w:color w:val="333333"/>
          <w:szCs w:val="21"/>
          <w:shd w:val="clear" w:color="auto" w:fill="FFFFFF"/>
        </w:rPr>
        <w:t>刘俊男.动态环境中基于惯性传感器的步态身份识别技术的研究[D],2020.</w:t>
      </w:r>
    </w:p>
  </w:comment>
  <w:comment w:id="82" w:author="CQU" w:date="2022-03-22T17:04:00Z" w:initials="C">
    <w:p w14:paraId="6A6923DC" w14:textId="77777777" w:rsidR="00853CF7" w:rsidRDefault="00853CF7">
      <w:pPr>
        <w:pStyle w:val="a4"/>
      </w:pPr>
      <w:r>
        <w:rPr>
          <w:rFonts w:ascii="Arial" w:eastAsia="宋体" w:hAnsi="Arial" w:cs="Arial"/>
          <w:color w:val="222222"/>
          <w:sz w:val="19"/>
          <w:szCs w:val="19"/>
          <w:shd w:val="clear" w:color="auto" w:fill="FFFFFF"/>
        </w:rPr>
        <w:t>王建</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方广军</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芦玉川</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特殊条件下整流罩内温湿度变化规律的分析</w:t>
      </w:r>
      <w:r>
        <w:rPr>
          <w:rFonts w:ascii="Arial" w:eastAsia="宋体" w:hAnsi="Arial" w:cs="Arial"/>
          <w:color w:val="222222"/>
          <w:sz w:val="19"/>
          <w:szCs w:val="19"/>
          <w:shd w:val="clear" w:color="auto" w:fill="FFFFFF"/>
        </w:rPr>
        <w:t xml:space="preserve">[J]. </w:t>
      </w:r>
      <w:r>
        <w:rPr>
          <w:rFonts w:ascii="Arial" w:eastAsia="宋体" w:hAnsi="Arial" w:cs="Arial"/>
          <w:color w:val="222222"/>
          <w:sz w:val="19"/>
          <w:szCs w:val="19"/>
          <w:shd w:val="clear" w:color="auto" w:fill="FFFFFF"/>
        </w:rPr>
        <w:t>导弹试验技术</w:t>
      </w:r>
      <w:r>
        <w:rPr>
          <w:rFonts w:ascii="Arial" w:eastAsia="宋体" w:hAnsi="Arial" w:cs="Arial"/>
          <w:color w:val="222222"/>
          <w:sz w:val="19"/>
          <w:szCs w:val="19"/>
          <w:shd w:val="clear" w:color="auto" w:fill="FFFFFF"/>
        </w:rPr>
        <w:t>, 2009 (004): 8-9.</w:t>
      </w:r>
    </w:p>
  </w:comment>
  <w:comment w:id="88" w:author="CQU" w:date="2022-03-27T10:32:00Z" w:initials="C">
    <w:p w14:paraId="72857763" w14:textId="77777777" w:rsidR="00853CF7" w:rsidRDefault="00853CF7">
      <w:pPr>
        <w:pStyle w:val="2"/>
        <w:widowControl/>
        <w:shd w:val="clear" w:color="auto" w:fill="FFFFFF"/>
      </w:pPr>
      <w:r>
        <w:rPr>
          <w:rFonts w:ascii="Arial" w:eastAsia="宋体" w:hAnsi="Arial" w:cs="Arial"/>
          <w:color w:val="222222"/>
          <w:sz w:val="19"/>
          <w:szCs w:val="19"/>
          <w:shd w:val="clear" w:color="auto" w:fill="FFFFFF"/>
        </w:rPr>
        <w:t>Friedman J H. Greedy function approximation: a gradient boosting machine[J]. Annals of statistics, 2001: 1189-1232.</w:t>
      </w:r>
    </w:p>
  </w:comment>
  <w:comment w:id="89" w:author="迷糊迷糊" w:date="2022-03-22T10:35:00Z" w:initials="">
    <w:p w14:paraId="72B60F21" w14:textId="77777777" w:rsidR="00853CF7" w:rsidRDefault="00853CF7">
      <w:pPr>
        <w:pStyle w:val="a4"/>
      </w:pPr>
      <w:r>
        <w:rPr>
          <w:rFonts w:ascii="Arial" w:eastAsia="宋体" w:hAnsi="Arial" w:cs="Arial"/>
          <w:color w:val="222222"/>
          <w:sz w:val="19"/>
          <w:szCs w:val="19"/>
          <w:shd w:val="clear" w:color="auto" w:fill="FFFFFF"/>
        </w:rPr>
        <w:t xml:space="preserve">Chen T, </w:t>
      </w:r>
      <w:proofErr w:type="spellStart"/>
      <w:r>
        <w:rPr>
          <w:rFonts w:ascii="Arial" w:eastAsia="宋体" w:hAnsi="Arial" w:cs="Arial"/>
          <w:color w:val="222222"/>
          <w:sz w:val="19"/>
          <w:szCs w:val="19"/>
          <w:shd w:val="clear" w:color="auto" w:fill="FFFFFF"/>
        </w:rPr>
        <w:t>Guestrin</w:t>
      </w:r>
      <w:proofErr w:type="spellEnd"/>
      <w:r>
        <w:rPr>
          <w:rFonts w:ascii="Arial" w:eastAsia="宋体" w:hAnsi="Arial" w:cs="Arial"/>
          <w:color w:val="222222"/>
          <w:sz w:val="19"/>
          <w:szCs w:val="19"/>
          <w:shd w:val="clear" w:color="auto" w:fill="FFFFFF"/>
        </w:rPr>
        <w:t xml:space="preserve"> C. </w:t>
      </w:r>
      <w:proofErr w:type="spellStart"/>
      <w:r>
        <w:rPr>
          <w:rFonts w:ascii="Arial" w:eastAsia="宋体" w:hAnsi="Arial" w:cs="Arial"/>
          <w:color w:val="222222"/>
          <w:sz w:val="19"/>
          <w:szCs w:val="19"/>
          <w:shd w:val="clear" w:color="auto" w:fill="FFFFFF"/>
        </w:rPr>
        <w:t>Xgboost</w:t>
      </w:r>
      <w:proofErr w:type="spellEnd"/>
      <w:r>
        <w:rPr>
          <w:rFonts w:ascii="Arial" w:eastAsia="宋体" w:hAnsi="Arial" w:cs="Arial"/>
          <w:color w:val="222222"/>
          <w:sz w:val="19"/>
          <w:szCs w:val="19"/>
          <w:shd w:val="clear" w:color="auto" w:fill="FFFFFF"/>
        </w:rPr>
        <w:t xml:space="preserve">: A scalable tree boosting system[C]//Proceedings of the 22nd </w:t>
      </w:r>
      <w:proofErr w:type="spellStart"/>
      <w:r>
        <w:rPr>
          <w:rFonts w:ascii="Arial" w:eastAsia="宋体" w:hAnsi="Arial" w:cs="Arial"/>
          <w:color w:val="222222"/>
          <w:sz w:val="19"/>
          <w:szCs w:val="19"/>
          <w:shd w:val="clear" w:color="auto" w:fill="FFFFFF"/>
        </w:rPr>
        <w:t>acm</w:t>
      </w:r>
      <w:proofErr w:type="spellEnd"/>
      <w:r>
        <w:rPr>
          <w:rFonts w:ascii="Arial" w:eastAsia="宋体" w:hAnsi="Arial" w:cs="Arial"/>
          <w:color w:val="222222"/>
          <w:sz w:val="19"/>
          <w:szCs w:val="19"/>
          <w:shd w:val="clear" w:color="auto" w:fill="FFFFFF"/>
        </w:rPr>
        <w:t xml:space="preserve"> </w:t>
      </w:r>
      <w:proofErr w:type="spellStart"/>
      <w:r>
        <w:rPr>
          <w:rFonts w:ascii="Arial" w:eastAsia="宋体" w:hAnsi="Arial" w:cs="Arial"/>
          <w:color w:val="222222"/>
          <w:sz w:val="19"/>
          <w:szCs w:val="19"/>
          <w:shd w:val="clear" w:color="auto" w:fill="FFFFFF"/>
        </w:rPr>
        <w:t>sigkdd</w:t>
      </w:r>
      <w:proofErr w:type="spellEnd"/>
      <w:r>
        <w:rPr>
          <w:rFonts w:ascii="Arial" w:eastAsia="宋体" w:hAnsi="Arial" w:cs="Arial"/>
          <w:color w:val="222222"/>
          <w:sz w:val="19"/>
          <w:szCs w:val="19"/>
          <w:shd w:val="clear" w:color="auto" w:fill="FFFFFF"/>
        </w:rPr>
        <w:t xml:space="preserve"> international conference on knowledge discovery and data mining. 2016: 785-794.</w:t>
      </w:r>
    </w:p>
  </w:comment>
  <w:comment w:id="90" w:author="CQU" w:date="2022-03-27T10:23:00Z" w:initials="C">
    <w:p w14:paraId="37E83169" w14:textId="77777777" w:rsidR="00853CF7" w:rsidRDefault="00853CF7">
      <w:pPr>
        <w:pStyle w:val="a4"/>
      </w:pPr>
      <w:proofErr w:type="spellStart"/>
      <w:r>
        <w:rPr>
          <w:rFonts w:ascii="Arial" w:eastAsia="宋体" w:hAnsi="Arial" w:cs="Arial"/>
          <w:color w:val="222222"/>
          <w:sz w:val="19"/>
          <w:szCs w:val="19"/>
          <w:shd w:val="clear" w:color="auto" w:fill="FFFFFF"/>
        </w:rPr>
        <w:t>Ke</w:t>
      </w:r>
      <w:proofErr w:type="spellEnd"/>
      <w:r>
        <w:rPr>
          <w:rFonts w:ascii="Arial" w:eastAsia="宋体" w:hAnsi="Arial" w:cs="Arial"/>
          <w:color w:val="222222"/>
          <w:sz w:val="19"/>
          <w:szCs w:val="19"/>
          <w:shd w:val="clear" w:color="auto" w:fill="FFFFFF"/>
        </w:rPr>
        <w:t xml:space="preserve"> G, Meng Q, Finley T, et al. </w:t>
      </w:r>
      <w:proofErr w:type="spellStart"/>
      <w:r>
        <w:rPr>
          <w:rFonts w:ascii="Arial" w:eastAsia="宋体" w:hAnsi="Arial" w:cs="Arial"/>
          <w:color w:val="222222"/>
          <w:sz w:val="19"/>
          <w:szCs w:val="19"/>
          <w:shd w:val="clear" w:color="auto" w:fill="FFFFFF"/>
        </w:rPr>
        <w:t>Lightgbm</w:t>
      </w:r>
      <w:proofErr w:type="spellEnd"/>
      <w:r>
        <w:rPr>
          <w:rFonts w:ascii="Arial" w:eastAsia="宋体" w:hAnsi="Arial" w:cs="Arial"/>
          <w:color w:val="222222"/>
          <w:sz w:val="19"/>
          <w:szCs w:val="19"/>
          <w:shd w:val="clear" w:color="auto" w:fill="FFFFFF"/>
        </w:rPr>
        <w:t>: A highly efficient gradient boosting decision tree[J]. Advances in neural information processing systems, 2017, 30.</w:t>
      </w:r>
    </w:p>
  </w:comment>
  <w:comment w:id="98" w:author="CQU" w:date="2022-03-27T10:20:00Z" w:initials="C">
    <w:p w14:paraId="6C3A1FD6" w14:textId="77777777" w:rsidR="00853CF7" w:rsidRDefault="00853CF7">
      <w:pPr>
        <w:pStyle w:val="a4"/>
      </w:pPr>
      <w:proofErr w:type="spellStart"/>
      <w:r>
        <w:rPr>
          <w:rFonts w:ascii="Arial" w:eastAsia="宋体" w:hAnsi="Arial" w:cs="Arial"/>
          <w:color w:val="222222"/>
          <w:sz w:val="19"/>
          <w:szCs w:val="19"/>
          <w:shd w:val="clear" w:color="auto" w:fill="FFFFFF"/>
        </w:rPr>
        <w:t>Bergstra</w:t>
      </w:r>
      <w:proofErr w:type="spellEnd"/>
      <w:r>
        <w:rPr>
          <w:rFonts w:ascii="Arial" w:eastAsia="宋体" w:hAnsi="Arial" w:cs="Arial"/>
          <w:color w:val="222222"/>
          <w:sz w:val="19"/>
          <w:szCs w:val="19"/>
          <w:shd w:val="clear" w:color="auto" w:fill="FFFFFF"/>
        </w:rPr>
        <w:t xml:space="preserve"> J, </w:t>
      </w:r>
      <w:proofErr w:type="spellStart"/>
      <w:r>
        <w:rPr>
          <w:rFonts w:ascii="Arial" w:eastAsia="宋体" w:hAnsi="Arial" w:cs="Arial"/>
          <w:color w:val="222222"/>
          <w:sz w:val="19"/>
          <w:szCs w:val="19"/>
          <w:shd w:val="clear" w:color="auto" w:fill="FFFFFF"/>
        </w:rPr>
        <w:t>Bengio</w:t>
      </w:r>
      <w:proofErr w:type="spellEnd"/>
      <w:r>
        <w:rPr>
          <w:rFonts w:ascii="Arial" w:eastAsia="宋体" w:hAnsi="Arial" w:cs="Arial"/>
          <w:color w:val="222222"/>
          <w:sz w:val="19"/>
          <w:szCs w:val="19"/>
          <w:shd w:val="clear" w:color="auto" w:fill="FFFFFF"/>
        </w:rPr>
        <w:t xml:space="preserve"> Y. Random search for hyper-parameter optimization[J]. Journal of machine learning research, 2012, 13(2).</w:t>
      </w:r>
    </w:p>
  </w:comment>
  <w:comment w:id="99" w:author="CQU" w:date="2022-03-27T10:30:00Z" w:initials="C">
    <w:p w14:paraId="4FD85731" w14:textId="77777777" w:rsidR="00853CF7" w:rsidRDefault="00853CF7">
      <w:pPr>
        <w:pStyle w:val="a4"/>
      </w:pPr>
      <w:r>
        <w:rPr>
          <w:rFonts w:ascii="Arial" w:eastAsia="宋体" w:hAnsi="Arial" w:cs="Arial"/>
          <w:color w:val="222222"/>
          <w:sz w:val="19"/>
          <w:szCs w:val="19"/>
          <w:shd w:val="clear" w:color="auto" w:fill="FFFFFF"/>
        </w:rPr>
        <w:t xml:space="preserve">Snoek J, Larochelle H, Adams R P. Practical </w:t>
      </w:r>
      <w:proofErr w:type="spellStart"/>
      <w:r>
        <w:rPr>
          <w:rFonts w:ascii="Arial" w:eastAsia="宋体" w:hAnsi="Arial" w:cs="Arial"/>
          <w:color w:val="222222"/>
          <w:sz w:val="19"/>
          <w:szCs w:val="19"/>
          <w:shd w:val="clear" w:color="auto" w:fill="FFFFFF"/>
        </w:rPr>
        <w:t>bayesian</w:t>
      </w:r>
      <w:proofErr w:type="spellEnd"/>
      <w:r>
        <w:rPr>
          <w:rFonts w:ascii="Arial" w:eastAsia="宋体" w:hAnsi="Arial" w:cs="Arial"/>
          <w:color w:val="222222"/>
          <w:sz w:val="19"/>
          <w:szCs w:val="19"/>
          <w:shd w:val="clear" w:color="auto" w:fill="FFFFFF"/>
        </w:rPr>
        <w:t xml:space="preserve"> optimization of machine learning algorithms[J]. Advances in neural information processing systems, 2012, 25.</w:t>
      </w:r>
    </w:p>
  </w:comment>
  <w:comment w:id="103" w:author="CQU" w:date="2022-03-25T22:58:00Z" w:initials="C">
    <w:p w14:paraId="31677B71" w14:textId="77777777" w:rsidR="00853CF7" w:rsidRDefault="00853CF7">
      <w:pPr>
        <w:pStyle w:val="a4"/>
      </w:pPr>
      <w:r>
        <w:rPr>
          <w:rFonts w:ascii="Arial" w:eastAsia="宋体" w:hAnsi="Arial" w:cs="Arial"/>
          <w:color w:val="222222"/>
          <w:sz w:val="19"/>
          <w:szCs w:val="19"/>
          <w:shd w:val="clear" w:color="auto" w:fill="FFFFFF"/>
        </w:rPr>
        <w:t>崔佳旭</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杨博</w:t>
      </w:r>
      <w:r>
        <w:rPr>
          <w:rFonts w:ascii="Arial" w:eastAsia="宋体" w:hAnsi="Arial" w:cs="Arial"/>
          <w:color w:val="222222"/>
          <w:sz w:val="19"/>
          <w:szCs w:val="19"/>
          <w:shd w:val="clear" w:color="auto" w:fill="FFFFFF"/>
        </w:rPr>
        <w:t xml:space="preserve">. </w:t>
      </w:r>
      <w:r>
        <w:rPr>
          <w:rFonts w:ascii="Arial" w:eastAsia="宋体" w:hAnsi="Arial" w:cs="Arial"/>
          <w:color w:val="222222"/>
          <w:sz w:val="19"/>
          <w:szCs w:val="19"/>
          <w:shd w:val="clear" w:color="auto" w:fill="FFFFFF"/>
        </w:rPr>
        <w:t>贝叶斯优化方法和应用综述</w:t>
      </w:r>
      <w:r>
        <w:rPr>
          <w:rFonts w:ascii="Arial" w:eastAsia="宋体" w:hAnsi="Arial" w:cs="Arial"/>
          <w:color w:val="222222"/>
          <w:sz w:val="19"/>
          <w:szCs w:val="19"/>
          <w:shd w:val="clear" w:color="auto" w:fill="FFFFFF"/>
        </w:rPr>
        <w:t xml:space="preserve">[J]. </w:t>
      </w:r>
      <w:r>
        <w:rPr>
          <w:rFonts w:ascii="Arial" w:eastAsia="宋体" w:hAnsi="Arial" w:cs="Arial"/>
          <w:color w:val="222222"/>
          <w:sz w:val="19"/>
          <w:szCs w:val="19"/>
          <w:shd w:val="clear" w:color="auto" w:fill="FFFFFF"/>
        </w:rPr>
        <w:t>软件学报</w:t>
      </w:r>
      <w:r>
        <w:rPr>
          <w:rFonts w:ascii="Arial" w:eastAsia="宋体" w:hAnsi="Arial" w:cs="Arial"/>
          <w:color w:val="222222"/>
          <w:sz w:val="19"/>
          <w:szCs w:val="19"/>
          <w:shd w:val="clear" w:color="auto" w:fill="FFFFFF"/>
        </w:rPr>
        <w:t>, 2018, 29(10): 3068-3090.</w:t>
      </w:r>
    </w:p>
  </w:comment>
  <w:comment w:id="107" w:author="CQU" w:date="2022-03-27T10:10:00Z" w:initials="C">
    <w:p w14:paraId="6AFD38F1" w14:textId="77777777" w:rsidR="00853CF7" w:rsidRDefault="00853CF7">
      <w:pPr>
        <w:pStyle w:val="a4"/>
      </w:pPr>
      <w:r>
        <w:rPr>
          <w:rFonts w:ascii="微软雅黑" w:eastAsia="微软雅黑" w:hAnsi="微软雅黑" w:cs="微软雅黑"/>
          <w:color w:val="333333"/>
          <w:szCs w:val="21"/>
          <w:shd w:val="clear" w:color="auto" w:fill="FFFFFF"/>
        </w:rPr>
        <w:t>陈佳.机器学习在材料热电性能预测中的应用[D],2019.</w:t>
      </w:r>
    </w:p>
  </w:comment>
  <w:comment w:id="110" w:author="迷糊迷糊" w:date="2022-03-22T10:47:00Z" w:initials="">
    <w:p w14:paraId="0FC36C0A" w14:textId="77777777" w:rsidR="00853CF7" w:rsidRDefault="00853CF7">
      <w:pPr>
        <w:pStyle w:val="a4"/>
      </w:pPr>
      <w:proofErr w:type="spellStart"/>
      <w:r>
        <w:rPr>
          <w:rFonts w:ascii="Arial" w:eastAsia="宋体" w:hAnsi="Arial" w:cs="Arial"/>
          <w:color w:val="222222"/>
          <w:sz w:val="19"/>
          <w:szCs w:val="19"/>
          <w:shd w:val="clear" w:color="auto" w:fill="FFFFFF"/>
        </w:rPr>
        <w:t>Hochreiter</w:t>
      </w:r>
      <w:proofErr w:type="spellEnd"/>
      <w:r>
        <w:rPr>
          <w:rFonts w:ascii="Arial" w:eastAsia="宋体" w:hAnsi="Arial" w:cs="Arial"/>
          <w:color w:val="222222"/>
          <w:sz w:val="19"/>
          <w:szCs w:val="19"/>
          <w:shd w:val="clear" w:color="auto" w:fill="FFFFFF"/>
        </w:rPr>
        <w:t xml:space="preserve"> S, </w:t>
      </w:r>
      <w:proofErr w:type="spellStart"/>
      <w:r>
        <w:rPr>
          <w:rFonts w:ascii="Arial" w:eastAsia="宋体" w:hAnsi="Arial" w:cs="Arial"/>
          <w:color w:val="222222"/>
          <w:sz w:val="19"/>
          <w:szCs w:val="19"/>
          <w:shd w:val="clear" w:color="auto" w:fill="FFFFFF"/>
        </w:rPr>
        <w:t>Schmidhuber</w:t>
      </w:r>
      <w:proofErr w:type="spellEnd"/>
      <w:r>
        <w:rPr>
          <w:rFonts w:ascii="Arial" w:eastAsia="宋体" w:hAnsi="Arial" w:cs="Arial"/>
          <w:color w:val="222222"/>
          <w:sz w:val="19"/>
          <w:szCs w:val="19"/>
          <w:shd w:val="clear" w:color="auto" w:fill="FFFFFF"/>
        </w:rPr>
        <w:t xml:space="preserve"> J. Long short-term memory[J]. Neural computation, 1997, 9(8): 1735-1780.</w:t>
      </w:r>
    </w:p>
  </w:comment>
  <w:comment w:id="116" w:author="CQU" w:date="2022-03-14T21:40:00Z" w:initials="C">
    <w:p w14:paraId="17AD2AAA" w14:textId="77777777" w:rsidR="00853CF7" w:rsidRDefault="00853CF7">
      <w:pPr>
        <w:pStyle w:val="a4"/>
      </w:pPr>
      <w:r>
        <w:rPr>
          <w:rFonts w:hint="eastAsia"/>
        </w:rPr>
        <w:t>模糊PID整流罩</w:t>
      </w:r>
    </w:p>
  </w:comment>
  <w:comment w:id="117" w:author="CQU" w:date="2022-03-14T21:54:00Z" w:initials="C">
    <w:p w14:paraId="01EC67B1" w14:textId="77777777" w:rsidR="00853CF7" w:rsidRDefault="00853CF7">
      <w:pPr>
        <w:pStyle w:val="a4"/>
      </w:pPr>
      <w:r>
        <w:rPr>
          <w:rFonts w:ascii="微软雅黑" w:eastAsia="微软雅黑" w:hAnsi="微软雅黑" w:cs="微软雅黑"/>
          <w:color w:val="333333"/>
          <w:szCs w:val="21"/>
          <w:shd w:val="clear" w:color="auto" w:fill="FFFFFF"/>
        </w:rPr>
        <w:t>孙成杰,柴毅,鄢利清等.一种基于能量和质量守恒的整流罩温湿度建模方法[],2021.</w:t>
      </w:r>
    </w:p>
  </w:comment>
  <w:comment w:id="118" w:author="CQU" w:date="2022-03-15T16:26:00Z" w:initials="C">
    <w:p w14:paraId="6C0C6613" w14:textId="77777777" w:rsidR="00853CF7" w:rsidRDefault="00853CF7">
      <w:pPr>
        <w:pStyle w:val="a4"/>
      </w:pPr>
      <w:proofErr w:type="gramStart"/>
      <w:r>
        <w:rPr>
          <w:rFonts w:hint="eastAsia"/>
        </w:rPr>
        <w:t>赵柏宇</w:t>
      </w:r>
      <w:proofErr w:type="gramEnd"/>
      <w:r>
        <w:rPr>
          <w:rFonts w:hint="eastAsia"/>
        </w:rPr>
        <w:t>,毕海权,王宏林等.疏水表面改性在换热器</w:t>
      </w:r>
      <w:proofErr w:type="gramStart"/>
      <w:r>
        <w:rPr>
          <w:rFonts w:hint="eastAsia"/>
        </w:rPr>
        <w:t>抑霜上</w:t>
      </w:r>
      <w:proofErr w:type="gramEnd"/>
      <w:r>
        <w:rPr>
          <w:rFonts w:hint="eastAsia"/>
        </w:rPr>
        <w:t>的仿真实验对比[J].制冷与空调（四川）,2021,35(6):791-796+802.</w:t>
      </w:r>
    </w:p>
  </w:comment>
  <w:comment w:id="119" w:author="CQU" w:date="2022-03-15T16:26:00Z" w:initials="C">
    <w:p w14:paraId="4AD92205" w14:textId="77777777" w:rsidR="00853CF7" w:rsidRDefault="00853CF7">
      <w:pPr>
        <w:pStyle w:val="a4"/>
      </w:pPr>
      <w:r>
        <w:rPr>
          <w:rFonts w:hint="eastAsia"/>
        </w:rPr>
        <w:t>王兴华, 周鸣镝, 成红娟. 湿空气热物性参数的计算[J]. 中国建筑学会建筑热能动力分会第十八届学术交流大会暨第四届全国区域能源专业委员会年会论文集, 2013.</w:t>
      </w:r>
    </w:p>
  </w:comment>
  <w:comment w:id="120" w:author="CQU" w:date="2022-03-15T21:32:00Z" w:initials="C">
    <w:p w14:paraId="1B7848D2" w14:textId="77777777" w:rsidR="00853CF7" w:rsidRDefault="00853CF7">
      <w:pPr>
        <w:pStyle w:val="a4"/>
      </w:pPr>
      <w:r>
        <w:rPr>
          <w:rStyle w:val="af4"/>
        </w:rPr>
        <w:annotationRef/>
      </w:r>
    </w:p>
  </w:comment>
  <w:comment w:id="121" w:author="CQU" w:date="2022-03-15T22:46:00Z" w:initials="C">
    <w:p w14:paraId="56625C03" w14:textId="77777777" w:rsidR="00853CF7" w:rsidRDefault="00853CF7">
      <w:pPr>
        <w:pStyle w:val="ad"/>
        <w:widowControl/>
        <w:wordWrap w:val="0"/>
        <w:spacing w:beforeAutospacing="0" w:afterAutospacing="0" w:line="240" w:lineRule="atLeast"/>
      </w:pPr>
      <w:r>
        <w:rPr>
          <w:rFonts w:ascii="微软雅黑" w:eastAsia="微软雅黑" w:hAnsi="微软雅黑" w:cs="微软雅黑"/>
          <w:color w:val="333333"/>
          <w:sz w:val="18"/>
          <w:szCs w:val="18"/>
        </w:rPr>
        <w:t>孟欣.建筑能源监测系统中缺失数据的重构与修补方法研究[D],2021.</w:t>
      </w:r>
      <w:r>
        <w:rPr>
          <w:rFonts w:ascii="微软雅黑" w:eastAsia="微软雅黑" w:hAnsi="微软雅黑" w:cs="微软雅黑" w:hint="eastAsia"/>
          <w:color w:val="333333"/>
          <w:sz w:val="18"/>
          <w:szCs w:val="18"/>
        </w:rPr>
        <w:t xml:space="preserve"> </w:t>
      </w:r>
    </w:p>
  </w:comment>
  <w:comment w:id="122" w:author="CQU" w:date="2022-03-25T15:07:00Z" w:initials="C">
    <w:p w14:paraId="7B2442F2" w14:textId="77777777" w:rsidR="00853CF7" w:rsidRDefault="00853CF7">
      <w:pPr>
        <w:pStyle w:val="a4"/>
      </w:pPr>
      <w:r>
        <w:rPr>
          <w:rFonts w:ascii="微软雅黑" w:eastAsia="微软雅黑" w:hAnsi="微软雅黑" w:cs="微软雅黑"/>
          <w:color w:val="333333"/>
          <w:szCs w:val="21"/>
          <w:shd w:val="clear" w:color="auto" w:fill="FFFFFF"/>
        </w:rPr>
        <w:t>杨</w:t>
      </w:r>
      <w:proofErr w:type="gramStart"/>
      <w:r>
        <w:rPr>
          <w:rFonts w:ascii="微软雅黑" w:eastAsia="微软雅黑" w:hAnsi="微软雅黑" w:cs="微软雅黑"/>
          <w:color w:val="333333"/>
          <w:szCs w:val="21"/>
          <w:shd w:val="clear" w:color="auto" w:fill="FFFFFF"/>
        </w:rPr>
        <w:t>世</w:t>
      </w:r>
      <w:proofErr w:type="gramEnd"/>
      <w:r>
        <w:rPr>
          <w:rFonts w:ascii="微软雅黑" w:eastAsia="微软雅黑" w:hAnsi="微软雅黑" w:cs="微软雅黑"/>
          <w:color w:val="333333"/>
          <w:szCs w:val="21"/>
          <w:shd w:val="clear" w:color="auto" w:fill="FFFFFF"/>
        </w:rPr>
        <w:t>忠,邢丽娟.中央空调的</w:t>
      </w:r>
      <w:proofErr w:type="gramStart"/>
      <w:r>
        <w:rPr>
          <w:rFonts w:ascii="微软雅黑" w:eastAsia="微软雅黑" w:hAnsi="微软雅黑" w:cs="微软雅黑"/>
          <w:color w:val="333333"/>
          <w:szCs w:val="21"/>
          <w:shd w:val="clear" w:color="auto" w:fill="FFFFFF"/>
        </w:rPr>
        <w:t>焓</w:t>
      </w:r>
      <w:proofErr w:type="gramEnd"/>
      <w:r>
        <w:rPr>
          <w:rFonts w:ascii="微软雅黑" w:eastAsia="微软雅黑" w:hAnsi="微软雅黑" w:cs="微软雅黑"/>
          <w:color w:val="333333"/>
          <w:szCs w:val="21"/>
          <w:shd w:val="clear" w:color="auto" w:fill="FFFFFF"/>
        </w:rPr>
        <w:t>值控制方法[J].电气应用,2007,26(10):80-82.</w:t>
      </w:r>
    </w:p>
  </w:comment>
  <w:comment w:id="124" w:author="CQU" w:date="2022-03-10T17:34:00Z" w:initials="C">
    <w:p w14:paraId="0303661B" w14:textId="77777777" w:rsidR="00853CF7" w:rsidRDefault="00853CF7">
      <w:pPr>
        <w:pStyle w:val="a4"/>
      </w:pPr>
      <w:proofErr w:type="spellStart"/>
      <w:r>
        <w:rPr>
          <w:rFonts w:hint="eastAsia"/>
        </w:rPr>
        <w:t>Mirjalili</w:t>
      </w:r>
      <w:proofErr w:type="spellEnd"/>
      <w:r>
        <w:rPr>
          <w:rFonts w:hint="eastAsia"/>
        </w:rPr>
        <w:t xml:space="preserve"> S. The ant lion optimizer[J]. Advances in engineering software, 2015, 83: 80-98.</w:t>
      </w:r>
    </w:p>
  </w:comment>
  <w:comment w:id="127" w:author="CQU" w:date="2022-03-25T15:31:00Z" w:initials="C">
    <w:p w14:paraId="3A020992" w14:textId="77777777" w:rsidR="00853CF7" w:rsidRDefault="00853CF7">
      <w:pPr>
        <w:pStyle w:val="a4"/>
      </w:pPr>
      <w:proofErr w:type="gramStart"/>
      <w:r>
        <w:rPr>
          <w:rFonts w:ascii="微软雅黑" w:eastAsia="微软雅黑" w:hAnsi="微软雅黑" w:cs="微软雅黑"/>
          <w:color w:val="333333"/>
          <w:szCs w:val="21"/>
          <w:shd w:val="clear" w:color="auto" w:fill="FFFFFF"/>
        </w:rPr>
        <w:t>王雨萌</w:t>
      </w:r>
      <w:proofErr w:type="gramEnd"/>
      <w:r>
        <w:rPr>
          <w:rFonts w:ascii="微软雅黑" w:eastAsia="微软雅黑" w:hAnsi="微软雅黑" w:cs="微软雅黑"/>
          <w:color w:val="333333"/>
          <w:szCs w:val="21"/>
          <w:shd w:val="clear" w:color="auto" w:fill="FFFFFF"/>
        </w:rPr>
        <w:t>.基于智能控制策略的污水处理控制系统[D].浙江大学,2018.</w:t>
      </w:r>
    </w:p>
  </w:comment>
  <w:comment w:id="137" w:author="CQU" w:date="2022-03-27T11:52:00Z" w:initials="C">
    <w:p w14:paraId="38DD0889" w14:textId="77777777" w:rsidR="00853CF7" w:rsidRDefault="00853CF7">
      <w:pPr>
        <w:pStyle w:val="ad"/>
        <w:widowControl/>
        <w:shd w:val="clear" w:color="auto" w:fill="FFFFFF"/>
        <w:spacing w:beforeAutospacing="0" w:after="150" w:afterAutospacing="0" w:line="360" w:lineRule="atLeast"/>
      </w:pPr>
      <w:r>
        <w:rPr>
          <w:rFonts w:ascii="微软雅黑" w:eastAsia="微软雅黑" w:hAnsi="微软雅黑" w:cs="微软雅黑" w:hint="eastAsia"/>
          <w:color w:val="333333"/>
          <w:sz w:val="21"/>
          <w:szCs w:val="21"/>
          <w:shd w:val="clear" w:color="auto" w:fill="FFFFFF"/>
        </w:rPr>
        <w:t>戴伟,马明栋,王得玉.基于Nginx的负载均衡技术研究与优化[J].计算机技术与发展,2019,29(3):77-80.</w:t>
      </w:r>
    </w:p>
  </w:comment>
  <w:comment w:id="145" w:author="CQU" w:date="2022-03-26T22:45:00Z" w:initials="C">
    <w:p w14:paraId="4FE761DA" w14:textId="77777777" w:rsidR="00853CF7" w:rsidRDefault="00853CF7">
      <w:pPr>
        <w:pStyle w:val="a4"/>
      </w:pPr>
      <w:proofErr w:type="gramStart"/>
      <w:r>
        <w:rPr>
          <w:rFonts w:hint="eastAsia"/>
        </w:rPr>
        <w:t>晓涵</w:t>
      </w:r>
      <w:proofErr w:type="gramEnd"/>
      <w:r>
        <w:rPr>
          <w:rFonts w:hint="eastAsia"/>
        </w:rPr>
        <w:t>. HTTP 协议揭秘[J]. 计算机与网络, 2017, 1.</w:t>
      </w:r>
    </w:p>
  </w:comment>
  <w:comment w:id="147" w:author="CQU" w:date="2022-03-26T22:56:00Z" w:initials="C">
    <w:p w14:paraId="71FD45E2" w14:textId="77777777" w:rsidR="00853CF7" w:rsidRDefault="00853CF7">
      <w:pPr>
        <w:pStyle w:val="a4"/>
      </w:pPr>
      <w:r>
        <w:rPr>
          <w:rFonts w:hint="eastAsia"/>
        </w:rPr>
        <w:t>李</w:t>
      </w:r>
      <w:proofErr w:type="gramStart"/>
      <w:r>
        <w:rPr>
          <w:rFonts w:hint="eastAsia"/>
        </w:rPr>
        <w:t>淑敬,</w:t>
      </w:r>
      <w:proofErr w:type="gramEnd"/>
      <w:r>
        <w:rPr>
          <w:rFonts w:hint="eastAsia"/>
        </w:rPr>
        <w:t>孙楠,</w:t>
      </w:r>
      <w:proofErr w:type="gramStart"/>
      <w:r>
        <w:rPr>
          <w:rFonts w:hint="eastAsia"/>
        </w:rPr>
        <w:t>柴文君</w:t>
      </w:r>
      <w:proofErr w:type="gramEnd"/>
      <w:r>
        <w:rPr>
          <w:rFonts w:hint="eastAsia"/>
        </w:rPr>
        <w:t>等.基于WebSocket服务型机器人远程交互的开发[J].西安文理学院学报：自然科学版,2021,24(1):52-58.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E83359" w15:done="0"/>
  <w15:commentEx w15:paraId="305E55E6" w15:done="0"/>
  <w15:commentEx w15:paraId="757A1D4A" w15:done="0"/>
  <w15:commentEx w15:paraId="755D1440" w15:done="0"/>
  <w15:commentEx w15:paraId="67FD3F6B" w15:done="0"/>
  <w15:commentEx w15:paraId="66E32D45" w15:done="0"/>
  <w15:commentEx w15:paraId="28DC0A5E" w15:done="0"/>
  <w15:commentEx w15:paraId="144D04C6" w15:done="0"/>
  <w15:commentEx w15:paraId="25095F97" w15:done="0"/>
  <w15:commentEx w15:paraId="49CE5FF7" w15:done="0"/>
  <w15:commentEx w15:paraId="3EE54710" w15:done="0"/>
  <w15:commentEx w15:paraId="567068C7" w15:done="0"/>
  <w15:commentEx w15:paraId="64642D3E" w15:done="0"/>
  <w15:commentEx w15:paraId="73557B6D" w15:done="0"/>
  <w15:commentEx w15:paraId="506C3D45" w15:done="0"/>
  <w15:commentEx w15:paraId="30437243" w15:done="0"/>
  <w15:commentEx w15:paraId="7B7F2B68" w15:done="0"/>
  <w15:commentEx w15:paraId="096063D8" w15:done="0"/>
  <w15:commentEx w15:paraId="7F9A03C3" w15:done="0"/>
  <w15:commentEx w15:paraId="0A390740" w15:done="0"/>
  <w15:commentEx w15:paraId="735D513C" w15:done="0"/>
  <w15:commentEx w15:paraId="220932AF" w15:done="0"/>
  <w15:commentEx w15:paraId="006B30B7" w15:done="0"/>
  <w15:commentEx w15:paraId="0D392847" w15:done="0"/>
  <w15:commentEx w15:paraId="39142489" w15:done="0"/>
  <w15:commentEx w15:paraId="7823252D" w15:done="0"/>
  <w15:commentEx w15:paraId="71323C2F" w15:done="0"/>
  <w15:commentEx w15:paraId="3F1B66E2" w15:done="0"/>
  <w15:commentEx w15:paraId="1E506441" w15:done="0"/>
  <w15:commentEx w15:paraId="6FB01AD1" w15:done="0"/>
  <w15:commentEx w15:paraId="031272A1" w15:done="0"/>
  <w15:commentEx w15:paraId="6F2F6C24" w15:done="0"/>
  <w15:commentEx w15:paraId="29D142F8" w15:done="0"/>
  <w15:commentEx w15:paraId="6A6923DC" w15:done="0"/>
  <w15:commentEx w15:paraId="72857763" w15:done="0"/>
  <w15:commentEx w15:paraId="72B60F21" w15:done="0"/>
  <w15:commentEx w15:paraId="37E83169" w15:done="0"/>
  <w15:commentEx w15:paraId="6C3A1FD6" w15:done="0"/>
  <w15:commentEx w15:paraId="4FD85731" w15:done="0"/>
  <w15:commentEx w15:paraId="31677B71" w15:done="0"/>
  <w15:commentEx w15:paraId="6AFD38F1" w15:done="0"/>
  <w15:commentEx w15:paraId="0FC36C0A" w15:done="0"/>
  <w15:commentEx w15:paraId="17AD2AAA" w15:done="0"/>
  <w15:commentEx w15:paraId="01EC67B1" w15:done="0"/>
  <w15:commentEx w15:paraId="6C0C6613" w15:done="0"/>
  <w15:commentEx w15:paraId="4AD92205" w15:done="0"/>
  <w15:commentEx w15:paraId="1B7848D2" w15:done="0"/>
  <w15:commentEx w15:paraId="56625C03" w15:done="0"/>
  <w15:commentEx w15:paraId="7B2442F2" w15:done="0"/>
  <w15:commentEx w15:paraId="0303661B" w15:done="0"/>
  <w15:commentEx w15:paraId="3A020992" w15:done="0"/>
  <w15:commentEx w15:paraId="38DD0889" w15:done="0"/>
  <w15:commentEx w15:paraId="4FE761DA" w15:done="0"/>
  <w15:commentEx w15:paraId="71FD45E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E83359" w16cid:durableId="2775E539"/>
  <w16cid:commentId w16cid:paraId="305E55E6" w16cid:durableId="2775E53A"/>
  <w16cid:commentId w16cid:paraId="757A1D4A" w16cid:durableId="2775E53B"/>
  <w16cid:commentId w16cid:paraId="755D1440" w16cid:durableId="2775E53C"/>
  <w16cid:commentId w16cid:paraId="67FD3F6B" w16cid:durableId="2775E53D"/>
  <w16cid:commentId w16cid:paraId="66E32D45" w16cid:durableId="2775E53E"/>
  <w16cid:commentId w16cid:paraId="28DC0A5E" w16cid:durableId="2775E53F"/>
  <w16cid:commentId w16cid:paraId="144D04C6" w16cid:durableId="2775E540"/>
  <w16cid:commentId w16cid:paraId="25095F97" w16cid:durableId="2775E541"/>
  <w16cid:commentId w16cid:paraId="49CE5FF7" w16cid:durableId="2775E542"/>
  <w16cid:commentId w16cid:paraId="3EE54710" w16cid:durableId="2775E543"/>
  <w16cid:commentId w16cid:paraId="567068C7" w16cid:durableId="2775E544"/>
  <w16cid:commentId w16cid:paraId="64642D3E" w16cid:durableId="2775E545"/>
  <w16cid:commentId w16cid:paraId="73557B6D" w16cid:durableId="2775E546"/>
  <w16cid:commentId w16cid:paraId="506C3D45" w16cid:durableId="2775E547"/>
  <w16cid:commentId w16cid:paraId="30437243" w16cid:durableId="2775E548"/>
  <w16cid:commentId w16cid:paraId="7B7F2B68" w16cid:durableId="2775E549"/>
  <w16cid:commentId w16cid:paraId="096063D8" w16cid:durableId="2775E54A"/>
  <w16cid:commentId w16cid:paraId="7F9A03C3" w16cid:durableId="2775E54B"/>
  <w16cid:commentId w16cid:paraId="0A390740" w16cid:durableId="2775E54C"/>
  <w16cid:commentId w16cid:paraId="735D513C" w16cid:durableId="2775E54D"/>
  <w16cid:commentId w16cid:paraId="220932AF" w16cid:durableId="2775E54E"/>
  <w16cid:commentId w16cid:paraId="006B30B7" w16cid:durableId="2775E54F"/>
  <w16cid:commentId w16cid:paraId="0D392847" w16cid:durableId="2775E550"/>
  <w16cid:commentId w16cid:paraId="39142489" w16cid:durableId="2775E551"/>
  <w16cid:commentId w16cid:paraId="7823252D" w16cid:durableId="2775E552"/>
  <w16cid:commentId w16cid:paraId="71323C2F" w16cid:durableId="2775E553"/>
  <w16cid:commentId w16cid:paraId="3F1B66E2" w16cid:durableId="2775E554"/>
  <w16cid:commentId w16cid:paraId="1E506441" w16cid:durableId="2775E555"/>
  <w16cid:commentId w16cid:paraId="6FB01AD1" w16cid:durableId="2775E556"/>
  <w16cid:commentId w16cid:paraId="031272A1" w16cid:durableId="2775E557"/>
  <w16cid:commentId w16cid:paraId="6F2F6C24" w16cid:durableId="2775E558"/>
  <w16cid:commentId w16cid:paraId="29D142F8" w16cid:durableId="2775E559"/>
  <w16cid:commentId w16cid:paraId="6A6923DC" w16cid:durableId="2775E55A"/>
  <w16cid:commentId w16cid:paraId="72857763" w16cid:durableId="2775E55B"/>
  <w16cid:commentId w16cid:paraId="72B60F21" w16cid:durableId="2775E55C"/>
  <w16cid:commentId w16cid:paraId="37E83169" w16cid:durableId="2775E55D"/>
  <w16cid:commentId w16cid:paraId="6C3A1FD6" w16cid:durableId="2775E55E"/>
  <w16cid:commentId w16cid:paraId="4FD85731" w16cid:durableId="2775E55F"/>
  <w16cid:commentId w16cid:paraId="31677B71" w16cid:durableId="2775E560"/>
  <w16cid:commentId w16cid:paraId="6AFD38F1" w16cid:durableId="2775E561"/>
  <w16cid:commentId w16cid:paraId="0FC36C0A" w16cid:durableId="2775E562"/>
  <w16cid:commentId w16cid:paraId="17AD2AAA" w16cid:durableId="2775E563"/>
  <w16cid:commentId w16cid:paraId="01EC67B1" w16cid:durableId="2775E564"/>
  <w16cid:commentId w16cid:paraId="6C0C6613" w16cid:durableId="2775E565"/>
  <w16cid:commentId w16cid:paraId="4AD92205" w16cid:durableId="2775E566"/>
  <w16cid:commentId w16cid:paraId="1B7848D2" w16cid:durableId="2775E567"/>
  <w16cid:commentId w16cid:paraId="56625C03" w16cid:durableId="2775E568"/>
  <w16cid:commentId w16cid:paraId="7B2442F2" w16cid:durableId="2775E569"/>
  <w16cid:commentId w16cid:paraId="0303661B" w16cid:durableId="2775E56A"/>
  <w16cid:commentId w16cid:paraId="3A020992" w16cid:durableId="2775E56B"/>
  <w16cid:commentId w16cid:paraId="38DD0889" w16cid:durableId="2775E56C"/>
  <w16cid:commentId w16cid:paraId="4FE761DA" w16cid:durableId="2775E56D"/>
  <w16cid:commentId w16cid:paraId="71FD45E2" w16cid:durableId="2775E5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7B85B" w14:textId="77777777" w:rsidR="009365DE" w:rsidRDefault="009365DE">
      <w:r>
        <w:separator/>
      </w:r>
    </w:p>
  </w:endnote>
  <w:endnote w:type="continuationSeparator" w:id="0">
    <w:p w14:paraId="79598D05" w14:textId="77777777" w:rsidR="009365DE" w:rsidRDefault="00936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97533345"/>
    </w:sdtPr>
    <w:sdtEndPr/>
    <w:sdtContent>
      <w:p w14:paraId="549294B0" w14:textId="226D7747" w:rsidR="00853CF7" w:rsidRDefault="00853CF7">
        <w:pPr>
          <w:pStyle w:val="a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026227" w:rsidRPr="00026227">
          <w:rPr>
            <w:rFonts w:ascii="Times New Roman" w:hAnsi="Times New Roman" w:cs="Times New Roman"/>
            <w:noProof/>
            <w:lang w:val="zh-CN"/>
          </w:rPr>
          <w:t>18</w:t>
        </w:r>
        <w:r>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7FA23" w14:textId="3B9B396A" w:rsidR="00853CF7" w:rsidRDefault="00853CF7">
    <w:pPr>
      <w:pStyle w:val="a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026227" w:rsidRPr="00026227">
      <w:rPr>
        <w:rFonts w:ascii="Times New Roman" w:hAnsi="Times New Roman" w:cs="Times New Roman"/>
        <w:noProof/>
        <w:lang w:val="zh-CN"/>
      </w:rPr>
      <w:t>17</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930FA" w14:textId="77777777" w:rsidR="009365DE" w:rsidRDefault="009365DE">
      <w:r>
        <w:separator/>
      </w:r>
    </w:p>
  </w:footnote>
  <w:footnote w:type="continuationSeparator" w:id="0">
    <w:p w14:paraId="4B4E2FBA" w14:textId="77777777" w:rsidR="009365DE" w:rsidRDefault="009365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B9E4" w14:textId="77777777" w:rsidR="00853CF7" w:rsidRDefault="00853CF7">
    <w:pPr>
      <w:pStyle w:val="a9"/>
    </w:pPr>
    <w:r>
      <w:rPr>
        <w:rFonts w:ascii="Times New Roman" w:eastAsia="宋体" w:hAnsi="Times New Roman" w:cs="Times New Roman"/>
        <w:sz w:val="21"/>
        <w:szCs w:val="21"/>
      </w:rPr>
      <w:t>重庆大学硕士学位论文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DC59D" w14:textId="77777777"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 xml:space="preserve">5  </w:t>
    </w:r>
    <w:r>
      <w:rPr>
        <w:rFonts w:ascii="Times New Roman" w:eastAsia="宋体" w:hAnsi="Times New Roman" w:cs="Times New Roman" w:hint="eastAsia"/>
        <w:sz w:val="21"/>
        <w:szCs w:val="21"/>
      </w:rPr>
      <w:t>整流罩温湿</w:t>
    </w:r>
    <w:proofErr w:type="gramStart"/>
    <w:r>
      <w:rPr>
        <w:rFonts w:ascii="Times New Roman" w:eastAsia="宋体" w:hAnsi="Times New Roman" w:cs="Times New Roman" w:hint="eastAsia"/>
        <w:sz w:val="21"/>
        <w:szCs w:val="21"/>
      </w:rPr>
      <w:t>度预测</w:t>
    </w:r>
    <w:proofErr w:type="gramEnd"/>
    <w:r>
      <w:rPr>
        <w:rFonts w:ascii="Times New Roman" w:eastAsia="宋体" w:hAnsi="Times New Roman" w:cs="Times New Roman" w:hint="eastAsia"/>
        <w:sz w:val="21"/>
        <w:szCs w:val="21"/>
      </w:rPr>
      <w:t>监控系统设计及实现</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BE6A2" w14:textId="77777777"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 xml:space="preserve">6  </w:t>
    </w:r>
    <w:r>
      <w:rPr>
        <w:rFonts w:ascii="Times New Roman" w:eastAsia="宋体" w:hAnsi="Times New Roman" w:cs="Times New Roman"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F0A5F" w14:textId="77777777"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C2F48" w14:textId="742DAFC1"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6B5C72">
      <w:rPr>
        <w:rFonts w:ascii="Times New Roman" w:eastAsia="宋体" w:hAnsi="Times New Roman" w:cs="Times New Roman" w:hint="eastAsia"/>
        <w:noProof/>
        <w:sz w:val="21"/>
        <w:szCs w:val="21"/>
      </w:rPr>
      <w:t>附</w:t>
    </w:r>
    <w:r w:rsidR="006B5C72">
      <w:rPr>
        <w:rFonts w:ascii="Times New Roman" w:eastAsia="宋体" w:hAnsi="Times New Roman" w:cs="Times New Roman" w:hint="eastAsia"/>
        <w:noProof/>
        <w:sz w:val="21"/>
        <w:szCs w:val="21"/>
      </w:rPr>
      <w:t xml:space="preserve">    </w:t>
    </w:r>
    <w:r w:rsidR="006B5C72">
      <w:rPr>
        <w:rFonts w:ascii="Times New Roman" w:eastAsia="宋体" w:hAnsi="Times New Roman" w:cs="Times New Roman" w:hint="eastAsia"/>
        <w:noProof/>
        <w:sz w:val="21"/>
        <w:szCs w:val="21"/>
      </w:rPr>
      <w:t>录</w:t>
    </w:r>
    <w:r>
      <w:rPr>
        <w:rFonts w:ascii="Times New Roman" w:eastAsia="宋体" w:hAnsi="Times New Roman" w:cs="Times New Roman"/>
        <w:sz w:val="21"/>
        <w:szCs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0A197" w14:textId="77777777"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中文摘要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5CD59" w14:textId="77777777" w:rsidR="00853CF7" w:rsidRDefault="00853CF7">
    <w:pPr>
      <w:pStyle w:val="a9"/>
    </w:pPr>
    <w:r>
      <w:rPr>
        <w:rFonts w:ascii="Times New Roman" w:eastAsia="宋体" w:hAnsi="Times New Roman" w:cs="Times New Roman"/>
        <w:sz w:val="21"/>
        <w:szCs w:val="21"/>
      </w:rPr>
      <w:t>重庆大学硕士学位论文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9A5D6" w14:textId="77777777"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英</w:t>
    </w:r>
    <w:r>
      <w:rPr>
        <w:rFonts w:ascii="Times New Roman" w:eastAsia="宋体" w:hAnsi="Times New Roman" w:cs="Times New Roman"/>
        <w:sz w:val="21"/>
        <w:szCs w:val="21"/>
      </w:rPr>
      <w:t>文摘要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4EDBF" w14:textId="77777777"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目</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39097" w14:textId="5F8D913A"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1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6B5C72">
      <w:rPr>
        <w:rFonts w:ascii="Times New Roman" w:eastAsia="宋体" w:hAnsi="Times New Roman" w:cs="Times New Roman" w:hint="eastAsia"/>
        <w:noProof/>
        <w:sz w:val="21"/>
        <w:szCs w:val="21"/>
      </w:rPr>
      <w:t>绪</w:t>
    </w:r>
    <w:r w:rsidR="006B5C72">
      <w:rPr>
        <w:rFonts w:ascii="Times New Roman" w:eastAsia="宋体" w:hAnsi="Times New Roman" w:cs="Times New Roman" w:hint="eastAsia"/>
        <w:noProof/>
        <w:sz w:val="21"/>
        <w:szCs w:val="21"/>
      </w:rPr>
      <w:t xml:space="preserve">  </w:t>
    </w:r>
    <w:r w:rsidR="006B5C72">
      <w:rPr>
        <w:rFonts w:ascii="Times New Roman" w:eastAsia="宋体" w:hAnsi="Times New Roman" w:cs="Times New Roman" w:hint="eastAsia"/>
        <w:noProof/>
        <w:sz w:val="21"/>
        <w:szCs w:val="21"/>
      </w:rPr>
      <w:t>论</w:t>
    </w:r>
    <w:r>
      <w:rPr>
        <w:rFonts w:ascii="Times New Roman" w:eastAsia="宋体" w:hAnsi="Times New Roman" w:cs="Times New Roman"/>
        <w:sz w:val="21"/>
        <w:szCs w:val="21"/>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C98E7" w14:textId="77777777"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2  </w:t>
    </w:r>
    <w:r>
      <w:rPr>
        <w:rFonts w:ascii="Times New Roman" w:eastAsia="宋体" w:hAnsi="Times New Roman" w:cs="Times New Roman" w:hint="eastAsia"/>
        <w:sz w:val="21"/>
        <w:szCs w:val="21"/>
      </w:rPr>
      <w:t>整流</w:t>
    </w:r>
    <w:proofErr w:type="gramStart"/>
    <w:r>
      <w:rPr>
        <w:rFonts w:ascii="Times New Roman" w:eastAsia="宋体" w:hAnsi="Times New Roman" w:cs="Times New Roman" w:hint="eastAsia"/>
        <w:sz w:val="21"/>
        <w:szCs w:val="21"/>
      </w:rPr>
      <w:t>罩维护</w:t>
    </w:r>
    <w:proofErr w:type="gramEnd"/>
    <w:r>
      <w:rPr>
        <w:rFonts w:ascii="Times New Roman" w:eastAsia="宋体" w:hAnsi="Times New Roman" w:cs="Times New Roman" w:hint="eastAsia"/>
        <w:sz w:val="21"/>
        <w:szCs w:val="21"/>
      </w:rPr>
      <w:t>保障过程数据预处理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9ED77" w14:textId="77777777"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 xml:space="preserve">3  </w:t>
    </w:r>
    <w:r>
      <w:rPr>
        <w:rFonts w:ascii="Times New Roman" w:eastAsia="宋体" w:hAnsi="Times New Roman" w:cs="Times New Roman" w:hint="eastAsia"/>
        <w:sz w:val="21"/>
        <w:szCs w:val="21"/>
      </w:rPr>
      <w:t>特殊工况下的整流罩温湿度预测模型</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1B9D3" w14:textId="77777777" w:rsidR="00853CF7" w:rsidRDefault="00853CF7">
    <w:pPr>
      <w:pStyle w:val="a9"/>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 xml:space="preserve">4  </w:t>
    </w:r>
    <w:r>
      <w:rPr>
        <w:rFonts w:ascii="Times New Roman" w:eastAsia="宋体" w:hAnsi="Times New Roman" w:cs="Times New Roman" w:hint="eastAsia"/>
        <w:sz w:val="21"/>
        <w:szCs w:val="21"/>
      </w:rPr>
      <w:t>基于</w:t>
    </w:r>
    <w:r>
      <w:rPr>
        <w:rFonts w:ascii="Times New Roman" w:eastAsia="宋体" w:hAnsi="Times New Roman" w:cs="Times New Roman" w:hint="eastAsia"/>
        <w:sz w:val="21"/>
        <w:szCs w:val="21"/>
      </w:rPr>
      <w:t>ANT-LION</w:t>
    </w:r>
    <w:r>
      <w:rPr>
        <w:rFonts w:ascii="Times New Roman" w:eastAsia="宋体" w:hAnsi="Times New Roman" w:cs="Times New Roman" w:hint="eastAsia"/>
        <w:sz w:val="21"/>
        <w:szCs w:val="21"/>
      </w:rPr>
      <w:t>优化的整流罩温湿度神经网络</w:t>
    </w:r>
    <w:r>
      <w:rPr>
        <w:rFonts w:ascii="Times New Roman" w:eastAsia="宋体" w:hAnsi="Times New Roman" w:cs="Times New Roman" w:hint="eastAsia"/>
        <w:sz w:val="21"/>
        <w:szCs w:val="21"/>
      </w:rPr>
      <w:t>PID</w:t>
    </w:r>
    <w:r>
      <w:rPr>
        <w:rFonts w:ascii="Times New Roman" w:eastAsia="宋体" w:hAnsi="Times New Roman" w:cs="Times New Roman" w:hint="eastAsia"/>
        <w:sz w:val="21"/>
        <w:szCs w:val="21"/>
      </w:rPr>
      <w:t>控制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92DF02"/>
    <w:multiLevelType w:val="singleLevel"/>
    <w:tmpl w:val="3C92DF02"/>
    <w:lvl w:ilvl="0">
      <w:start w:val="1"/>
      <w:numFmt w:val="decimal"/>
      <w:suff w:val="nothing"/>
      <w:lvlText w:val="%1）"/>
      <w:lvlJc w:val="left"/>
    </w:lvl>
  </w:abstractNum>
  <w:abstractNum w:abstractNumId="1" w15:restartNumberingAfterBreak="0">
    <w:nsid w:val="56E567AA"/>
    <w:multiLevelType w:val="multilevel"/>
    <w:tmpl w:val="56E567A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3603882"/>
    <w:multiLevelType w:val="multilevel"/>
    <w:tmpl w:val="63603882"/>
    <w:lvl w:ilvl="0">
      <w:start w:val="1"/>
      <w:numFmt w:val="decimal"/>
      <w:pStyle w:val="1"/>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QU">
    <w15:presenceInfo w15:providerId="None" w15:userId="CQU"/>
  </w15:person>
  <w15:person w15:author="cwb31">
    <w15:presenceInfo w15:providerId="Windows Live" w15:userId="c60d9879c2159a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evenAndOddHeaders/>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4741"/>
    <w:rsid w:val="00006238"/>
    <w:rsid w:val="00007F96"/>
    <w:rsid w:val="000120B1"/>
    <w:rsid w:val="00020374"/>
    <w:rsid w:val="00020ADA"/>
    <w:rsid w:val="00022236"/>
    <w:rsid w:val="0002537A"/>
    <w:rsid w:val="00025963"/>
    <w:rsid w:val="00026227"/>
    <w:rsid w:val="00027638"/>
    <w:rsid w:val="0003539F"/>
    <w:rsid w:val="00035B56"/>
    <w:rsid w:val="00036C67"/>
    <w:rsid w:val="00043AA2"/>
    <w:rsid w:val="00044B93"/>
    <w:rsid w:val="00046B2E"/>
    <w:rsid w:val="00047F92"/>
    <w:rsid w:val="00051B9C"/>
    <w:rsid w:val="00054E76"/>
    <w:rsid w:val="0005668C"/>
    <w:rsid w:val="00057F69"/>
    <w:rsid w:val="0006145D"/>
    <w:rsid w:val="0008491A"/>
    <w:rsid w:val="000901CE"/>
    <w:rsid w:val="000924E8"/>
    <w:rsid w:val="00094E85"/>
    <w:rsid w:val="00095D2B"/>
    <w:rsid w:val="000A1220"/>
    <w:rsid w:val="000A3AD2"/>
    <w:rsid w:val="000A450F"/>
    <w:rsid w:val="000A63E2"/>
    <w:rsid w:val="000B5320"/>
    <w:rsid w:val="000B7F64"/>
    <w:rsid w:val="000C2B5E"/>
    <w:rsid w:val="000C3C5A"/>
    <w:rsid w:val="000C3EEA"/>
    <w:rsid w:val="000C570B"/>
    <w:rsid w:val="000C7DF1"/>
    <w:rsid w:val="000D0A2D"/>
    <w:rsid w:val="000D1F85"/>
    <w:rsid w:val="000D3292"/>
    <w:rsid w:val="000D34A0"/>
    <w:rsid w:val="000E2B70"/>
    <w:rsid w:val="000F0FB6"/>
    <w:rsid w:val="000F3ECE"/>
    <w:rsid w:val="000F5AC7"/>
    <w:rsid w:val="0011229A"/>
    <w:rsid w:val="00112597"/>
    <w:rsid w:val="00115978"/>
    <w:rsid w:val="00122BA7"/>
    <w:rsid w:val="00123E1B"/>
    <w:rsid w:val="00127E79"/>
    <w:rsid w:val="00133B95"/>
    <w:rsid w:val="00133CE9"/>
    <w:rsid w:val="00133E45"/>
    <w:rsid w:val="00134B5A"/>
    <w:rsid w:val="00137856"/>
    <w:rsid w:val="001411A7"/>
    <w:rsid w:val="00153989"/>
    <w:rsid w:val="00153BD9"/>
    <w:rsid w:val="00162EAF"/>
    <w:rsid w:val="00163F36"/>
    <w:rsid w:val="00164AB3"/>
    <w:rsid w:val="00166A05"/>
    <w:rsid w:val="00170E26"/>
    <w:rsid w:val="00172A27"/>
    <w:rsid w:val="00173359"/>
    <w:rsid w:val="00181F1A"/>
    <w:rsid w:val="001824B9"/>
    <w:rsid w:val="00183B27"/>
    <w:rsid w:val="00190D37"/>
    <w:rsid w:val="0019119D"/>
    <w:rsid w:val="00192892"/>
    <w:rsid w:val="00192F6E"/>
    <w:rsid w:val="00196175"/>
    <w:rsid w:val="00197D79"/>
    <w:rsid w:val="001A5035"/>
    <w:rsid w:val="001A77A6"/>
    <w:rsid w:val="001B3356"/>
    <w:rsid w:val="001B61A9"/>
    <w:rsid w:val="001C170F"/>
    <w:rsid w:val="001C416A"/>
    <w:rsid w:val="001C5804"/>
    <w:rsid w:val="001C78F8"/>
    <w:rsid w:val="001D0E49"/>
    <w:rsid w:val="001E748E"/>
    <w:rsid w:val="001F40A2"/>
    <w:rsid w:val="00200C4A"/>
    <w:rsid w:val="00201766"/>
    <w:rsid w:val="0020289F"/>
    <w:rsid w:val="00204E05"/>
    <w:rsid w:val="002130F2"/>
    <w:rsid w:val="002138B6"/>
    <w:rsid w:val="0021742A"/>
    <w:rsid w:val="002174A8"/>
    <w:rsid w:val="00220DB2"/>
    <w:rsid w:val="00222065"/>
    <w:rsid w:val="002308CF"/>
    <w:rsid w:val="00236088"/>
    <w:rsid w:val="0024125D"/>
    <w:rsid w:val="00244038"/>
    <w:rsid w:val="002459AC"/>
    <w:rsid w:val="00253357"/>
    <w:rsid w:val="0025714A"/>
    <w:rsid w:val="00257623"/>
    <w:rsid w:val="00264B8B"/>
    <w:rsid w:val="002676BA"/>
    <w:rsid w:val="00270413"/>
    <w:rsid w:val="00271F32"/>
    <w:rsid w:val="00275DDC"/>
    <w:rsid w:val="00277445"/>
    <w:rsid w:val="0028250F"/>
    <w:rsid w:val="00283A4D"/>
    <w:rsid w:val="00291F14"/>
    <w:rsid w:val="002927EB"/>
    <w:rsid w:val="002928F8"/>
    <w:rsid w:val="00292B95"/>
    <w:rsid w:val="00294FE9"/>
    <w:rsid w:val="00296F6C"/>
    <w:rsid w:val="002A1CDE"/>
    <w:rsid w:val="002C0177"/>
    <w:rsid w:val="002C3BB6"/>
    <w:rsid w:val="002C52AC"/>
    <w:rsid w:val="002D0F37"/>
    <w:rsid w:val="002D5B04"/>
    <w:rsid w:val="002D73C1"/>
    <w:rsid w:val="002E2615"/>
    <w:rsid w:val="002E6D40"/>
    <w:rsid w:val="002F12EA"/>
    <w:rsid w:val="002F4530"/>
    <w:rsid w:val="002F5C42"/>
    <w:rsid w:val="002F6D54"/>
    <w:rsid w:val="00304026"/>
    <w:rsid w:val="00306E6F"/>
    <w:rsid w:val="00311673"/>
    <w:rsid w:val="003135AD"/>
    <w:rsid w:val="00314D2C"/>
    <w:rsid w:val="00315943"/>
    <w:rsid w:val="00320CA4"/>
    <w:rsid w:val="00320CD6"/>
    <w:rsid w:val="00320D4F"/>
    <w:rsid w:val="00321ADD"/>
    <w:rsid w:val="0032292E"/>
    <w:rsid w:val="00325040"/>
    <w:rsid w:val="00334B8C"/>
    <w:rsid w:val="00334ED4"/>
    <w:rsid w:val="0033702B"/>
    <w:rsid w:val="003372FB"/>
    <w:rsid w:val="00343490"/>
    <w:rsid w:val="00343F5B"/>
    <w:rsid w:val="00345275"/>
    <w:rsid w:val="00356272"/>
    <w:rsid w:val="00366AF3"/>
    <w:rsid w:val="003710CD"/>
    <w:rsid w:val="003710D6"/>
    <w:rsid w:val="00374F07"/>
    <w:rsid w:val="00375E15"/>
    <w:rsid w:val="00381473"/>
    <w:rsid w:val="00382514"/>
    <w:rsid w:val="0038252E"/>
    <w:rsid w:val="00383580"/>
    <w:rsid w:val="003847F9"/>
    <w:rsid w:val="00386615"/>
    <w:rsid w:val="00387351"/>
    <w:rsid w:val="00390052"/>
    <w:rsid w:val="0039328F"/>
    <w:rsid w:val="003960EA"/>
    <w:rsid w:val="00396A56"/>
    <w:rsid w:val="003A0234"/>
    <w:rsid w:val="003A27AA"/>
    <w:rsid w:val="003A3ECC"/>
    <w:rsid w:val="003B29A6"/>
    <w:rsid w:val="003B511C"/>
    <w:rsid w:val="003B6305"/>
    <w:rsid w:val="003B63A1"/>
    <w:rsid w:val="003B7D74"/>
    <w:rsid w:val="003C0FE7"/>
    <w:rsid w:val="003C4842"/>
    <w:rsid w:val="003C55D7"/>
    <w:rsid w:val="003C5827"/>
    <w:rsid w:val="003C75E6"/>
    <w:rsid w:val="003D0474"/>
    <w:rsid w:val="003D5661"/>
    <w:rsid w:val="003D7783"/>
    <w:rsid w:val="003E610B"/>
    <w:rsid w:val="003F19A1"/>
    <w:rsid w:val="00402915"/>
    <w:rsid w:val="004057DE"/>
    <w:rsid w:val="00406E0E"/>
    <w:rsid w:val="00410D5D"/>
    <w:rsid w:val="00410DD5"/>
    <w:rsid w:val="00413821"/>
    <w:rsid w:val="00413A8A"/>
    <w:rsid w:val="00413E78"/>
    <w:rsid w:val="00421F2A"/>
    <w:rsid w:val="00422E49"/>
    <w:rsid w:val="0042492A"/>
    <w:rsid w:val="0042636F"/>
    <w:rsid w:val="004311E5"/>
    <w:rsid w:val="00431A17"/>
    <w:rsid w:val="004324D8"/>
    <w:rsid w:val="004332BD"/>
    <w:rsid w:val="0043532D"/>
    <w:rsid w:val="00445824"/>
    <w:rsid w:val="0045106F"/>
    <w:rsid w:val="004512C8"/>
    <w:rsid w:val="00452100"/>
    <w:rsid w:val="0045224B"/>
    <w:rsid w:val="0045242C"/>
    <w:rsid w:val="00452940"/>
    <w:rsid w:val="0045531D"/>
    <w:rsid w:val="00461094"/>
    <w:rsid w:val="00461B01"/>
    <w:rsid w:val="00473F89"/>
    <w:rsid w:val="00475EA0"/>
    <w:rsid w:val="0047654A"/>
    <w:rsid w:val="004834CA"/>
    <w:rsid w:val="00487546"/>
    <w:rsid w:val="00487A04"/>
    <w:rsid w:val="00497B1C"/>
    <w:rsid w:val="004A1FDD"/>
    <w:rsid w:val="004A2F60"/>
    <w:rsid w:val="004A48EC"/>
    <w:rsid w:val="004B0BA7"/>
    <w:rsid w:val="004B226E"/>
    <w:rsid w:val="004B2402"/>
    <w:rsid w:val="004B7BFD"/>
    <w:rsid w:val="004B7E94"/>
    <w:rsid w:val="004C4488"/>
    <w:rsid w:val="004C54AB"/>
    <w:rsid w:val="004C6F2A"/>
    <w:rsid w:val="004D0542"/>
    <w:rsid w:val="004D05E1"/>
    <w:rsid w:val="004D239D"/>
    <w:rsid w:val="004D51EA"/>
    <w:rsid w:val="004D6FF0"/>
    <w:rsid w:val="004E3048"/>
    <w:rsid w:val="004E371F"/>
    <w:rsid w:val="004E524C"/>
    <w:rsid w:val="004F0CCE"/>
    <w:rsid w:val="004F38BB"/>
    <w:rsid w:val="004F51E4"/>
    <w:rsid w:val="004F6BDA"/>
    <w:rsid w:val="005011AB"/>
    <w:rsid w:val="005020CF"/>
    <w:rsid w:val="00502FBF"/>
    <w:rsid w:val="00503DD1"/>
    <w:rsid w:val="00515E09"/>
    <w:rsid w:val="005164CF"/>
    <w:rsid w:val="0052354F"/>
    <w:rsid w:val="005278A6"/>
    <w:rsid w:val="00530313"/>
    <w:rsid w:val="00530FB1"/>
    <w:rsid w:val="005313CE"/>
    <w:rsid w:val="00531DD8"/>
    <w:rsid w:val="00531FA1"/>
    <w:rsid w:val="00533816"/>
    <w:rsid w:val="005348C6"/>
    <w:rsid w:val="00535EC2"/>
    <w:rsid w:val="00540201"/>
    <w:rsid w:val="005406D4"/>
    <w:rsid w:val="005477DB"/>
    <w:rsid w:val="00547A06"/>
    <w:rsid w:val="00551E34"/>
    <w:rsid w:val="005533EA"/>
    <w:rsid w:val="005536B9"/>
    <w:rsid w:val="00554980"/>
    <w:rsid w:val="0056328F"/>
    <w:rsid w:val="0057322B"/>
    <w:rsid w:val="00580A38"/>
    <w:rsid w:val="005876B0"/>
    <w:rsid w:val="0058797D"/>
    <w:rsid w:val="005905A9"/>
    <w:rsid w:val="00593967"/>
    <w:rsid w:val="00593A5C"/>
    <w:rsid w:val="005945C2"/>
    <w:rsid w:val="00594969"/>
    <w:rsid w:val="00597085"/>
    <w:rsid w:val="005A0FFF"/>
    <w:rsid w:val="005A142C"/>
    <w:rsid w:val="005B0245"/>
    <w:rsid w:val="005B28B9"/>
    <w:rsid w:val="005B3186"/>
    <w:rsid w:val="005B646A"/>
    <w:rsid w:val="005C1F53"/>
    <w:rsid w:val="005C3512"/>
    <w:rsid w:val="005D0837"/>
    <w:rsid w:val="005D4DFB"/>
    <w:rsid w:val="005D7B3B"/>
    <w:rsid w:val="005E3056"/>
    <w:rsid w:val="005E3BC2"/>
    <w:rsid w:val="005E4032"/>
    <w:rsid w:val="005E4C63"/>
    <w:rsid w:val="005E5FD5"/>
    <w:rsid w:val="005F119E"/>
    <w:rsid w:val="005F5E80"/>
    <w:rsid w:val="006018B0"/>
    <w:rsid w:val="006066A5"/>
    <w:rsid w:val="0060717B"/>
    <w:rsid w:val="006079FC"/>
    <w:rsid w:val="00612DE4"/>
    <w:rsid w:val="00624718"/>
    <w:rsid w:val="006266E0"/>
    <w:rsid w:val="0064566F"/>
    <w:rsid w:val="00645B61"/>
    <w:rsid w:val="0064794E"/>
    <w:rsid w:val="00653817"/>
    <w:rsid w:val="00654DB8"/>
    <w:rsid w:val="006602F2"/>
    <w:rsid w:val="006643B5"/>
    <w:rsid w:val="00665251"/>
    <w:rsid w:val="006660CB"/>
    <w:rsid w:val="00667FD7"/>
    <w:rsid w:val="00670613"/>
    <w:rsid w:val="00673F33"/>
    <w:rsid w:val="00674255"/>
    <w:rsid w:val="0069037E"/>
    <w:rsid w:val="006953A9"/>
    <w:rsid w:val="00695BB4"/>
    <w:rsid w:val="00696798"/>
    <w:rsid w:val="006A1BE4"/>
    <w:rsid w:val="006A60BE"/>
    <w:rsid w:val="006A6808"/>
    <w:rsid w:val="006B1B97"/>
    <w:rsid w:val="006B53AA"/>
    <w:rsid w:val="006B5B31"/>
    <w:rsid w:val="006B5C72"/>
    <w:rsid w:val="006B773B"/>
    <w:rsid w:val="006C1E79"/>
    <w:rsid w:val="006C2851"/>
    <w:rsid w:val="006C33BB"/>
    <w:rsid w:val="006C6768"/>
    <w:rsid w:val="006D08ED"/>
    <w:rsid w:val="006D16D4"/>
    <w:rsid w:val="006E516A"/>
    <w:rsid w:val="006E6544"/>
    <w:rsid w:val="006F5060"/>
    <w:rsid w:val="006F6367"/>
    <w:rsid w:val="007006E1"/>
    <w:rsid w:val="00701EEB"/>
    <w:rsid w:val="00704AF2"/>
    <w:rsid w:val="0070504D"/>
    <w:rsid w:val="00705132"/>
    <w:rsid w:val="00705DC6"/>
    <w:rsid w:val="0070655E"/>
    <w:rsid w:val="00712A84"/>
    <w:rsid w:val="00714599"/>
    <w:rsid w:val="00715422"/>
    <w:rsid w:val="0071572E"/>
    <w:rsid w:val="00722148"/>
    <w:rsid w:val="00722682"/>
    <w:rsid w:val="00726328"/>
    <w:rsid w:val="00730E68"/>
    <w:rsid w:val="00732417"/>
    <w:rsid w:val="007324B1"/>
    <w:rsid w:val="0073763B"/>
    <w:rsid w:val="00737B38"/>
    <w:rsid w:val="007424AF"/>
    <w:rsid w:val="00743297"/>
    <w:rsid w:val="0074357E"/>
    <w:rsid w:val="00744C8C"/>
    <w:rsid w:val="00746386"/>
    <w:rsid w:val="00746F12"/>
    <w:rsid w:val="0075619A"/>
    <w:rsid w:val="0076063D"/>
    <w:rsid w:val="00761E8C"/>
    <w:rsid w:val="00763B50"/>
    <w:rsid w:val="00766472"/>
    <w:rsid w:val="007668A3"/>
    <w:rsid w:val="007668FE"/>
    <w:rsid w:val="007677FA"/>
    <w:rsid w:val="00773762"/>
    <w:rsid w:val="00776C5E"/>
    <w:rsid w:val="00777180"/>
    <w:rsid w:val="0078060D"/>
    <w:rsid w:val="007848AF"/>
    <w:rsid w:val="00784C25"/>
    <w:rsid w:val="00794E43"/>
    <w:rsid w:val="007A0AC9"/>
    <w:rsid w:val="007A0FDE"/>
    <w:rsid w:val="007A606E"/>
    <w:rsid w:val="007A759E"/>
    <w:rsid w:val="007B1D3F"/>
    <w:rsid w:val="007B6A3C"/>
    <w:rsid w:val="007B72A2"/>
    <w:rsid w:val="007C2A6D"/>
    <w:rsid w:val="007C2D80"/>
    <w:rsid w:val="007C2F79"/>
    <w:rsid w:val="007C49DC"/>
    <w:rsid w:val="007D0106"/>
    <w:rsid w:val="007D16A1"/>
    <w:rsid w:val="007D732C"/>
    <w:rsid w:val="007D7DA2"/>
    <w:rsid w:val="007E0111"/>
    <w:rsid w:val="007E1684"/>
    <w:rsid w:val="007F1F52"/>
    <w:rsid w:val="00800BB4"/>
    <w:rsid w:val="00807747"/>
    <w:rsid w:val="00810313"/>
    <w:rsid w:val="00814098"/>
    <w:rsid w:val="0081612E"/>
    <w:rsid w:val="00820582"/>
    <w:rsid w:val="00821800"/>
    <w:rsid w:val="00823C23"/>
    <w:rsid w:val="00824603"/>
    <w:rsid w:val="008312D1"/>
    <w:rsid w:val="008320C9"/>
    <w:rsid w:val="00832824"/>
    <w:rsid w:val="00833DA9"/>
    <w:rsid w:val="00834B64"/>
    <w:rsid w:val="008402B9"/>
    <w:rsid w:val="0084662F"/>
    <w:rsid w:val="00853A7A"/>
    <w:rsid w:val="00853CF7"/>
    <w:rsid w:val="00857A3B"/>
    <w:rsid w:val="00863B26"/>
    <w:rsid w:val="0086409B"/>
    <w:rsid w:val="008642DF"/>
    <w:rsid w:val="008741A5"/>
    <w:rsid w:val="008745AC"/>
    <w:rsid w:val="00875298"/>
    <w:rsid w:val="008770B8"/>
    <w:rsid w:val="00877EE8"/>
    <w:rsid w:val="0088014E"/>
    <w:rsid w:val="0088023D"/>
    <w:rsid w:val="0088067E"/>
    <w:rsid w:val="00881686"/>
    <w:rsid w:val="008825F2"/>
    <w:rsid w:val="008874C1"/>
    <w:rsid w:val="00890221"/>
    <w:rsid w:val="0089107B"/>
    <w:rsid w:val="008949CA"/>
    <w:rsid w:val="00894F0B"/>
    <w:rsid w:val="008B138E"/>
    <w:rsid w:val="008B74C2"/>
    <w:rsid w:val="008B768F"/>
    <w:rsid w:val="008C2AB4"/>
    <w:rsid w:val="008C2D96"/>
    <w:rsid w:val="008D1578"/>
    <w:rsid w:val="008D285D"/>
    <w:rsid w:val="008E3462"/>
    <w:rsid w:val="008E4643"/>
    <w:rsid w:val="008F0150"/>
    <w:rsid w:val="008F2C8F"/>
    <w:rsid w:val="00900A5C"/>
    <w:rsid w:val="00903AD9"/>
    <w:rsid w:val="009071B6"/>
    <w:rsid w:val="009108C9"/>
    <w:rsid w:val="00913C14"/>
    <w:rsid w:val="00915F69"/>
    <w:rsid w:val="00917F59"/>
    <w:rsid w:val="00924719"/>
    <w:rsid w:val="00935367"/>
    <w:rsid w:val="009365DE"/>
    <w:rsid w:val="00936A88"/>
    <w:rsid w:val="00936E76"/>
    <w:rsid w:val="009372BF"/>
    <w:rsid w:val="00942063"/>
    <w:rsid w:val="00950C55"/>
    <w:rsid w:val="0095401D"/>
    <w:rsid w:val="00956AB6"/>
    <w:rsid w:val="00960465"/>
    <w:rsid w:val="00960611"/>
    <w:rsid w:val="0096467F"/>
    <w:rsid w:val="00965B61"/>
    <w:rsid w:val="00970D0D"/>
    <w:rsid w:val="0097377D"/>
    <w:rsid w:val="00973DCC"/>
    <w:rsid w:val="0097588D"/>
    <w:rsid w:val="009769E5"/>
    <w:rsid w:val="0098056B"/>
    <w:rsid w:val="00980B23"/>
    <w:rsid w:val="0098515C"/>
    <w:rsid w:val="00987C48"/>
    <w:rsid w:val="0099146C"/>
    <w:rsid w:val="009954D4"/>
    <w:rsid w:val="009A0B0B"/>
    <w:rsid w:val="009A1A8B"/>
    <w:rsid w:val="009A3547"/>
    <w:rsid w:val="009B0AB9"/>
    <w:rsid w:val="009B4E29"/>
    <w:rsid w:val="009B5C60"/>
    <w:rsid w:val="009B7761"/>
    <w:rsid w:val="009B791C"/>
    <w:rsid w:val="009C0231"/>
    <w:rsid w:val="009C1454"/>
    <w:rsid w:val="009C153B"/>
    <w:rsid w:val="009C27FE"/>
    <w:rsid w:val="009C4A54"/>
    <w:rsid w:val="009E02CA"/>
    <w:rsid w:val="009E166E"/>
    <w:rsid w:val="009E19F2"/>
    <w:rsid w:val="009E26D0"/>
    <w:rsid w:val="009E598A"/>
    <w:rsid w:val="009F067B"/>
    <w:rsid w:val="009F293F"/>
    <w:rsid w:val="009F4BD3"/>
    <w:rsid w:val="009F5805"/>
    <w:rsid w:val="00A00A15"/>
    <w:rsid w:val="00A044EC"/>
    <w:rsid w:val="00A0500F"/>
    <w:rsid w:val="00A058A6"/>
    <w:rsid w:val="00A126EE"/>
    <w:rsid w:val="00A13F4C"/>
    <w:rsid w:val="00A16791"/>
    <w:rsid w:val="00A1773E"/>
    <w:rsid w:val="00A21E62"/>
    <w:rsid w:val="00A24D2C"/>
    <w:rsid w:val="00A37C27"/>
    <w:rsid w:val="00A41A06"/>
    <w:rsid w:val="00A45982"/>
    <w:rsid w:val="00A50E10"/>
    <w:rsid w:val="00A5117D"/>
    <w:rsid w:val="00A53A2D"/>
    <w:rsid w:val="00A5494C"/>
    <w:rsid w:val="00A63B8C"/>
    <w:rsid w:val="00A63D31"/>
    <w:rsid w:val="00A66387"/>
    <w:rsid w:val="00A706F8"/>
    <w:rsid w:val="00A73247"/>
    <w:rsid w:val="00A80860"/>
    <w:rsid w:val="00A91F64"/>
    <w:rsid w:val="00A93F42"/>
    <w:rsid w:val="00A97F83"/>
    <w:rsid w:val="00AA2FA0"/>
    <w:rsid w:val="00AB33D6"/>
    <w:rsid w:val="00AB54EE"/>
    <w:rsid w:val="00AC0352"/>
    <w:rsid w:val="00AC06BC"/>
    <w:rsid w:val="00AC7F78"/>
    <w:rsid w:val="00AD0DA8"/>
    <w:rsid w:val="00AD380A"/>
    <w:rsid w:val="00AD5779"/>
    <w:rsid w:val="00AD6098"/>
    <w:rsid w:val="00AE3B8E"/>
    <w:rsid w:val="00AE5071"/>
    <w:rsid w:val="00AE520B"/>
    <w:rsid w:val="00AE6C21"/>
    <w:rsid w:val="00AE79C7"/>
    <w:rsid w:val="00AF3160"/>
    <w:rsid w:val="00B0206B"/>
    <w:rsid w:val="00B03548"/>
    <w:rsid w:val="00B05B88"/>
    <w:rsid w:val="00B12696"/>
    <w:rsid w:val="00B15A71"/>
    <w:rsid w:val="00B15B9C"/>
    <w:rsid w:val="00B2046A"/>
    <w:rsid w:val="00B22EAC"/>
    <w:rsid w:val="00B23745"/>
    <w:rsid w:val="00B24519"/>
    <w:rsid w:val="00B30369"/>
    <w:rsid w:val="00B3161D"/>
    <w:rsid w:val="00B40169"/>
    <w:rsid w:val="00B40C15"/>
    <w:rsid w:val="00B4132F"/>
    <w:rsid w:val="00B427AA"/>
    <w:rsid w:val="00B42D67"/>
    <w:rsid w:val="00B44C8F"/>
    <w:rsid w:val="00B44EEC"/>
    <w:rsid w:val="00B4751B"/>
    <w:rsid w:val="00B5119A"/>
    <w:rsid w:val="00B5382E"/>
    <w:rsid w:val="00B551DD"/>
    <w:rsid w:val="00B600BD"/>
    <w:rsid w:val="00B613E3"/>
    <w:rsid w:val="00B64B5D"/>
    <w:rsid w:val="00B65916"/>
    <w:rsid w:val="00B6776E"/>
    <w:rsid w:val="00B71F29"/>
    <w:rsid w:val="00B73154"/>
    <w:rsid w:val="00B73A2A"/>
    <w:rsid w:val="00B75323"/>
    <w:rsid w:val="00B80F80"/>
    <w:rsid w:val="00B86638"/>
    <w:rsid w:val="00B92053"/>
    <w:rsid w:val="00B94845"/>
    <w:rsid w:val="00BB2A82"/>
    <w:rsid w:val="00BB33CE"/>
    <w:rsid w:val="00BC5504"/>
    <w:rsid w:val="00BC7D6B"/>
    <w:rsid w:val="00BD1270"/>
    <w:rsid w:val="00BD4D77"/>
    <w:rsid w:val="00BD7169"/>
    <w:rsid w:val="00BD728D"/>
    <w:rsid w:val="00BD7ADD"/>
    <w:rsid w:val="00BE1A5C"/>
    <w:rsid w:val="00BE462F"/>
    <w:rsid w:val="00BE49FF"/>
    <w:rsid w:val="00BE4CC1"/>
    <w:rsid w:val="00BE675E"/>
    <w:rsid w:val="00BE7EF0"/>
    <w:rsid w:val="00BF1B88"/>
    <w:rsid w:val="00BF7C4A"/>
    <w:rsid w:val="00C025C4"/>
    <w:rsid w:val="00C10B42"/>
    <w:rsid w:val="00C12901"/>
    <w:rsid w:val="00C12BDC"/>
    <w:rsid w:val="00C22281"/>
    <w:rsid w:val="00C237CA"/>
    <w:rsid w:val="00C2626B"/>
    <w:rsid w:val="00C26D49"/>
    <w:rsid w:val="00C26F7B"/>
    <w:rsid w:val="00C31CF4"/>
    <w:rsid w:val="00C32E65"/>
    <w:rsid w:val="00C36D98"/>
    <w:rsid w:val="00C40106"/>
    <w:rsid w:val="00C408CF"/>
    <w:rsid w:val="00C41441"/>
    <w:rsid w:val="00C414E6"/>
    <w:rsid w:val="00C44C08"/>
    <w:rsid w:val="00C45249"/>
    <w:rsid w:val="00C46FCA"/>
    <w:rsid w:val="00C53823"/>
    <w:rsid w:val="00C55878"/>
    <w:rsid w:val="00C55DB7"/>
    <w:rsid w:val="00C640DB"/>
    <w:rsid w:val="00C64D9C"/>
    <w:rsid w:val="00C72B67"/>
    <w:rsid w:val="00C741DA"/>
    <w:rsid w:val="00C759F5"/>
    <w:rsid w:val="00C763DF"/>
    <w:rsid w:val="00C77B99"/>
    <w:rsid w:val="00C80B4B"/>
    <w:rsid w:val="00C832B9"/>
    <w:rsid w:val="00C847DB"/>
    <w:rsid w:val="00C855A1"/>
    <w:rsid w:val="00C92EFA"/>
    <w:rsid w:val="00C93CEE"/>
    <w:rsid w:val="00CA46A9"/>
    <w:rsid w:val="00CA61EE"/>
    <w:rsid w:val="00CA69FC"/>
    <w:rsid w:val="00CB264B"/>
    <w:rsid w:val="00CB477F"/>
    <w:rsid w:val="00CC1286"/>
    <w:rsid w:val="00CC313B"/>
    <w:rsid w:val="00CC70E9"/>
    <w:rsid w:val="00CC7892"/>
    <w:rsid w:val="00CE011D"/>
    <w:rsid w:val="00CE1E01"/>
    <w:rsid w:val="00CE6020"/>
    <w:rsid w:val="00CF2099"/>
    <w:rsid w:val="00CF2701"/>
    <w:rsid w:val="00CF548F"/>
    <w:rsid w:val="00CF5896"/>
    <w:rsid w:val="00D05152"/>
    <w:rsid w:val="00D075FA"/>
    <w:rsid w:val="00D1007F"/>
    <w:rsid w:val="00D11E52"/>
    <w:rsid w:val="00D13987"/>
    <w:rsid w:val="00D2062C"/>
    <w:rsid w:val="00D23053"/>
    <w:rsid w:val="00D23331"/>
    <w:rsid w:val="00D24184"/>
    <w:rsid w:val="00D24354"/>
    <w:rsid w:val="00D25969"/>
    <w:rsid w:val="00D26F56"/>
    <w:rsid w:val="00D27D6E"/>
    <w:rsid w:val="00D31EF6"/>
    <w:rsid w:val="00D33FF9"/>
    <w:rsid w:val="00D37BC2"/>
    <w:rsid w:val="00D44AD0"/>
    <w:rsid w:val="00D4693F"/>
    <w:rsid w:val="00D56600"/>
    <w:rsid w:val="00D57246"/>
    <w:rsid w:val="00D57F2D"/>
    <w:rsid w:val="00D63491"/>
    <w:rsid w:val="00D643E6"/>
    <w:rsid w:val="00D64C87"/>
    <w:rsid w:val="00D715D4"/>
    <w:rsid w:val="00D7296A"/>
    <w:rsid w:val="00D73ED9"/>
    <w:rsid w:val="00D75D1E"/>
    <w:rsid w:val="00D810E3"/>
    <w:rsid w:val="00D82F5F"/>
    <w:rsid w:val="00D83367"/>
    <w:rsid w:val="00D84481"/>
    <w:rsid w:val="00D87040"/>
    <w:rsid w:val="00D9088B"/>
    <w:rsid w:val="00D9219A"/>
    <w:rsid w:val="00D9625E"/>
    <w:rsid w:val="00DA26BB"/>
    <w:rsid w:val="00DA2E61"/>
    <w:rsid w:val="00DB1883"/>
    <w:rsid w:val="00DB5BC6"/>
    <w:rsid w:val="00DB74E2"/>
    <w:rsid w:val="00DC0C9D"/>
    <w:rsid w:val="00DC134D"/>
    <w:rsid w:val="00DD2C1C"/>
    <w:rsid w:val="00DD3F58"/>
    <w:rsid w:val="00DE4A43"/>
    <w:rsid w:val="00DE70FC"/>
    <w:rsid w:val="00DF2C4D"/>
    <w:rsid w:val="00DF3F78"/>
    <w:rsid w:val="00DF7C20"/>
    <w:rsid w:val="00E0263D"/>
    <w:rsid w:val="00E055CA"/>
    <w:rsid w:val="00E07213"/>
    <w:rsid w:val="00E112FF"/>
    <w:rsid w:val="00E12911"/>
    <w:rsid w:val="00E14267"/>
    <w:rsid w:val="00E15BD7"/>
    <w:rsid w:val="00E167E8"/>
    <w:rsid w:val="00E16929"/>
    <w:rsid w:val="00E21749"/>
    <w:rsid w:val="00E24AD3"/>
    <w:rsid w:val="00E2678C"/>
    <w:rsid w:val="00E30723"/>
    <w:rsid w:val="00E319A6"/>
    <w:rsid w:val="00E3380B"/>
    <w:rsid w:val="00E34418"/>
    <w:rsid w:val="00E40BBE"/>
    <w:rsid w:val="00E41CA0"/>
    <w:rsid w:val="00E41CC7"/>
    <w:rsid w:val="00E44064"/>
    <w:rsid w:val="00E44715"/>
    <w:rsid w:val="00E45B94"/>
    <w:rsid w:val="00E46FE8"/>
    <w:rsid w:val="00E51068"/>
    <w:rsid w:val="00E554CC"/>
    <w:rsid w:val="00E573C1"/>
    <w:rsid w:val="00E578C1"/>
    <w:rsid w:val="00E57E74"/>
    <w:rsid w:val="00E604F1"/>
    <w:rsid w:val="00E62C17"/>
    <w:rsid w:val="00E62CE7"/>
    <w:rsid w:val="00E6323E"/>
    <w:rsid w:val="00E677CB"/>
    <w:rsid w:val="00E70A87"/>
    <w:rsid w:val="00E70DE8"/>
    <w:rsid w:val="00E712F0"/>
    <w:rsid w:val="00E71533"/>
    <w:rsid w:val="00E743BA"/>
    <w:rsid w:val="00E80099"/>
    <w:rsid w:val="00E828BC"/>
    <w:rsid w:val="00E8521B"/>
    <w:rsid w:val="00E935BC"/>
    <w:rsid w:val="00E94628"/>
    <w:rsid w:val="00EA1D2A"/>
    <w:rsid w:val="00EA2103"/>
    <w:rsid w:val="00EA621B"/>
    <w:rsid w:val="00EB62EA"/>
    <w:rsid w:val="00EB67CD"/>
    <w:rsid w:val="00EC4C6C"/>
    <w:rsid w:val="00ED0266"/>
    <w:rsid w:val="00ED1CC7"/>
    <w:rsid w:val="00ED25F5"/>
    <w:rsid w:val="00ED2894"/>
    <w:rsid w:val="00ED5A13"/>
    <w:rsid w:val="00ED686E"/>
    <w:rsid w:val="00EE14B5"/>
    <w:rsid w:val="00EE1749"/>
    <w:rsid w:val="00EE29BD"/>
    <w:rsid w:val="00EE2D7F"/>
    <w:rsid w:val="00EF6830"/>
    <w:rsid w:val="00EF7BB9"/>
    <w:rsid w:val="00F0349B"/>
    <w:rsid w:val="00F0574E"/>
    <w:rsid w:val="00F1331E"/>
    <w:rsid w:val="00F13669"/>
    <w:rsid w:val="00F15E22"/>
    <w:rsid w:val="00F164FB"/>
    <w:rsid w:val="00F17DF0"/>
    <w:rsid w:val="00F221B7"/>
    <w:rsid w:val="00F2731D"/>
    <w:rsid w:val="00F27D2F"/>
    <w:rsid w:val="00F312FC"/>
    <w:rsid w:val="00F3330F"/>
    <w:rsid w:val="00F35F14"/>
    <w:rsid w:val="00F40FF8"/>
    <w:rsid w:val="00F5270A"/>
    <w:rsid w:val="00F529F3"/>
    <w:rsid w:val="00F537EE"/>
    <w:rsid w:val="00F56BAC"/>
    <w:rsid w:val="00F601E2"/>
    <w:rsid w:val="00F60A33"/>
    <w:rsid w:val="00F60D98"/>
    <w:rsid w:val="00F62D95"/>
    <w:rsid w:val="00F64786"/>
    <w:rsid w:val="00F64BF4"/>
    <w:rsid w:val="00F6524A"/>
    <w:rsid w:val="00F67BBC"/>
    <w:rsid w:val="00F72B5F"/>
    <w:rsid w:val="00F74E62"/>
    <w:rsid w:val="00F76313"/>
    <w:rsid w:val="00F7744E"/>
    <w:rsid w:val="00F82FBE"/>
    <w:rsid w:val="00F87AB5"/>
    <w:rsid w:val="00F9416B"/>
    <w:rsid w:val="00F9588E"/>
    <w:rsid w:val="00FA4E0E"/>
    <w:rsid w:val="00FA5033"/>
    <w:rsid w:val="00FA765D"/>
    <w:rsid w:val="00FB0B9C"/>
    <w:rsid w:val="00FB2415"/>
    <w:rsid w:val="00FB3270"/>
    <w:rsid w:val="00FB3FD3"/>
    <w:rsid w:val="00FC389B"/>
    <w:rsid w:val="00FC4487"/>
    <w:rsid w:val="00FC4536"/>
    <w:rsid w:val="00FC5B7B"/>
    <w:rsid w:val="00FD3E86"/>
    <w:rsid w:val="00FD443B"/>
    <w:rsid w:val="00FD757F"/>
    <w:rsid w:val="00FD7BF0"/>
    <w:rsid w:val="00FE1278"/>
    <w:rsid w:val="00FE1465"/>
    <w:rsid w:val="00FE2328"/>
    <w:rsid w:val="00FE245E"/>
    <w:rsid w:val="00FF2CE2"/>
    <w:rsid w:val="00FF4AD5"/>
    <w:rsid w:val="00FF6E9D"/>
    <w:rsid w:val="0102708A"/>
    <w:rsid w:val="0144371C"/>
    <w:rsid w:val="016E482F"/>
    <w:rsid w:val="01972467"/>
    <w:rsid w:val="01A70516"/>
    <w:rsid w:val="01C56A4C"/>
    <w:rsid w:val="01DF2EF3"/>
    <w:rsid w:val="020766E4"/>
    <w:rsid w:val="02360C06"/>
    <w:rsid w:val="024E5CCA"/>
    <w:rsid w:val="02511AD5"/>
    <w:rsid w:val="0280724B"/>
    <w:rsid w:val="0297522D"/>
    <w:rsid w:val="032E1920"/>
    <w:rsid w:val="03386FCA"/>
    <w:rsid w:val="033B4A53"/>
    <w:rsid w:val="033F2E00"/>
    <w:rsid w:val="035C0391"/>
    <w:rsid w:val="03A648B8"/>
    <w:rsid w:val="042047CB"/>
    <w:rsid w:val="042E43AC"/>
    <w:rsid w:val="042F0B79"/>
    <w:rsid w:val="04D1566E"/>
    <w:rsid w:val="050B36B0"/>
    <w:rsid w:val="05290309"/>
    <w:rsid w:val="056525AD"/>
    <w:rsid w:val="05686DD5"/>
    <w:rsid w:val="05743173"/>
    <w:rsid w:val="05C86B51"/>
    <w:rsid w:val="05EA1216"/>
    <w:rsid w:val="06446ECF"/>
    <w:rsid w:val="0645166C"/>
    <w:rsid w:val="0655016C"/>
    <w:rsid w:val="06873073"/>
    <w:rsid w:val="069028A0"/>
    <w:rsid w:val="0691023F"/>
    <w:rsid w:val="06977459"/>
    <w:rsid w:val="06AE66C7"/>
    <w:rsid w:val="06BE5CF7"/>
    <w:rsid w:val="06ED1E28"/>
    <w:rsid w:val="0730653F"/>
    <w:rsid w:val="07746CEF"/>
    <w:rsid w:val="078A0F46"/>
    <w:rsid w:val="07D24A0B"/>
    <w:rsid w:val="07DB1E26"/>
    <w:rsid w:val="07DB5CF3"/>
    <w:rsid w:val="081B6809"/>
    <w:rsid w:val="082E20CA"/>
    <w:rsid w:val="084450F4"/>
    <w:rsid w:val="08580FF9"/>
    <w:rsid w:val="088D214E"/>
    <w:rsid w:val="08941C0F"/>
    <w:rsid w:val="08C03E0B"/>
    <w:rsid w:val="08C90B38"/>
    <w:rsid w:val="08DC53D2"/>
    <w:rsid w:val="094F003A"/>
    <w:rsid w:val="095047F1"/>
    <w:rsid w:val="09823288"/>
    <w:rsid w:val="09C169E5"/>
    <w:rsid w:val="0A141D5E"/>
    <w:rsid w:val="0A195AD9"/>
    <w:rsid w:val="0A675324"/>
    <w:rsid w:val="0A6A19AA"/>
    <w:rsid w:val="0A714F7E"/>
    <w:rsid w:val="0AB74E91"/>
    <w:rsid w:val="0AF24315"/>
    <w:rsid w:val="0AF73FA8"/>
    <w:rsid w:val="0B2610FF"/>
    <w:rsid w:val="0B6B5C37"/>
    <w:rsid w:val="0B80125E"/>
    <w:rsid w:val="0B8F18EA"/>
    <w:rsid w:val="0B93677E"/>
    <w:rsid w:val="0B9C11AA"/>
    <w:rsid w:val="0BE34A74"/>
    <w:rsid w:val="0C29430E"/>
    <w:rsid w:val="0C3341B3"/>
    <w:rsid w:val="0C76635C"/>
    <w:rsid w:val="0C9409F6"/>
    <w:rsid w:val="0C9E0753"/>
    <w:rsid w:val="0CA4436A"/>
    <w:rsid w:val="0CB52323"/>
    <w:rsid w:val="0CBF692B"/>
    <w:rsid w:val="0D0109B6"/>
    <w:rsid w:val="0D04778D"/>
    <w:rsid w:val="0D346369"/>
    <w:rsid w:val="0D5E166D"/>
    <w:rsid w:val="0D7418E4"/>
    <w:rsid w:val="0DA54B46"/>
    <w:rsid w:val="0DCC081C"/>
    <w:rsid w:val="0E2056F7"/>
    <w:rsid w:val="0E261EC2"/>
    <w:rsid w:val="0E536BFB"/>
    <w:rsid w:val="0E6C17CB"/>
    <w:rsid w:val="0E9E5ABA"/>
    <w:rsid w:val="0ED05E57"/>
    <w:rsid w:val="0ED97F39"/>
    <w:rsid w:val="0EF25791"/>
    <w:rsid w:val="0F5B27DD"/>
    <w:rsid w:val="0F672CBC"/>
    <w:rsid w:val="0F741693"/>
    <w:rsid w:val="0F7529C7"/>
    <w:rsid w:val="0FB61AA0"/>
    <w:rsid w:val="0FB85B67"/>
    <w:rsid w:val="103D3504"/>
    <w:rsid w:val="103F5119"/>
    <w:rsid w:val="10495869"/>
    <w:rsid w:val="107D45A7"/>
    <w:rsid w:val="108E338D"/>
    <w:rsid w:val="10FA5CA6"/>
    <w:rsid w:val="112439F2"/>
    <w:rsid w:val="115B1C6E"/>
    <w:rsid w:val="11922A63"/>
    <w:rsid w:val="11FC508F"/>
    <w:rsid w:val="122C36D6"/>
    <w:rsid w:val="123D1891"/>
    <w:rsid w:val="12542B25"/>
    <w:rsid w:val="12777B71"/>
    <w:rsid w:val="128F50D8"/>
    <w:rsid w:val="12BD6EEA"/>
    <w:rsid w:val="12E25121"/>
    <w:rsid w:val="13222C20"/>
    <w:rsid w:val="13D80FC6"/>
    <w:rsid w:val="1409580B"/>
    <w:rsid w:val="14337659"/>
    <w:rsid w:val="14377C30"/>
    <w:rsid w:val="146C485E"/>
    <w:rsid w:val="148C3967"/>
    <w:rsid w:val="148E041A"/>
    <w:rsid w:val="14AF0112"/>
    <w:rsid w:val="14C877C0"/>
    <w:rsid w:val="14D2104A"/>
    <w:rsid w:val="14DB20F3"/>
    <w:rsid w:val="14E2709D"/>
    <w:rsid w:val="14E42980"/>
    <w:rsid w:val="14E71F3C"/>
    <w:rsid w:val="150D6693"/>
    <w:rsid w:val="15362D1C"/>
    <w:rsid w:val="156C5B5E"/>
    <w:rsid w:val="15803D1E"/>
    <w:rsid w:val="15AB4AD4"/>
    <w:rsid w:val="15E34AFC"/>
    <w:rsid w:val="161A2408"/>
    <w:rsid w:val="162843F8"/>
    <w:rsid w:val="164D16E7"/>
    <w:rsid w:val="16A81709"/>
    <w:rsid w:val="16B537B6"/>
    <w:rsid w:val="16C66642"/>
    <w:rsid w:val="17871002"/>
    <w:rsid w:val="17A94253"/>
    <w:rsid w:val="17DC746A"/>
    <w:rsid w:val="180C38A0"/>
    <w:rsid w:val="18261F13"/>
    <w:rsid w:val="18957B23"/>
    <w:rsid w:val="18B552DA"/>
    <w:rsid w:val="194932FB"/>
    <w:rsid w:val="197443C7"/>
    <w:rsid w:val="1981172B"/>
    <w:rsid w:val="19A30227"/>
    <w:rsid w:val="19C158AA"/>
    <w:rsid w:val="19D62485"/>
    <w:rsid w:val="1A0B4BBB"/>
    <w:rsid w:val="1A745DAB"/>
    <w:rsid w:val="1A781AC4"/>
    <w:rsid w:val="1A867926"/>
    <w:rsid w:val="1AB315F1"/>
    <w:rsid w:val="1AB97563"/>
    <w:rsid w:val="1AEA04D5"/>
    <w:rsid w:val="1B2467C2"/>
    <w:rsid w:val="1B5D6CCF"/>
    <w:rsid w:val="1B5F7856"/>
    <w:rsid w:val="1B8006DB"/>
    <w:rsid w:val="1B922226"/>
    <w:rsid w:val="1BB451AB"/>
    <w:rsid w:val="1BE06F3B"/>
    <w:rsid w:val="1C055D5E"/>
    <w:rsid w:val="1C1F2DBA"/>
    <w:rsid w:val="1C3610D5"/>
    <w:rsid w:val="1C456830"/>
    <w:rsid w:val="1C7E5BB3"/>
    <w:rsid w:val="1CD828DD"/>
    <w:rsid w:val="1CFA1CFA"/>
    <w:rsid w:val="1D034F59"/>
    <w:rsid w:val="1D306F85"/>
    <w:rsid w:val="1D4E46C7"/>
    <w:rsid w:val="1D843BF4"/>
    <w:rsid w:val="1DD854DD"/>
    <w:rsid w:val="1DD87FFF"/>
    <w:rsid w:val="1DEF64D7"/>
    <w:rsid w:val="1DF26765"/>
    <w:rsid w:val="1DFE1409"/>
    <w:rsid w:val="1E191035"/>
    <w:rsid w:val="1E5757E2"/>
    <w:rsid w:val="1E7E33CE"/>
    <w:rsid w:val="1EC91F8A"/>
    <w:rsid w:val="1EFB7974"/>
    <w:rsid w:val="1F057437"/>
    <w:rsid w:val="1F102802"/>
    <w:rsid w:val="1F4E43CF"/>
    <w:rsid w:val="2012127E"/>
    <w:rsid w:val="201C128F"/>
    <w:rsid w:val="20586F3F"/>
    <w:rsid w:val="20A91FBA"/>
    <w:rsid w:val="20C0530A"/>
    <w:rsid w:val="20CD41BC"/>
    <w:rsid w:val="21105202"/>
    <w:rsid w:val="2118497F"/>
    <w:rsid w:val="211B3183"/>
    <w:rsid w:val="2129588F"/>
    <w:rsid w:val="21421BA8"/>
    <w:rsid w:val="21702FCD"/>
    <w:rsid w:val="219D322E"/>
    <w:rsid w:val="21D3469F"/>
    <w:rsid w:val="21E43457"/>
    <w:rsid w:val="22743A9C"/>
    <w:rsid w:val="22984343"/>
    <w:rsid w:val="22D21DC0"/>
    <w:rsid w:val="23046C0E"/>
    <w:rsid w:val="23060E30"/>
    <w:rsid w:val="230A49C2"/>
    <w:rsid w:val="234137EA"/>
    <w:rsid w:val="234979E4"/>
    <w:rsid w:val="23A52FAC"/>
    <w:rsid w:val="24080FDC"/>
    <w:rsid w:val="242B2F10"/>
    <w:rsid w:val="243D619A"/>
    <w:rsid w:val="245164BA"/>
    <w:rsid w:val="24880655"/>
    <w:rsid w:val="24FB3F3E"/>
    <w:rsid w:val="25014D09"/>
    <w:rsid w:val="252A5452"/>
    <w:rsid w:val="25D57C89"/>
    <w:rsid w:val="25E74A67"/>
    <w:rsid w:val="25E84610"/>
    <w:rsid w:val="25E94CA0"/>
    <w:rsid w:val="26450AFF"/>
    <w:rsid w:val="26753EA2"/>
    <w:rsid w:val="26F41D54"/>
    <w:rsid w:val="27D86302"/>
    <w:rsid w:val="28005B0E"/>
    <w:rsid w:val="280446C6"/>
    <w:rsid w:val="2839700C"/>
    <w:rsid w:val="28B265CE"/>
    <w:rsid w:val="29092CF3"/>
    <w:rsid w:val="292335C2"/>
    <w:rsid w:val="29241D79"/>
    <w:rsid w:val="29964CB8"/>
    <w:rsid w:val="299A3621"/>
    <w:rsid w:val="2A187577"/>
    <w:rsid w:val="2A200715"/>
    <w:rsid w:val="2A3C79FA"/>
    <w:rsid w:val="2A3D3E48"/>
    <w:rsid w:val="2A6352C5"/>
    <w:rsid w:val="2A697E36"/>
    <w:rsid w:val="2A9C47C2"/>
    <w:rsid w:val="2AE4566A"/>
    <w:rsid w:val="2AEA145A"/>
    <w:rsid w:val="2AFD7DEF"/>
    <w:rsid w:val="2B3424EE"/>
    <w:rsid w:val="2B4F48D1"/>
    <w:rsid w:val="2BAB13D6"/>
    <w:rsid w:val="2C1C64E1"/>
    <w:rsid w:val="2C607FBE"/>
    <w:rsid w:val="2C644501"/>
    <w:rsid w:val="2C7D3BBF"/>
    <w:rsid w:val="2CC02EE0"/>
    <w:rsid w:val="2D5412F9"/>
    <w:rsid w:val="2D6243D1"/>
    <w:rsid w:val="2DB82F91"/>
    <w:rsid w:val="2DFC0214"/>
    <w:rsid w:val="2E6F487F"/>
    <w:rsid w:val="2E7A56C0"/>
    <w:rsid w:val="2E7B2FED"/>
    <w:rsid w:val="2F0E78B9"/>
    <w:rsid w:val="2F540432"/>
    <w:rsid w:val="2F5E6159"/>
    <w:rsid w:val="2F9111DC"/>
    <w:rsid w:val="2F94611E"/>
    <w:rsid w:val="2FC40466"/>
    <w:rsid w:val="30011E88"/>
    <w:rsid w:val="300D30C2"/>
    <w:rsid w:val="302375E0"/>
    <w:rsid w:val="30E070DF"/>
    <w:rsid w:val="319D1CB5"/>
    <w:rsid w:val="320443E5"/>
    <w:rsid w:val="323947D2"/>
    <w:rsid w:val="327165B9"/>
    <w:rsid w:val="32752F97"/>
    <w:rsid w:val="327A05F8"/>
    <w:rsid w:val="32D56D34"/>
    <w:rsid w:val="333E61C2"/>
    <w:rsid w:val="3363179A"/>
    <w:rsid w:val="339D30F5"/>
    <w:rsid w:val="33F6439F"/>
    <w:rsid w:val="33F91747"/>
    <w:rsid w:val="34043AA6"/>
    <w:rsid w:val="34094659"/>
    <w:rsid w:val="345A603D"/>
    <w:rsid w:val="346C2BF1"/>
    <w:rsid w:val="34930555"/>
    <w:rsid w:val="34FC03AC"/>
    <w:rsid w:val="350378E2"/>
    <w:rsid w:val="35067D6B"/>
    <w:rsid w:val="35105466"/>
    <w:rsid w:val="3512790F"/>
    <w:rsid w:val="35287F8E"/>
    <w:rsid w:val="357A11F4"/>
    <w:rsid w:val="35EB0536"/>
    <w:rsid w:val="35EB44CC"/>
    <w:rsid w:val="35ED5A9E"/>
    <w:rsid w:val="362C444A"/>
    <w:rsid w:val="36300612"/>
    <w:rsid w:val="367B257F"/>
    <w:rsid w:val="368E5E48"/>
    <w:rsid w:val="36DD6A37"/>
    <w:rsid w:val="36F14B26"/>
    <w:rsid w:val="36F36915"/>
    <w:rsid w:val="37020B03"/>
    <w:rsid w:val="37305EFA"/>
    <w:rsid w:val="373824C7"/>
    <w:rsid w:val="37552355"/>
    <w:rsid w:val="37724BBC"/>
    <w:rsid w:val="378A3213"/>
    <w:rsid w:val="37945DAA"/>
    <w:rsid w:val="380A7F27"/>
    <w:rsid w:val="38247F2A"/>
    <w:rsid w:val="385D1CE8"/>
    <w:rsid w:val="386A4558"/>
    <w:rsid w:val="386D0BCD"/>
    <w:rsid w:val="387A43BD"/>
    <w:rsid w:val="3890037F"/>
    <w:rsid w:val="38E41ABB"/>
    <w:rsid w:val="3900194F"/>
    <w:rsid w:val="39021F99"/>
    <w:rsid w:val="3928415D"/>
    <w:rsid w:val="399E73EE"/>
    <w:rsid w:val="39A55E74"/>
    <w:rsid w:val="39CC1210"/>
    <w:rsid w:val="39CC2EA9"/>
    <w:rsid w:val="3A0259E5"/>
    <w:rsid w:val="3A16606F"/>
    <w:rsid w:val="3A227C54"/>
    <w:rsid w:val="3AB9490E"/>
    <w:rsid w:val="3ADE73E2"/>
    <w:rsid w:val="3BE50469"/>
    <w:rsid w:val="3C1D41DC"/>
    <w:rsid w:val="3C21312F"/>
    <w:rsid w:val="3C243898"/>
    <w:rsid w:val="3CD470B3"/>
    <w:rsid w:val="3CD64540"/>
    <w:rsid w:val="3CEE4D04"/>
    <w:rsid w:val="3CF47279"/>
    <w:rsid w:val="3D4F7251"/>
    <w:rsid w:val="3D5542A3"/>
    <w:rsid w:val="3DBA09C7"/>
    <w:rsid w:val="3DC3008C"/>
    <w:rsid w:val="3DC73ABD"/>
    <w:rsid w:val="3DD65093"/>
    <w:rsid w:val="3E21536E"/>
    <w:rsid w:val="3E586589"/>
    <w:rsid w:val="3E7F4A7F"/>
    <w:rsid w:val="3EAC7C44"/>
    <w:rsid w:val="3ED03806"/>
    <w:rsid w:val="3EF35A32"/>
    <w:rsid w:val="3F0C560E"/>
    <w:rsid w:val="3F260B45"/>
    <w:rsid w:val="3F343849"/>
    <w:rsid w:val="3F8047EA"/>
    <w:rsid w:val="3F853E3B"/>
    <w:rsid w:val="3F8F38DC"/>
    <w:rsid w:val="3FBC0200"/>
    <w:rsid w:val="3FBD21DC"/>
    <w:rsid w:val="3FE000C4"/>
    <w:rsid w:val="3FE30036"/>
    <w:rsid w:val="3FE46AAA"/>
    <w:rsid w:val="40285213"/>
    <w:rsid w:val="402A0B20"/>
    <w:rsid w:val="404375C7"/>
    <w:rsid w:val="409223BE"/>
    <w:rsid w:val="40D538F6"/>
    <w:rsid w:val="41060368"/>
    <w:rsid w:val="412C7A6A"/>
    <w:rsid w:val="41933A7B"/>
    <w:rsid w:val="4196325B"/>
    <w:rsid w:val="41C72F73"/>
    <w:rsid w:val="41D007D3"/>
    <w:rsid w:val="41EA1971"/>
    <w:rsid w:val="42045EB2"/>
    <w:rsid w:val="421927BC"/>
    <w:rsid w:val="42217796"/>
    <w:rsid w:val="42505ACC"/>
    <w:rsid w:val="42B049B2"/>
    <w:rsid w:val="42C32DA8"/>
    <w:rsid w:val="42C856BC"/>
    <w:rsid w:val="42EE67A5"/>
    <w:rsid w:val="431265D5"/>
    <w:rsid w:val="43171883"/>
    <w:rsid w:val="43217037"/>
    <w:rsid w:val="43380D32"/>
    <w:rsid w:val="4338611E"/>
    <w:rsid w:val="43467F23"/>
    <w:rsid w:val="43513470"/>
    <w:rsid w:val="43AB7410"/>
    <w:rsid w:val="43C17E11"/>
    <w:rsid w:val="43C4434E"/>
    <w:rsid w:val="44DA20FA"/>
    <w:rsid w:val="4547158E"/>
    <w:rsid w:val="458A2D0E"/>
    <w:rsid w:val="45984F11"/>
    <w:rsid w:val="45B5788C"/>
    <w:rsid w:val="45C50D97"/>
    <w:rsid w:val="45CF0EA6"/>
    <w:rsid w:val="460D5256"/>
    <w:rsid w:val="46246528"/>
    <w:rsid w:val="465D2461"/>
    <w:rsid w:val="46796DCA"/>
    <w:rsid w:val="470C1C7A"/>
    <w:rsid w:val="47112939"/>
    <w:rsid w:val="47723C8A"/>
    <w:rsid w:val="47973669"/>
    <w:rsid w:val="47A9660A"/>
    <w:rsid w:val="47D36FBE"/>
    <w:rsid w:val="47E9634C"/>
    <w:rsid w:val="4819141E"/>
    <w:rsid w:val="48421408"/>
    <w:rsid w:val="48586A42"/>
    <w:rsid w:val="488574ED"/>
    <w:rsid w:val="48AB324D"/>
    <w:rsid w:val="48D24057"/>
    <w:rsid w:val="48FB778C"/>
    <w:rsid w:val="492F2253"/>
    <w:rsid w:val="499C3C5E"/>
    <w:rsid w:val="49AB1CA0"/>
    <w:rsid w:val="49E17B6C"/>
    <w:rsid w:val="4A4139F3"/>
    <w:rsid w:val="4A4A64DB"/>
    <w:rsid w:val="4A7B5263"/>
    <w:rsid w:val="4B791AB5"/>
    <w:rsid w:val="4B7A7096"/>
    <w:rsid w:val="4B8F1845"/>
    <w:rsid w:val="4C3A259A"/>
    <w:rsid w:val="4C5B7B44"/>
    <w:rsid w:val="4C6F3468"/>
    <w:rsid w:val="4CC76CA7"/>
    <w:rsid w:val="4CD021F3"/>
    <w:rsid w:val="4CE553B7"/>
    <w:rsid w:val="4CF7293A"/>
    <w:rsid w:val="4D0869ED"/>
    <w:rsid w:val="4D221BB0"/>
    <w:rsid w:val="4D2C1679"/>
    <w:rsid w:val="4DCE4542"/>
    <w:rsid w:val="4E0F198C"/>
    <w:rsid w:val="4E170545"/>
    <w:rsid w:val="4E1B5073"/>
    <w:rsid w:val="4E24415C"/>
    <w:rsid w:val="4E4709D1"/>
    <w:rsid w:val="4E610E70"/>
    <w:rsid w:val="4E66001B"/>
    <w:rsid w:val="4E757E7B"/>
    <w:rsid w:val="4ED648E4"/>
    <w:rsid w:val="4F191648"/>
    <w:rsid w:val="4F217B86"/>
    <w:rsid w:val="4F352A54"/>
    <w:rsid w:val="4FA81B9E"/>
    <w:rsid w:val="4FBC237C"/>
    <w:rsid w:val="4FE0496D"/>
    <w:rsid w:val="500739EB"/>
    <w:rsid w:val="503026D2"/>
    <w:rsid w:val="506A0B73"/>
    <w:rsid w:val="51170B4C"/>
    <w:rsid w:val="51303889"/>
    <w:rsid w:val="513F63ED"/>
    <w:rsid w:val="514E2E3B"/>
    <w:rsid w:val="5286723D"/>
    <w:rsid w:val="52925157"/>
    <w:rsid w:val="529C2A2D"/>
    <w:rsid w:val="52A91901"/>
    <w:rsid w:val="52DF1E3D"/>
    <w:rsid w:val="52E66A4F"/>
    <w:rsid w:val="5312070F"/>
    <w:rsid w:val="531F65CB"/>
    <w:rsid w:val="53683458"/>
    <w:rsid w:val="536D1B14"/>
    <w:rsid w:val="53723D37"/>
    <w:rsid w:val="538A0537"/>
    <w:rsid w:val="5398283B"/>
    <w:rsid w:val="539C237E"/>
    <w:rsid w:val="53B90BFD"/>
    <w:rsid w:val="53F5121D"/>
    <w:rsid w:val="5420212A"/>
    <w:rsid w:val="549D4820"/>
    <w:rsid w:val="54BA568C"/>
    <w:rsid w:val="54CD0363"/>
    <w:rsid w:val="54CF12D4"/>
    <w:rsid w:val="54DD5402"/>
    <w:rsid w:val="557435F1"/>
    <w:rsid w:val="55A90EBF"/>
    <w:rsid w:val="55E80676"/>
    <w:rsid w:val="566127A4"/>
    <w:rsid w:val="56B51B02"/>
    <w:rsid w:val="5710046A"/>
    <w:rsid w:val="57271A82"/>
    <w:rsid w:val="577311A1"/>
    <w:rsid w:val="57732B36"/>
    <w:rsid w:val="5779188E"/>
    <w:rsid w:val="578D5519"/>
    <w:rsid w:val="57E17F3D"/>
    <w:rsid w:val="58120953"/>
    <w:rsid w:val="585D409C"/>
    <w:rsid w:val="586A47FB"/>
    <w:rsid w:val="588436DC"/>
    <w:rsid w:val="58AA0D52"/>
    <w:rsid w:val="58D665B4"/>
    <w:rsid w:val="59024C55"/>
    <w:rsid w:val="590F50CD"/>
    <w:rsid w:val="591A79D0"/>
    <w:rsid w:val="59773A99"/>
    <w:rsid w:val="599920E4"/>
    <w:rsid w:val="599A64A0"/>
    <w:rsid w:val="599D7E5A"/>
    <w:rsid w:val="59A0398E"/>
    <w:rsid w:val="59C17596"/>
    <w:rsid w:val="59F039EA"/>
    <w:rsid w:val="59FB440B"/>
    <w:rsid w:val="5A01006A"/>
    <w:rsid w:val="5A0164E0"/>
    <w:rsid w:val="5A232D9A"/>
    <w:rsid w:val="5A3F42C9"/>
    <w:rsid w:val="5A4E7681"/>
    <w:rsid w:val="5A652595"/>
    <w:rsid w:val="5ABA1F5E"/>
    <w:rsid w:val="5ACC22E2"/>
    <w:rsid w:val="5AFE2958"/>
    <w:rsid w:val="5B372841"/>
    <w:rsid w:val="5B704E78"/>
    <w:rsid w:val="5B817D16"/>
    <w:rsid w:val="5BAB35A5"/>
    <w:rsid w:val="5BDB7B84"/>
    <w:rsid w:val="5BE7292A"/>
    <w:rsid w:val="5C711A8E"/>
    <w:rsid w:val="5CBD548C"/>
    <w:rsid w:val="5D06464B"/>
    <w:rsid w:val="5D597D8E"/>
    <w:rsid w:val="5D610AA6"/>
    <w:rsid w:val="5D8F4253"/>
    <w:rsid w:val="5DA119F8"/>
    <w:rsid w:val="5DCA5694"/>
    <w:rsid w:val="5DD03E68"/>
    <w:rsid w:val="5E0404CF"/>
    <w:rsid w:val="5E561B3D"/>
    <w:rsid w:val="5E570139"/>
    <w:rsid w:val="5E5B32AF"/>
    <w:rsid w:val="5E7F7D4D"/>
    <w:rsid w:val="5EB44672"/>
    <w:rsid w:val="5EB82DEA"/>
    <w:rsid w:val="5ECA5764"/>
    <w:rsid w:val="5F172B6E"/>
    <w:rsid w:val="5F1C43A1"/>
    <w:rsid w:val="5FD74D0B"/>
    <w:rsid w:val="5FEC7334"/>
    <w:rsid w:val="6003493E"/>
    <w:rsid w:val="601C7B30"/>
    <w:rsid w:val="60711CB4"/>
    <w:rsid w:val="60B03F60"/>
    <w:rsid w:val="60B20AE6"/>
    <w:rsid w:val="6152564B"/>
    <w:rsid w:val="616F29DF"/>
    <w:rsid w:val="617A7AA8"/>
    <w:rsid w:val="61F9019F"/>
    <w:rsid w:val="61FA4F7A"/>
    <w:rsid w:val="620F4340"/>
    <w:rsid w:val="6216672E"/>
    <w:rsid w:val="62167BCB"/>
    <w:rsid w:val="62450B9E"/>
    <w:rsid w:val="62C966DD"/>
    <w:rsid w:val="6340058E"/>
    <w:rsid w:val="635F3E00"/>
    <w:rsid w:val="635F5CD4"/>
    <w:rsid w:val="63635FFA"/>
    <w:rsid w:val="636A49DD"/>
    <w:rsid w:val="637336EC"/>
    <w:rsid w:val="638B69A1"/>
    <w:rsid w:val="63BC7139"/>
    <w:rsid w:val="63CD2B13"/>
    <w:rsid w:val="63F11497"/>
    <w:rsid w:val="640C4B4B"/>
    <w:rsid w:val="64640020"/>
    <w:rsid w:val="64662D1A"/>
    <w:rsid w:val="64756C7C"/>
    <w:rsid w:val="64AB30D3"/>
    <w:rsid w:val="64BA6334"/>
    <w:rsid w:val="64FF657A"/>
    <w:rsid w:val="650644D1"/>
    <w:rsid w:val="65176C7A"/>
    <w:rsid w:val="651E3C8D"/>
    <w:rsid w:val="652615B3"/>
    <w:rsid w:val="65716C1B"/>
    <w:rsid w:val="658C7D3F"/>
    <w:rsid w:val="65FD0F18"/>
    <w:rsid w:val="660A3DC7"/>
    <w:rsid w:val="66547F89"/>
    <w:rsid w:val="665B250B"/>
    <w:rsid w:val="66685F58"/>
    <w:rsid w:val="66744487"/>
    <w:rsid w:val="66A5519B"/>
    <w:rsid w:val="66ED7F0F"/>
    <w:rsid w:val="67143131"/>
    <w:rsid w:val="678E78A3"/>
    <w:rsid w:val="67A501E9"/>
    <w:rsid w:val="67AD4760"/>
    <w:rsid w:val="67C06D30"/>
    <w:rsid w:val="68862694"/>
    <w:rsid w:val="69505B34"/>
    <w:rsid w:val="6960535A"/>
    <w:rsid w:val="698A1BC6"/>
    <w:rsid w:val="69BC0EC6"/>
    <w:rsid w:val="69E43A15"/>
    <w:rsid w:val="6A056960"/>
    <w:rsid w:val="6A311DFA"/>
    <w:rsid w:val="6A360755"/>
    <w:rsid w:val="6A3C73EA"/>
    <w:rsid w:val="6A9D5B26"/>
    <w:rsid w:val="6ABA7678"/>
    <w:rsid w:val="6ADB62BA"/>
    <w:rsid w:val="6BE658D9"/>
    <w:rsid w:val="6C343E0E"/>
    <w:rsid w:val="6D116001"/>
    <w:rsid w:val="6D1A01FF"/>
    <w:rsid w:val="6D895728"/>
    <w:rsid w:val="6D9063F3"/>
    <w:rsid w:val="6DA25E80"/>
    <w:rsid w:val="6DB400B2"/>
    <w:rsid w:val="6DC27A27"/>
    <w:rsid w:val="6DCE5076"/>
    <w:rsid w:val="6DD121F5"/>
    <w:rsid w:val="6E517150"/>
    <w:rsid w:val="6E8441BB"/>
    <w:rsid w:val="6E872888"/>
    <w:rsid w:val="6E9B7F84"/>
    <w:rsid w:val="6EBA4705"/>
    <w:rsid w:val="6EC5313A"/>
    <w:rsid w:val="6EF571E1"/>
    <w:rsid w:val="6F09234E"/>
    <w:rsid w:val="6F1D0316"/>
    <w:rsid w:val="6F3F1FDD"/>
    <w:rsid w:val="6FA26C69"/>
    <w:rsid w:val="70165BC6"/>
    <w:rsid w:val="703D4924"/>
    <w:rsid w:val="70507B0C"/>
    <w:rsid w:val="70E6451B"/>
    <w:rsid w:val="710341B7"/>
    <w:rsid w:val="71681479"/>
    <w:rsid w:val="718C52F2"/>
    <w:rsid w:val="71BD5FF3"/>
    <w:rsid w:val="71C12C49"/>
    <w:rsid w:val="71C23AA2"/>
    <w:rsid w:val="71D908BE"/>
    <w:rsid w:val="71DE2B79"/>
    <w:rsid w:val="722A5A92"/>
    <w:rsid w:val="728020BA"/>
    <w:rsid w:val="729E412E"/>
    <w:rsid w:val="72BB7DBB"/>
    <w:rsid w:val="72C44D3C"/>
    <w:rsid w:val="731607DA"/>
    <w:rsid w:val="73522912"/>
    <w:rsid w:val="736941D8"/>
    <w:rsid w:val="737531E1"/>
    <w:rsid w:val="738F2986"/>
    <w:rsid w:val="739645D1"/>
    <w:rsid w:val="73BA604D"/>
    <w:rsid w:val="73ED0E50"/>
    <w:rsid w:val="74901BDD"/>
    <w:rsid w:val="74CA454B"/>
    <w:rsid w:val="74F859AF"/>
    <w:rsid w:val="75395620"/>
    <w:rsid w:val="75440D56"/>
    <w:rsid w:val="754868DB"/>
    <w:rsid w:val="757C0691"/>
    <w:rsid w:val="75885110"/>
    <w:rsid w:val="759C3DBE"/>
    <w:rsid w:val="75CE5502"/>
    <w:rsid w:val="76054D55"/>
    <w:rsid w:val="76184BA4"/>
    <w:rsid w:val="7619549E"/>
    <w:rsid w:val="761C0F66"/>
    <w:rsid w:val="769F743C"/>
    <w:rsid w:val="76A4204B"/>
    <w:rsid w:val="76AA399D"/>
    <w:rsid w:val="76F17182"/>
    <w:rsid w:val="77017130"/>
    <w:rsid w:val="77184AB1"/>
    <w:rsid w:val="77254BCC"/>
    <w:rsid w:val="772E45FD"/>
    <w:rsid w:val="77320FF0"/>
    <w:rsid w:val="77840AF0"/>
    <w:rsid w:val="77AD1527"/>
    <w:rsid w:val="77B816DF"/>
    <w:rsid w:val="77BA3720"/>
    <w:rsid w:val="77F37D8A"/>
    <w:rsid w:val="780C4B4B"/>
    <w:rsid w:val="78292221"/>
    <w:rsid w:val="784F1A96"/>
    <w:rsid w:val="78576317"/>
    <w:rsid w:val="78765AA3"/>
    <w:rsid w:val="78AF3024"/>
    <w:rsid w:val="79025633"/>
    <w:rsid w:val="793F3568"/>
    <w:rsid w:val="797349CF"/>
    <w:rsid w:val="79B46105"/>
    <w:rsid w:val="7A461229"/>
    <w:rsid w:val="7A6F3751"/>
    <w:rsid w:val="7A721968"/>
    <w:rsid w:val="7AC46B4E"/>
    <w:rsid w:val="7ACA3EE2"/>
    <w:rsid w:val="7AD366AF"/>
    <w:rsid w:val="7AD705D4"/>
    <w:rsid w:val="7B0524B3"/>
    <w:rsid w:val="7B1C2BE6"/>
    <w:rsid w:val="7B257A57"/>
    <w:rsid w:val="7B316D19"/>
    <w:rsid w:val="7B501915"/>
    <w:rsid w:val="7B54521D"/>
    <w:rsid w:val="7B5D7A16"/>
    <w:rsid w:val="7BAD2916"/>
    <w:rsid w:val="7BC81AFD"/>
    <w:rsid w:val="7BDF2292"/>
    <w:rsid w:val="7C385821"/>
    <w:rsid w:val="7C4F3421"/>
    <w:rsid w:val="7C504E93"/>
    <w:rsid w:val="7C53261A"/>
    <w:rsid w:val="7C656C44"/>
    <w:rsid w:val="7C985133"/>
    <w:rsid w:val="7CE362B9"/>
    <w:rsid w:val="7CF11D17"/>
    <w:rsid w:val="7D1E60D4"/>
    <w:rsid w:val="7D2E456E"/>
    <w:rsid w:val="7D5A44AA"/>
    <w:rsid w:val="7D612DFA"/>
    <w:rsid w:val="7D667BC0"/>
    <w:rsid w:val="7D9A442D"/>
    <w:rsid w:val="7DB84AC8"/>
    <w:rsid w:val="7DB90583"/>
    <w:rsid w:val="7DBB3072"/>
    <w:rsid w:val="7DF308E5"/>
    <w:rsid w:val="7DF65A09"/>
    <w:rsid w:val="7E026416"/>
    <w:rsid w:val="7E1E05D5"/>
    <w:rsid w:val="7E283D74"/>
    <w:rsid w:val="7E5D09AA"/>
    <w:rsid w:val="7E7C5A2C"/>
    <w:rsid w:val="7F19391B"/>
    <w:rsid w:val="7F9340D0"/>
    <w:rsid w:val="7F96617A"/>
    <w:rsid w:val="7F9C02F2"/>
    <w:rsid w:val="7FA262BE"/>
    <w:rsid w:val="7FC959D8"/>
    <w:rsid w:val="7FEE7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670A66"/>
  <w15:docId w15:val="{3E6E1DB2-222B-4B0E-9C22-BF29FD7FB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widowControl/>
      <w:numPr>
        <w:numId w:val="1"/>
      </w:numPr>
      <w:tabs>
        <w:tab w:val="left" w:pos="567"/>
      </w:tabs>
      <w:spacing w:line="400" w:lineRule="exact"/>
      <w:ind w:left="0" w:firstLine="0"/>
      <w:jc w:val="center"/>
      <w:outlineLvl w:val="0"/>
    </w:pPr>
    <w:rPr>
      <w:rFonts w:ascii="Times New Roman" w:eastAsia="黑体" w:hAnsi="Times New Roman" w:cs="Times New Roman"/>
      <w:sz w:val="32"/>
      <w:szCs w:val="32"/>
    </w:rPr>
  </w:style>
  <w:style w:type="paragraph" w:styleId="2">
    <w:name w:val="heading 2"/>
    <w:basedOn w:val="a"/>
    <w:next w:val="a"/>
    <w:link w:val="20"/>
    <w:uiPriority w:val="9"/>
    <w:unhideWhenUsed/>
    <w:qFormat/>
    <w:pPr>
      <w:spacing w:line="400" w:lineRule="exact"/>
      <w:outlineLvl w:val="1"/>
    </w:pPr>
    <w:rPr>
      <w:rFonts w:ascii="Times New Roman" w:eastAsia="黑体" w:hAnsi="Times New Roman" w:cs="Times New Roman"/>
      <w:sz w:val="30"/>
      <w:szCs w:val="30"/>
    </w:rPr>
  </w:style>
  <w:style w:type="paragraph" w:styleId="3">
    <w:name w:val="heading 3"/>
    <w:basedOn w:val="a"/>
    <w:next w:val="a"/>
    <w:link w:val="30"/>
    <w:uiPriority w:val="9"/>
    <w:unhideWhenUsed/>
    <w:qFormat/>
    <w:pPr>
      <w:spacing w:line="400" w:lineRule="exact"/>
      <w:outlineLvl w:val="2"/>
    </w:pPr>
    <w:rPr>
      <w:rFonts w:ascii="Times New Roman" w:eastAsia="黑体" w:hAnsi="Times New Roman" w:cs="Times New Roman"/>
      <w:sz w:val="28"/>
      <w:szCs w:val="28"/>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uiPriority w:val="99"/>
    <w:semiHidden/>
    <w:unhideWhenUsed/>
    <w:qFormat/>
    <w:pPr>
      <w:jc w:val="left"/>
    </w:pPr>
  </w:style>
  <w:style w:type="paragraph" w:styleId="TOC3">
    <w:name w:val="toc 3"/>
    <w:basedOn w:val="a"/>
    <w:next w:val="a"/>
    <w:uiPriority w:val="39"/>
    <w:unhideWhenUsed/>
    <w:qFormat/>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b">
    <w:name w:val="footnote text"/>
    <w:basedOn w:val="a"/>
    <w:link w:val="ac"/>
    <w:uiPriority w:val="99"/>
    <w:semiHidden/>
    <w:unhideWhenUsed/>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d">
    <w:name w:val="Normal (Web)"/>
    <w:basedOn w:val="a"/>
    <w:uiPriority w:val="99"/>
    <w:semiHidden/>
    <w:unhideWhenUsed/>
    <w:qFormat/>
    <w:pPr>
      <w:spacing w:beforeAutospacing="1" w:afterAutospacing="1"/>
      <w:jc w:val="left"/>
    </w:pPr>
    <w:rPr>
      <w:rFonts w:cs="Times New Roman"/>
      <w:kern w:val="0"/>
      <w:sz w:val="24"/>
    </w:rPr>
  </w:style>
  <w:style w:type="paragraph" w:styleId="ae">
    <w:name w:val="Title"/>
    <w:basedOn w:val="a"/>
    <w:next w:val="a"/>
    <w:link w:val="10"/>
    <w:uiPriority w:val="10"/>
    <w:qFormat/>
    <w:pPr>
      <w:widowControl/>
      <w:spacing w:after="160" w:line="360" w:lineRule="auto"/>
      <w:jc w:val="center"/>
    </w:pPr>
    <w:rPr>
      <w:rFonts w:ascii="Times New Roman" w:eastAsia="等线" w:hAnsi="Times New Roman" w:cs="Times New Roman"/>
      <w:kern w:val="0"/>
      <w:sz w:val="44"/>
      <w:szCs w:val="28"/>
      <w:lang w:eastAsia="en-US"/>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Pr>
      <w:b/>
    </w:rPr>
  </w:style>
  <w:style w:type="character" w:styleId="af1">
    <w:name w:val="FollowedHyperlink"/>
    <w:basedOn w:val="a0"/>
    <w:uiPriority w:val="99"/>
    <w:semiHidden/>
    <w:unhideWhenUsed/>
    <w:qFormat/>
    <w:rPr>
      <w:color w:val="006AAD"/>
      <w:u w:val="none"/>
    </w:rPr>
  </w:style>
  <w:style w:type="character" w:styleId="af2">
    <w:name w:val="Emphasis"/>
    <w:basedOn w:val="a0"/>
    <w:uiPriority w:val="20"/>
    <w:qFormat/>
  </w:style>
  <w:style w:type="character" w:styleId="af3">
    <w:name w:val="Hyperlink"/>
    <w:basedOn w:val="a0"/>
    <w:uiPriority w:val="99"/>
    <w:unhideWhenUsed/>
    <w:qFormat/>
    <w:rPr>
      <w:color w:val="0563C1" w:themeColor="hyperlink"/>
      <w:u w:val="singl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paragraph" w:styleId="af6">
    <w:name w:val="List Paragraph"/>
    <w:basedOn w:val="a"/>
    <w:uiPriority w:val="34"/>
    <w:qFormat/>
    <w:pPr>
      <w:ind w:firstLineChars="200" w:firstLine="420"/>
    </w:pPr>
  </w:style>
  <w:style w:type="character" w:styleId="af7">
    <w:name w:val="Placeholder Text"/>
    <w:basedOn w:val="a0"/>
    <w:uiPriority w:val="99"/>
    <w:semiHidden/>
    <w:qFormat/>
    <w:rPr>
      <w:color w:val="808080"/>
    </w:rPr>
  </w:style>
  <w:style w:type="character" w:customStyle="1" w:styleId="af8">
    <w:name w:val="标题 字符"/>
    <w:basedOn w:val="a0"/>
    <w:uiPriority w:val="10"/>
    <w:qFormat/>
    <w:rPr>
      <w:rFonts w:asciiTheme="majorHAnsi" w:eastAsiaTheme="majorEastAsia" w:hAnsiTheme="majorHAnsi" w:cstheme="majorBidi"/>
      <w:b/>
      <w:bCs/>
      <w:kern w:val="2"/>
      <w:sz w:val="32"/>
      <w:szCs w:val="32"/>
    </w:rPr>
  </w:style>
  <w:style w:type="character" w:customStyle="1" w:styleId="10">
    <w:name w:val="标题 字符1"/>
    <w:link w:val="ae"/>
    <w:uiPriority w:val="10"/>
    <w:qFormat/>
    <w:rPr>
      <w:rFonts w:eastAsia="等线"/>
      <w:sz w:val="44"/>
      <w:szCs w:val="28"/>
      <w:lang w:eastAsia="en-US"/>
    </w:rPr>
  </w:style>
  <w:style w:type="character" w:customStyle="1" w:styleId="aa">
    <w:name w:val="页眉 字符"/>
    <w:basedOn w:val="a0"/>
    <w:link w:val="a9"/>
    <w:uiPriority w:val="99"/>
    <w:qFormat/>
    <w:rPr>
      <w:rFonts w:asciiTheme="minorHAnsi" w:eastAsiaTheme="minorEastAsia" w:hAnsiTheme="minorHAnsi" w:cstheme="minorBidi"/>
      <w:kern w:val="2"/>
      <w:sz w:val="18"/>
      <w:szCs w:val="18"/>
    </w:rPr>
  </w:style>
  <w:style w:type="character" w:customStyle="1" w:styleId="a8">
    <w:name w:val="页脚 字符"/>
    <w:basedOn w:val="a0"/>
    <w:link w:val="a7"/>
    <w:uiPriority w:val="99"/>
    <w:qFormat/>
    <w:rPr>
      <w:rFonts w:asciiTheme="minorHAnsi" w:eastAsiaTheme="minorEastAsia" w:hAnsiTheme="minorHAnsi" w:cstheme="minorBidi"/>
      <w:kern w:val="2"/>
      <w:sz w:val="18"/>
      <w:szCs w:val="18"/>
    </w:rPr>
  </w:style>
  <w:style w:type="character" w:customStyle="1" w:styleId="20">
    <w:name w:val="标题 2 字符"/>
    <w:basedOn w:val="a0"/>
    <w:link w:val="2"/>
    <w:uiPriority w:val="9"/>
    <w:qFormat/>
    <w:rPr>
      <w:rFonts w:eastAsia="黑体"/>
      <w:kern w:val="2"/>
      <w:sz w:val="30"/>
      <w:szCs w:val="30"/>
    </w:rPr>
  </w:style>
  <w:style w:type="character" w:customStyle="1" w:styleId="30">
    <w:name w:val="标题 3 字符"/>
    <w:basedOn w:val="a0"/>
    <w:link w:val="3"/>
    <w:uiPriority w:val="9"/>
    <w:qFormat/>
    <w:rPr>
      <w:rFonts w:eastAsia="黑体"/>
      <w:kern w:val="2"/>
      <w:sz w:val="28"/>
      <w:szCs w:val="28"/>
    </w:rPr>
  </w:style>
  <w:style w:type="character" w:customStyle="1" w:styleId="ac">
    <w:name w:val="脚注文本 字符"/>
    <w:basedOn w:val="a0"/>
    <w:link w:val="ab"/>
    <w:uiPriority w:val="99"/>
    <w:semiHidden/>
    <w:qFormat/>
    <w:rPr>
      <w:kern w:val="2"/>
      <w:sz w:val="18"/>
      <w:szCs w:val="18"/>
    </w:rPr>
  </w:style>
  <w:style w:type="character" w:customStyle="1" w:styleId="a6">
    <w:name w:val="批注框文本 字符"/>
    <w:basedOn w:val="a0"/>
    <w:link w:val="a5"/>
    <w:uiPriority w:val="99"/>
    <w:semiHidden/>
    <w:qFormat/>
    <w:rPr>
      <w:rFonts w:asciiTheme="minorHAnsi" w:eastAsiaTheme="minorEastAsia" w:hAnsiTheme="minorHAnsi" w:cstheme="minorBidi"/>
      <w:kern w:val="2"/>
      <w:sz w:val="18"/>
      <w:szCs w:val="18"/>
    </w:rPr>
  </w:style>
  <w:style w:type="character" w:customStyle="1" w:styleId="layui-this">
    <w:name w:val="layui-this"/>
    <w:basedOn w:val="a0"/>
    <w:qFormat/>
    <w:rPr>
      <w:bdr w:val="single" w:sz="6" w:space="0" w:color="EEEEEE"/>
      <w:shd w:val="clear" w:color="auto" w:fill="FFFFFF"/>
    </w:rPr>
  </w:style>
  <w:style w:type="character" w:customStyle="1" w:styleId="first-child">
    <w:name w:val="first-child"/>
    <w:basedOn w:val="a0"/>
    <w:qFormat/>
  </w:style>
  <w:style w:type="character" w:customStyle="1" w:styleId="legend">
    <w:name w:val="legend"/>
    <w:basedOn w:val="a0"/>
    <w:qFormat/>
    <w:rPr>
      <w:rFonts w:ascii="Arial" w:hAnsi="Arial" w:cs="Arial"/>
      <w:b/>
      <w:color w:val="73B304"/>
      <w:sz w:val="21"/>
      <w:szCs w:val="21"/>
      <w:shd w:val="clear" w:color="auto" w:fill="FFFFFF"/>
    </w:rPr>
  </w:style>
  <w:style w:type="character" w:customStyle="1" w:styleId="before">
    <w:name w:val="before"/>
    <w:basedOn w:val="a0"/>
    <w:qFormat/>
  </w:style>
  <w:style w:type="character" w:customStyle="1" w:styleId="after">
    <w:name w:val="after"/>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oleObject" Target="embeddings/oleObject1.bin"/><Relationship Id="rId324" Type="http://schemas.openxmlformats.org/officeDocument/2006/relationships/oleObject" Target="embeddings/oleObject143.bin"/><Relationship Id="rId531" Type="http://schemas.openxmlformats.org/officeDocument/2006/relationships/oleObject" Target="embeddings/oleObject257.bin"/><Relationship Id="rId170" Type="http://schemas.openxmlformats.org/officeDocument/2006/relationships/oleObject" Target="embeddings/oleObject64.bin"/><Relationship Id="rId268" Type="http://schemas.openxmlformats.org/officeDocument/2006/relationships/image" Target="media/image130.wmf"/><Relationship Id="rId475" Type="http://schemas.openxmlformats.org/officeDocument/2006/relationships/oleObject" Target="embeddings/oleObject224.bin"/><Relationship Id="rId32" Type="http://schemas.openxmlformats.org/officeDocument/2006/relationships/image" Target="media/image10.png"/><Relationship Id="rId128" Type="http://schemas.openxmlformats.org/officeDocument/2006/relationships/image" Target="media/image64.png"/><Relationship Id="rId335" Type="http://schemas.openxmlformats.org/officeDocument/2006/relationships/image" Target="media/image165.wmf"/><Relationship Id="rId542" Type="http://schemas.openxmlformats.org/officeDocument/2006/relationships/image" Target="media/image258.wmf"/><Relationship Id="rId181" Type="http://schemas.openxmlformats.org/officeDocument/2006/relationships/image" Target="media/image90.wmf"/><Relationship Id="rId402" Type="http://schemas.openxmlformats.org/officeDocument/2006/relationships/oleObject" Target="embeddings/oleObject180.bin"/><Relationship Id="rId279" Type="http://schemas.openxmlformats.org/officeDocument/2006/relationships/image" Target="media/image136.wmf"/><Relationship Id="rId486" Type="http://schemas.openxmlformats.org/officeDocument/2006/relationships/image" Target="media/image234.wmf"/><Relationship Id="rId43" Type="http://schemas.openxmlformats.org/officeDocument/2006/relationships/oleObject" Target="embeddings/oleObject3.bin"/><Relationship Id="rId139" Type="http://schemas.openxmlformats.org/officeDocument/2006/relationships/image" Target="media/image70.wmf"/><Relationship Id="rId346" Type="http://schemas.openxmlformats.org/officeDocument/2006/relationships/oleObject" Target="embeddings/oleObject154.bin"/><Relationship Id="rId553" Type="http://schemas.openxmlformats.org/officeDocument/2006/relationships/image" Target="media/image263.wmf"/><Relationship Id="rId192" Type="http://schemas.openxmlformats.org/officeDocument/2006/relationships/oleObject" Target="embeddings/oleObject78.bin"/><Relationship Id="rId206" Type="http://schemas.openxmlformats.org/officeDocument/2006/relationships/oleObject" Target="embeddings/oleObject88.bin"/><Relationship Id="rId413" Type="http://schemas.openxmlformats.org/officeDocument/2006/relationships/image" Target="media/image206.wmf"/><Relationship Id="rId497" Type="http://schemas.openxmlformats.org/officeDocument/2006/relationships/image" Target="media/image240.wmf"/><Relationship Id="rId357" Type="http://schemas.openxmlformats.org/officeDocument/2006/relationships/oleObject" Target="embeddings/oleObject160.bin"/><Relationship Id="rId54" Type="http://schemas.openxmlformats.org/officeDocument/2006/relationships/oleObject" Target="embeddings/oleObject8.bin"/><Relationship Id="rId217" Type="http://schemas.openxmlformats.org/officeDocument/2006/relationships/image" Target="media/image102.wmf"/><Relationship Id="rId564" Type="http://schemas.openxmlformats.org/officeDocument/2006/relationships/image" Target="media/image272.png"/><Relationship Id="rId424" Type="http://schemas.openxmlformats.org/officeDocument/2006/relationships/oleObject" Target="embeddings/oleObject193.bin"/><Relationship Id="rId270" Type="http://schemas.openxmlformats.org/officeDocument/2006/relationships/image" Target="media/image131.wmf"/><Relationship Id="rId65" Type="http://schemas.openxmlformats.org/officeDocument/2006/relationships/image" Target="media/image30.wmf"/><Relationship Id="rId130" Type="http://schemas.openxmlformats.org/officeDocument/2006/relationships/oleObject" Target="embeddings/oleObject44.bin"/><Relationship Id="rId368" Type="http://schemas.openxmlformats.org/officeDocument/2006/relationships/image" Target="media/image183.wmf"/><Relationship Id="rId575" Type="http://schemas.openxmlformats.org/officeDocument/2006/relationships/image" Target="media/image281.png"/><Relationship Id="rId228" Type="http://schemas.openxmlformats.org/officeDocument/2006/relationships/image" Target="media/image110.png"/><Relationship Id="rId435" Type="http://schemas.openxmlformats.org/officeDocument/2006/relationships/oleObject" Target="embeddings/oleObject200.bin"/><Relationship Id="rId281" Type="http://schemas.openxmlformats.org/officeDocument/2006/relationships/image" Target="media/image137.wmf"/><Relationship Id="rId502" Type="http://schemas.openxmlformats.org/officeDocument/2006/relationships/image" Target="media/image242.wmf"/><Relationship Id="rId76" Type="http://schemas.openxmlformats.org/officeDocument/2006/relationships/oleObject" Target="embeddings/oleObject19.bin"/><Relationship Id="rId141" Type="http://schemas.openxmlformats.org/officeDocument/2006/relationships/image" Target="media/image71.wmf"/><Relationship Id="rId379" Type="http://schemas.openxmlformats.org/officeDocument/2006/relationships/image" Target="media/image189.wmf"/><Relationship Id="rId586" Type="http://schemas.openxmlformats.org/officeDocument/2006/relationships/header" Target="header11.xml"/><Relationship Id="rId7" Type="http://schemas.openxmlformats.org/officeDocument/2006/relationships/footnotes" Target="footnotes.xml"/><Relationship Id="rId239" Type="http://schemas.openxmlformats.org/officeDocument/2006/relationships/image" Target="media/image117.wmf"/><Relationship Id="rId446" Type="http://schemas.openxmlformats.org/officeDocument/2006/relationships/oleObject" Target="embeddings/oleObject207.bin"/><Relationship Id="rId292" Type="http://schemas.openxmlformats.org/officeDocument/2006/relationships/image" Target="media/image144.wmf"/><Relationship Id="rId306" Type="http://schemas.openxmlformats.org/officeDocument/2006/relationships/oleObject" Target="embeddings/oleObject133.bin"/><Relationship Id="rId45" Type="http://schemas.openxmlformats.org/officeDocument/2006/relationships/oleObject" Target="embeddings/oleObject4.bin"/><Relationship Id="rId87" Type="http://schemas.openxmlformats.org/officeDocument/2006/relationships/image" Target="media/image42.wmf"/><Relationship Id="rId110" Type="http://schemas.openxmlformats.org/officeDocument/2006/relationships/oleObject" Target="embeddings/oleObject35.bin"/><Relationship Id="rId348" Type="http://schemas.openxmlformats.org/officeDocument/2006/relationships/oleObject" Target="embeddings/oleObject155.bin"/><Relationship Id="rId513" Type="http://schemas.openxmlformats.org/officeDocument/2006/relationships/image" Target="media/image245.wmf"/><Relationship Id="rId555" Type="http://schemas.openxmlformats.org/officeDocument/2006/relationships/image" Target="media/image264.png"/><Relationship Id="rId152" Type="http://schemas.openxmlformats.org/officeDocument/2006/relationships/oleObject" Target="embeddings/oleObject55.bin"/><Relationship Id="rId194" Type="http://schemas.openxmlformats.org/officeDocument/2006/relationships/oleObject" Target="embeddings/oleObject80.bin"/><Relationship Id="rId208" Type="http://schemas.openxmlformats.org/officeDocument/2006/relationships/oleObject" Target="embeddings/oleObject89.bin"/><Relationship Id="rId415" Type="http://schemas.openxmlformats.org/officeDocument/2006/relationships/image" Target="media/image207.wmf"/><Relationship Id="rId457" Type="http://schemas.openxmlformats.org/officeDocument/2006/relationships/image" Target="media/image222.wmf"/><Relationship Id="rId261" Type="http://schemas.openxmlformats.org/officeDocument/2006/relationships/image" Target="media/image127.wmf"/><Relationship Id="rId499" Type="http://schemas.openxmlformats.org/officeDocument/2006/relationships/image" Target="media/image241.wmf"/><Relationship Id="rId14" Type="http://schemas.openxmlformats.org/officeDocument/2006/relationships/header" Target="header3.xml"/><Relationship Id="rId56" Type="http://schemas.openxmlformats.org/officeDocument/2006/relationships/image" Target="media/image27.wmf"/><Relationship Id="rId317" Type="http://schemas.openxmlformats.org/officeDocument/2006/relationships/oleObject" Target="embeddings/oleObject139.bin"/><Relationship Id="rId359" Type="http://schemas.openxmlformats.org/officeDocument/2006/relationships/oleObject" Target="embeddings/oleObject161.bin"/><Relationship Id="rId524" Type="http://schemas.openxmlformats.org/officeDocument/2006/relationships/oleObject" Target="embeddings/oleObject253.bin"/><Relationship Id="rId566" Type="http://schemas.openxmlformats.org/officeDocument/2006/relationships/header" Target="header9.xml"/><Relationship Id="rId98" Type="http://schemas.openxmlformats.org/officeDocument/2006/relationships/oleObject" Target="embeddings/oleObject30.bin"/><Relationship Id="rId121" Type="http://schemas.openxmlformats.org/officeDocument/2006/relationships/image" Target="media/image60.wmf"/><Relationship Id="rId163" Type="http://schemas.openxmlformats.org/officeDocument/2006/relationships/image" Target="media/image82.wmf"/><Relationship Id="rId219" Type="http://schemas.openxmlformats.org/officeDocument/2006/relationships/image" Target="media/image103.wmf"/><Relationship Id="rId370" Type="http://schemas.openxmlformats.org/officeDocument/2006/relationships/oleObject" Target="embeddings/oleObject164.bin"/><Relationship Id="rId426" Type="http://schemas.openxmlformats.org/officeDocument/2006/relationships/oleObject" Target="embeddings/oleObject195.bin"/><Relationship Id="rId230" Type="http://schemas.openxmlformats.org/officeDocument/2006/relationships/image" Target="media/image112.png"/><Relationship Id="rId468" Type="http://schemas.openxmlformats.org/officeDocument/2006/relationships/oleObject" Target="embeddings/oleObject221.bin"/><Relationship Id="rId25" Type="http://schemas.openxmlformats.org/officeDocument/2006/relationships/image" Target="media/image4.png"/><Relationship Id="rId67" Type="http://schemas.openxmlformats.org/officeDocument/2006/relationships/image" Target="media/image31.png"/><Relationship Id="rId272" Type="http://schemas.openxmlformats.org/officeDocument/2006/relationships/image" Target="media/image132.wmf"/><Relationship Id="rId328" Type="http://schemas.openxmlformats.org/officeDocument/2006/relationships/oleObject" Target="embeddings/oleObject145.bin"/><Relationship Id="rId535" Type="http://schemas.openxmlformats.org/officeDocument/2006/relationships/oleObject" Target="embeddings/oleObject259.bin"/><Relationship Id="rId577" Type="http://schemas.openxmlformats.org/officeDocument/2006/relationships/image" Target="media/image283.png"/><Relationship Id="rId132" Type="http://schemas.openxmlformats.org/officeDocument/2006/relationships/oleObject" Target="embeddings/oleObject45.bin"/><Relationship Id="rId174" Type="http://schemas.openxmlformats.org/officeDocument/2006/relationships/oleObject" Target="embeddings/oleObject66.bin"/><Relationship Id="rId381" Type="http://schemas.openxmlformats.org/officeDocument/2006/relationships/image" Target="media/image190.wmf"/><Relationship Id="rId241" Type="http://schemas.openxmlformats.org/officeDocument/2006/relationships/image" Target="media/image118.wmf"/><Relationship Id="rId437" Type="http://schemas.openxmlformats.org/officeDocument/2006/relationships/oleObject" Target="embeddings/oleObject201.bin"/><Relationship Id="rId479" Type="http://schemas.openxmlformats.org/officeDocument/2006/relationships/image" Target="media/image230.png"/><Relationship Id="rId36" Type="http://schemas.openxmlformats.org/officeDocument/2006/relationships/image" Target="media/image14.png"/><Relationship Id="rId283" Type="http://schemas.openxmlformats.org/officeDocument/2006/relationships/oleObject" Target="embeddings/oleObject124.bin"/><Relationship Id="rId339" Type="http://schemas.openxmlformats.org/officeDocument/2006/relationships/image" Target="media/image167.wmf"/><Relationship Id="rId490" Type="http://schemas.openxmlformats.org/officeDocument/2006/relationships/image" Target="media/image236.wmf"/><Relationship Id="rId504" Type="http://schemas.openxmlformats.org/officeDocument/2006/relationships/image" Target="media/image243.wmf"/><Relationship Id="rId546" Type="http://schemas.openxmlformats.org/officeDocument/2006/relationships/image" Target="media/image260.wmf"/><Relationship Id="rId78" Type="http://schemas.openxmlformats.org/officeDocument/2006/relationships/oleObject" Target="embeddings/oleObject20.bin"/><Relationship Id="rId101" Type="http://schemas.openxmlformats.org/officeDocument/2006/relationships/image" Target="media/image49.wmf"/><Relationship Id="rId143" Type="http://schemas.openxmlformats.org/officeDocument/2006/relationships/image" Target="media/image72.wmf"/><Relationship Id="rId185" Type="http://schemas.openxmlformats.org/officeDocument/2006/relationships/image" Target="media/image92.wmf"/><Relationship Id="rId350" Type="http://schemas.openxmlformats.org/officeDocument/2006/relationships/oleObject" Target="embeddings/oleObject156.bin"/><Relationship Id="rId406" Type="http://schemas.openxmlformats.org/officeDocument/2006/relationships/oleObject" Target="embeddings/oleObject182.bin"/><Relationship Id="rId588" Type="http://schemas.openxmlformats.org/officeDocument/2006/relationships/header" Target="header13.xml"/><Relationship Id="rId9" Type="http://schemas.openxmlformats.org/officeDocument/2006/relationships/image" Target="media/image1.png"/><Relationship Id="rId210" Type="http://schemas.openxmlformats.org/officeDocument/2006/relationships/oleObject" Target="embeddings/oleObject91.bin"/><Relationship Id="rId392" Type="http://schemas.openxmlformats.org/officeDocument/2006/relationships/oleObject" Target="embeddings/oleObject175.bin"/><Relationship Id="rId448" Type="http://schemas.openxmlformats.org/officeDocument/2006/relationships/image" Target="media/image218.wmf"/><Relationship Id="rId252" Type="http://schemas.openxmlformats.org/officeDocument/2006/relationships/image" Target="media/image123.wmf"/><Relationship Id="rId294" Type="http://schemas.openxmlformats.org/officeDocument/2006/relationships/oleObject" Target="embeddings/oleObject127.bin"/><Relationship Id="rId308" Type="http://schemas.openxmlformats.org/officeDocument/2006/relationships/oleObject" Target="embeddings/oleObject134.bin"/><Relationship Id="rId515" Type="http://schemas.openxmlformats.org/officeDocument/2006/relationships/image" Target="media/image246.wmf"/><Relationship Id="rId47" Type="http://schemas.openxmlformats.org/officeDocument/2006/relationships/oleObject" Target="embeddings/oleObject5.bin"/><Relationship Id="rId89" Type="http://schemas.openxmlformats.org/officeDocument/2006/relationships/image" Target="media/image43.wmf"/><Relationship Id="rId112" Type="http://schemas.openxmlformats.org/officeDocument/2006/relationships/oleObject" Target="embeddings/oleObject36.bin"/><Relationship Id="rId154" Type="http://schemas.openxmlformats.org/officeDocument/2006/relationships/oleObject" Target="embeddings/oleObject56.bin"/><Relationship Id="rId361" Type="http://schemas.openxmlformats.org/officeDocument/2006/relationships/image" Target="media/image178.wmf"/><Relationship Id="rId557" Type="http://schemas.openxmlformats.org/officeDocument/2006/relationships/oleObject" Target="embeddings/oleObject270.bin"/><Relationship Id="rId196" Type="http://schemas.openxmlformats.org/officeDocument/2006/relationships/image" Target="media/image94.wmf"/><Relationship Id="rId417" Type="http://schemas.openxmlformats.org/officeDocument/2006/relationships/oleObject" Target="embeddings/oleObject188.bin"/><Relationship Id="rId459" Type="http://schemas.openxmlformats.org/officeDocument/2006/relationships/oleObject" Target="embeddings/oleObject215.bin"/><Relationship Id="rId16" Type="http://schemas.openxmlformats.org/officeDocument/2006/relationships/header" Target="header5.xml"/><Relationship Id="rId221" Type="http://schemas.openxmlformats.org/officeDocument/2006/relationships/image" Target="media/image104.wmf"/><Relationship Id="rId263" Type="http://schemas.openxmlformats.org/officeDocument/2006/relationships/image" Target="media/image128.wmf"/><Relationship Id="rId319" Type="http://schemas.openxmlformats.org/officeDocument/2006/relationships/image" Target="media/image157.wmf"/><Relationship Id="rId470" Type="http://schemas.openxmlformats.org/officeDocument/2006/relationships/image" Target="media/image227.wmf"/><Relationship Id="rId526" Type="http://schemas.openxmlformats.org/officeDocument/2006/relationships/image" Target="media/image250.wmf"/><Relationship Id="rId58" Type="http://schemas.openxmlformats.org/officeDocument/2006/relationships/image" Target="media/image28.wmf"/><Relationship Id="rId123" Type="http://schemas.openxmlformats.org/officeDocument/2006/relationships/image" Target="media/image61.wmf"/><Relationship Id="rId330" Type="http://schemas.openxmlformats.org/officeDocument/2006/relationships/oleObject" Target="embeddings/oleObject146.bin"/><Relationship Id="rId568" Type="http://schemas.openxmlformats.org/officeDocument/2006/relationships/image" Target="media/image275.png"/><Relationship Id="rId165" Type="http://schemas.openxmlformats.org/officeDocument/2006/relationships/image" Target="media/image83.wmf"/><Relationship Id="rId372" Type="http://schemas.openxmlformats.org/officeDocument/2006/relationships/oleObject" Target="embeddings/oleObject165.bin"/><Relationship Id="rId428" Type="http://schemas.openxmlformats.org/officeDocument/2006/relationships/oleObject" Target="embeddings/oleObject196.bin"/><Relationship Id="rId232" Type="http://schemas.openxmlformats.org/officeDocument/2006/relationships/header" Target="header8.xml"/><Relationship Id="rId274" Type="http://schemas.openxmlformats.org/officeDocument/2006/relationships/image" Target="media/image133.wmf"/><Relationship Id="rId481" Type="http://schemas.openxmlformats.org/officeDocument/2006/relationships/oleObject" Target="embeddings/oleObject228.bin"/><Relationship Id="rId27" Type="http://schemas.openxmlformats.org/officeDocument/2006/relationships/oleObject" Target="embeddings/oleObject2.bin"/><Relationship Id="rId69" Type="http://schemas.openxmlformats.org/officeDocument/2006/relationships/image" Target="media/image33.png"/><Relationship Id="rId134" Type="http://schemas.openxmlformats.org/officeDocument/2006/relationships/oleObject" Target="embeddings/oleObject46.bin"/><Relationship Id="rId537" Type="http://schemas.openxmlformats.org/officeDocument/2006/relationships/oleObject" Target="embeddings/oleObject260.bin"/><Relationship Id="rId579" Type="http://schemas.openxmlformats.org/officeDocument/2006/relationships/image" Target="media/image285.png"/><Relationship Id="rId80" Type="http://schemas.openxmlformats.org/officeDocument/2006/relationships/oleObject" Target="embeddings/oleObject21.bin"/><Relationship Id="rId176" Type="http://schemas.openxmlformats.org/officeDocument/2006/relationships/oleObject" Target="embeddings/oleObject67.bin"/><Relationship Id="rId341" Type="http://schemas.openxmlformats.org/officeDocument/2006/relationships/image" Target="media/image168.wmf"/><Relationship Id="rId383" Type="http://schemas.openxmlformats.org/officeDocument/2006/relationships/image" Target="media/image191.wmf"/><Relationship Id="rId439" Type="http://schemas.openxmlformats.org/officeDocument/2006/relationships/image" Target="media/image215.wmf"/><Relationship Id="rId590" Type="http://schemas.microsoft.com/office/2011/relationships/people" Target="people.xml"/><Relationship Id="rId201" Type="http://schemas.openxmlformats.org/officeDocument/2006/relationships/image" Target="media/image96.wmf"/><Relationship Id="rId243" Type="http://schemas.openxmlformats.org/officeDocument/2006/relationships/image" Target="media/image119.wmf"/><Relationship Id="rId285" Type="http://schemas.openxmlformats.org/officeDocument/2006/relationships/oleObject" Target="embeddings/oleObject125.bin"/><Relationship Id="rId450" Type="http://schemas.openxmlformats.org/officeDocument/2006/relationships/image" Target="media/image219.wmf"/><Relationship Id="rId506" Type="http://schemas.openxmlformats.org/officeDocument/2006/relationships/oleObject" Target="embeddings/oleObject241.bin"/><Relationship Id="rId38" Type="http://schemas.openxmlformats.org/officeDocument/2006/relationships/image" Target="media/image16.png"/><Relationship Id="rId103" Type="http://schemas.openxmlformats.org/officeDocument/2006/relationships/image" Target="media/image50.wmf"/><Relationship Id="rId310" Type="http://schemas.openxmlformats.org/officeDocument/2006/relationships/oleObject" Target="embeddings/oleObject135.bin"/><Relationship Id="rId492" Type="http://schemas.openxmlformats.org/officeDocument/2006/relationships/image" Target="media/image237.png"/><Relationship Id="rId548" Type="http://schemas.openxmlformats.org/officeDocument/2006/relationships/image" Target="media/image261.wmf"/><Relationship Id="rId91" Type="http://schemas.openxmlformats.org/officeDocument/2006/relationships/image" Target="media/image44.wmf"/><Relationship Id="rId145" Type="http://schemas.openxmlformats.org/officeDocument/2006/relationships/image" Target="media/image73.wmf"/><Relationship Id="rId187" Type="http://schemas.openxmlformats.org/officeDocument/2006/relationships/oleObject" Target="embeddings/oleObject74.bin"/><Relationship Id="rId352" Type="http://schemas.openxmlformats.org/officeDocument/2006/relationships/oleObject" Target="embeddings/oleObject157.bin"/><Relationship Id="rId394" Type="http://schemas.openxmlformats.org/officeDocument/2006/relationships/oleObject" Target="embeddings/oleObject176.bin"/><Relationship Id="rId408" Type="http://schemas.openxmlformats.org/officeDocument/2006/relationships/oleObject" Target="embeddings/oleObject183.bin"/><Relationship Id="rId212" Type="http://schemas.openxmlformats.org/officeDocument/2006/relationships/image" Target="media/image99.png"/><Relationship Id="rId254" Type="http://schemas.openxmlformats.org/officeDocument/2006/relationships/image" Target="media/image124.wmf"/><Relationship Id="rId49" Type="http://schemas.openxmlformats.org/officeDocument/2006/relationships/oleObject" Target="embeddings/oleObject6.bin"/><Relationship Id="rId114" Type="http://schemas.openxmlformats.org/officeDocument/2006/relationships/oleObject" Target="embeddings/oleObject37.bin"/><Relationship Id="rId296" Type="http://schemas.openxmlformats.org/officeDocument/2006/relationships/oleObject" Target="embeddings/oleObject128.bin"/><Relationship Id="rId461" Type="http://schemas.openxmlformats.org/officeDocument/2006/relationships/image" Target="media/image223.wmf"/><Relationship Id="rId517" Type="http://schemas.openxmlformats.org/officeDocument/2006/relationships/image" Target="media/image247.wmf"/><Relationship Id="rId559" Type="http://schemas.openxmlformats.org/officeDocument/2006/relationships/image" Target="media/image267.svg"/><Relationship Id="rId60" Type="http://schemas.openxmlformats.org/officeDocument/2006/relationships/image" Target="media/image29.wmf"/><Relationship Id="rId156" Type="http://schemas.openxmlformats.org/officeDocument/2006/relationships/oleObject" Target="embeddings/oleObject57.bin"/><Relationship Id="rId198" Type="http://schemas.openxmlformats.org/officeDocument/2006/relationships/image" Target="media/image95.wmf"/><Relationship Id="rId321" Type="http://schemas.openxmlformats.org/officeDocument/2006/relationships/image" Target="media/image158.wmf"/><Relationship Id="rId363" Type="http://schemas.openxmlformats.org/officeDocument/2006/relationships/image" Target="media/image180.wmf"/><Relationship Id="rId419" Type="http://schemas.openxmlformats.org/officeDocument/2006/relationships/oleObject" Target="embeddings/oleObject189.bin"/><Relationship Id="rId570" Type="http://schemas.openxmlformats.org/officeDocument/2006/relationships/package" Target="embeddings/Microsoft_Visio_Drawing1.vsdx"/><Relationship Id="rId223" Type="http://schemas.openxmlformats.org/officeDocument/2006/relationships/image" Target="media/image105.png"/><Relationship Id="rId430" Type="http://schemas.openxmlformats.org/officeDocument/2006/relationships/oleObject" Target="embeddings/oleObject197.bin"/><Relationship Id="rId18" Type="http://schemas.microsoft.com/office/2011/relationships/commentsExtended" Target="commentsExtended.xml"/><Relationship Id="rId265" Type="http://schemas.openxmlformats.org/officeDocument/2006/relationships/oleObject" Target="embeddings/oleObject115.bin"/><Relationship Id="rId472" Type="http://schemas.openxmlformats.org/officeDocument/2006/relationships/image" Target="media/image228.wmf"/><Relationship Id="rId528" Type="http://schemas.openxmlformats.org/officeDocument/2006/relationships/image" Target="media/image251.wmf"/><Relationship Id="rId125" Type="http://schemas.openxmlformats.org/officeDocument/2006/relationships/image" Target="media/image62.wmf"/><Relationship Id="rId167" Type="http://schemas.openxmlformats.org/officeDocument/2006/relationships/image" Target="media/image84.wmf"/><Relationship Id="rId332" Type="http://schemas.openxmlformats.org/officeDocument/2006/relationships/oleObject" Target="embeddings/oleObject147.bin"/><Relationship Id="rId374" Type="http://schemas.openxmlformats.org/officeDocument/2006/relationships/oleObject" Target="embeddings/oleObject166.bin"/><Relationship Id="rId581" Type="http://schemas.openxmlformats.org/officeDocument/2006/relationships/image" Target="media/image287.png"/><Relationship Id="rId71" Type="http://schemas.openxmlformats.org/officeDocument/2006/relationships/image" Target="media/image34.wmf"/><Relationship Id="rId234" Type="http://schemas.openxmlformats.org/officeDocument/2006/relationships/oleObject" Target="embeddings/oleObject98.bin"/><Relationship Id="rId2" Type="http://schemas.openxmlformats.org/officeDocument/2006/relationships/customXml" Target="../customXml/item2.xml"/><Relationship Id="rId29" Type="http://schemas.openxmlformats.org/officeDocument/2006/relationships/image" Target="media/image7.png"/><Relationship Id="rId276" Type="http://schemas.openxmlformats.org/officeDocument/2006/relationships/oleObject" Target="embeddings/oleObject120.bin"/><Relationship Id="rId441" Type="http://schemas.openxmlformats.org/officeDocument/2006/relationships/image" Target="media/image216.wmf"/><Relationship Id="rId483" Type="http://schemas.openxmlformats.org/officeDocument/2006/relationships/oleObject" Target="embeddings/oleObject229.bin"/><Relationship Id="rId539" Type="http://schemas.openxmlformats.org/officeDocument/2006/relationships/oleObject" Target="embeddings/oleObject261.bin"/><Relationship Id="rId40" Type="http://schemas.openxmlformats.org/officeDocument/2006/relationships/image" Target="media/image18.png"/><Relationship Id="rId136" Type="http://schemas.openxmlformats.org/officeDocument/2006/relationships/oleObject" Target="embeddings/oleObject47.bin"/><Relationship Id="rId178" Type="http://schemas.openxmlformats.org/officeDocument/2006/relationships/oleObject" Target="embeddings/oleObject68.bin"/><Relationship Id="rId301" Type="http://schemas.openxmlformats.org/officeDocument/2006/relationships/image" Target="media/image149.wmf"/><Relationship Id="rId343" Type="http://schemas.openxmlformats.org/officeDocument/2006/relationships/image" Target="media/image169.wmf"/><Relationship Id="rId550" Type="http://schemas.openxmlformats.org/officeDocument/2006/relationships/oleObject" Target="embeddings/oleObject267.bin"/><Relationship Id="rId82" Type="http://schemas.openxmlformats.org/officeDocument/2006/relationships/oleObject" Target="embeddings/oleObject22.bin"/><Relationship Id="rId203" Type="http://schemas.openxmlformats.org/officeDocument/2006/relationships/oleObject" Target="embeddings/oleObject86.bin"/><Relationship Id="rId385" Type="http://schemas.openxmlformats.org/officeDocument/2006/relationships/image" Target="media/image192.wmf"/><Relationship Id="rId245" Type="http://schemas.openxmlformats.org/officeDocument/2006/relationships/image" Target="media/image120.wmf"/><Relationship Id="rId287" Type="http://schemas.openxmlformats.org/officeDocument/2006/relationships/oleObject" Target="embeddings/oleObject126.bin"/><Relationship Id="rId410" Type="http://schemas.openxmlformats.org/officeDocument/2006/relationships/oleObject" Target="embeddings/oleObject184.bin"/><Relationship Id="rId452" Type="http://schemas.openxmlformats.org/officeDocument/2006/relationships/oleObject" Target="embeddings/oleObject211.bin"/><Relationship Id="rId494" Type="http://schemas.openxmlformats.org/officeDocument/2006/relationships/oleObject" Target="embeddings/oleObject234.bin"/><Relationship Id="rId508" Type="http://schemas.openxmlformats.org/officeDocument/2006/relationships/oleObject" Target="embeddings/oleObject243.bin"/><Relationship Id="rId105" Type="http://schemas.openxmlformats.org/officeDocument/2006/relationships/image" Target="media/image51.wmf"/><Relationship Id="rId147" Type="http://schemas.openxmlformats.org/officeDocument/2006/relationships/image" Target="media/image74.wmf"/><Relationship Id="rId312" Type="http://schemas.openxmlformats.org/officeDocument/2006/relationships/image" Target="media/image154.wmf"/><Relationship Id="rId354" Type="http://schemas.openxmlformats.org/officeDocument/2006/relationships/image" Target="media/image174.wmf"/><Relationship Id="rId51" Type="http://schemas.openxmlformats.org/officeDocument/2006/relationships/image" Target="media/image25.png"/><Relationship Id="rId93" Type="http://schemas.openxmlformats.org/officeDocument/2006/relationships/image" Target="media/image45.wmf"/><Relationship Id="rId189" Type="http://schemas.openxmlformats.org/officeDocument/2006/relationships/oleObject" Target="embeddings/oleObject76.bin"/><Relationship Id="rId396" Type="http://schemas.openxmlformats.org/officeDocument/2006/relationships/oleObject" Target="embeddings/oleObject177.bin"/><Relationship Id="rId561" Type="http://schemas.openxmlformats.org/officeDocument/2006/relationships/image" Target="media/image269.png"/><Relationship Id="rId214" Type="http://schemas.openxmlformats.org/officeDocument/2006/relationships/oleObject" Target="embeddings/oleObject93.bin"/><Relationship Id="rId256" Type="http://schemas.openxmlformats.org/officeDocument/2006/relationships/oleObject" Target="embeddings/oleObject110.bin"/><Relationship Id="rId298" Type="http://schemas.openxmlformats.org/officeDocument/2006/relationships/oleObject" Target="embeddings/oleObject129.bin"/><Relationship Id="rId421" Type="http://schemas.openxmlformats.org/officeDocument/2006/relationships/oleObject" Target="embeddings/oleObject190.bin"/><Relationship Id="rId463" Type="http://schemas.openxmlformats.org/officeDocument/2006/relationships/image" Target="media/image224.wmf"/><Relationship Id="rId519" Type="http://schemas.openxmlformats.org/officeDocument/2006/relationships/image" Target="media/image248.wmf"/><Relationship Id="rId116" Type="http://schemas.openxmlformats.org/officeDocument/2006/relationships/image" Target="media/image57.wmf"/><Relationship Id="rId158" Type="http://schemas.openxmlformats.org/officeDocument/2006/relationships/oleObject" Target="embeddings/oleObject58.bin"/><Relationship Id="rId323" Type="http://schemas.openxmlformats.org/officeDocument/2006/relationships/image" Target="media/image159.wmf"/><Relationship Id="rId530" Type="http://schemas.openxmlformats.org/officeDocument/2006/relationships/image" Target="media/image252.wmf"/><Relationship Id="rId20" Type="http://schemas.openxmlformats.org/officeDocument/2006/relationships/image" Target="media/image2.wmf"/><Relationship Id="rId62" Type="http://schemas.openxmlformats.org/officeDocument/2006/relationships/oleObject" Target="embeddings/oleObject13.bin"/><Relationship Id="rId365" Type="http://schemas.openxmlformats.org/officeDocument/2006/relationships/image" Target="media/image181.wmf"/><Relationship Id="rId572" Type="http://schemas.openxmlformats.org/officeDocument/2006/relationships/image" Target="media/image278.png"/><Relationship Id="rId225" Type="http://schemas.openxmlformats.org/officeDocument/2006/relationships/image" Target="media/image107.png"/><Relationship Id="rId267" Type="http://schemas.openxmlformats.org/officeDocument/2006/relationships/oleObject" Target="embeddings/oleObject116.bin"/><Relationship Id="rId432" Type="http://schemas.openxmlformats.org/officeDocument/2006/relationships/image" Target="media/image212.wmf"/><Relationship Id="rId474" Type="http://schemas.openxmlformats.org/officeDocument/2006/relationships/image" Target="media/image229.wmf"/><Relationship Id="rId127" Type="http://schemas.openxmlformats.org/officeDocument/2006/relationships/image" Target="media/image63.png"/><Relationship Id="rId31" Type="http://schemas.openxmlformats.org/officeDocument/2006/relationships/image" Target="media/image9.png"/><Relationship Id="rId73" Type="http://schemas.openxmlformats.org/officeDocument/2006/relationships/image" Target="media/image35.wmf"/><Relationship Id="rId169" Type="http://schemas.openxmlformats.org/officeDocument/2006/relationships/image" Target="media/image85.wmf"/><Relationship Id="rId334" Type="http://schemas.openxmlformats.org/officeDocument/2006/relationships/oleObject" Target="embeddings/oleObject148.bin"/><Relationship Id="rId376" Type="http://schemas.openxmlformats.org/officeDocument/2006/relationships/oleObject" Target="embeddings/oleObject167.bin"/><Relationship Id="rId541" Type="http://schemas.openxmlformats.org/officeDocument/2006/relationships/oleObject" Target="embeddings/oleObject262.bin"/><Relationship Id="rId583" Type="http://schemas.openxmlformats.org/officeDocument/2006/relationships/image" Target="media/image289.png"/><Relationship Id="rId4" Type="http://schemas.openxmlformats.org/officeDocument/2006/relationships/styles" Target="styles.xml"/><Relationship Id="rId180" Type="http://schemas.openxmlformats.org/officeDocument/2006/relationships/oleObject" Target="embeddings/oleObject70.bin"/><Relationship Id="rId236" Type="http://schemas.openxmlformats.org/officeDocument/2006/relationships/oleObject" Target="embeddings/oleObject99.bin"/><Relationship Id="rId278" Type="http://schemas.openxmlformats.org/officeDocument/2006/relationships/oleObject" Target="embeddings/oleObject121.bin"/><Relationship Id="rId401" Type="http://schemas.openxmlformats.org/officeDocument/2006/relationships/image" Target="media/image200.wmf"/><Relationship Id="rId443" Type="http://schemas.openxmlformats.org/officeDocument/2006/relationships/oleObject" Target="embeddings/oleObject205.bin"/><Relationship Id="rId303" Type="http://schemas.openxmlformats.org/officeDocument/2006/relationships/image" Target="media/image150.wmf"/><Relationship Id="rId485" Type="http://schemas.openxmlformats.org/officeDocument/2006/relationships/oleObject" Target="embeddings/oleObject230.bin"/><Relationship Id="rId42" Type="http://schemas.openxmlformats.org/officeDocument/2006/relationships/image" Target="media/image20.wmf"/><Relationship Id="rId84" Type="http://schemas.openxmlformats.org/officeDocument/2006/relationships/oleObject" Target="embeddings/oleObject23.bin"/><Relationship Id="rId138" Type="http://schemas.openxmlformats.org/officeDocument/2006/relationships/oleObject" Target="embeddings/oleObject48.bin"/><Relationship Id="rId345" Type="http://schemas.openxmlformats.org/officeDocument/2006/relationships/image" Target="media/image170.wmf"/><Relationship Id="rId387" Type="http://schemas.openxmlformats.org/officeDocument/2006/relationships/image" Target="media/image193.wmf"/><Relationship Id="rId510" Type="http://schemas.openxmlformats.org/officeDocument/2006/relationships/oleObject" Target="embeddings/oleObject245.bin"/><Relationship Id="rId552" Type="http://schemas.openxmlformats.org/officeDocument/2006/relationships/oleObject" Target="embeddings/oleObject268.bin"/><Relationship Id="rId191" Type="http://schemas.openxmlformats.org/officeDocument/2006/relationships/oleObject" Target="embeddings/oleObject77.bin"/><Relationship Id="rId205" Type="http://schemas.openxmlformats.org/officeDocument/2006/relationships/image" Target="media/image97.wmf"/><Relationship Id="rId247" Type="http://schemas.openxmlformats.org/officeDocument/2006/relationships/image" Target="media/image121.wmf"/><Relationship Id="rId412" Type="http://schemas.openxmlformats.org/officeDocument/2006/relationships/oleObject" Target="embeddings/oleObject185.bin"/><Relationship Id="rId107" Type="http://schemas.openxmlformats.org/officeDocument/2006/relationships/image" Target="media/image52.png"/><Relationship Id="rId289" Type="http://schemas.openxmlformats.org/officeDocument/2006/relationships/image" Target="media/image141.wmf"/><Relationship Id="rId454" Type="http://schemas.openxmlformats.org/officeDocument/2006/relationships/oleObject" Target="embeddings/oleObject212.bin"/><Relationship Id="rId496" Type="http://schemas.openxmlformats.org/officeDocument/2006/relationships/oleObject" Target="embeddings/oleObject235.bin"/><Relationship Id="rId11" Type="http://schemas.openxmlformats.org/officeDocument/2006/relationships/header" Target="header2.xml"/><Relationship Id="rId53" Type="http://schemas.openxmlformats.org/officeDocument/2006/relationships/oleObject" Target="embeddings/oleObject7.bin"/><Relationship Id="rId149" Type="http://schemas.openxmlformats.org/officeDocument/2006/relationships/image" Target="media/image75.wmf"/><Relationship Id="rId314" Type="http://schemas.openxmlformats.org/officeDocument/2006/relationships/image" Target="media/image155.wmf"/><Relationship Id="rId356" Type="http://schemas.openxmlformats.org/officeDocument/2006/relationships/image" Target="media/image175.wmf"/><Relationship Id="rId398" Type="http://schemas.openxmlformats.org/officeDocument/2006/relationships/oleObject" Target="embeddings/oleObject178.bin"/><Relationship Id="rId521" Type="http://schemas.openxmlformats.org/officeDocument/2006/relationships/oleObject" Target="embeddings/oleObject251.bin"/><Relationship Id="rId563" Type="http://schemas.openxmlformats.org/officeDocument/2006/relationships/image" Target="media/image271.svg"/><Relationship Id="rId95" Type="http://schemas.openxmlformats.org/officeDocument/2006/relationships/image" Target="media/image46.wmf"/><Relationship Id="rId160" Type="http://schemas.openxmlformats.org/officeDocument/2006/relationships/oleObject" Target="embeddings/oleObject59.bin"/><Relationship Id="rId216" Type="http://schemas.openxmlformats.org/officeDocument/2006/relationships/oleObject" Target="embeddings/oleObject94.bin"/><Relationship Id="rId423" Type="http://schemas.openxmlformats.org/officeDocument/2006/relationships/oleObject" Target="embeddings/oleObject192.bin"/><Relationship Id="rId258" Type="http://schemas.openxmlformats.org/officeDocument/2006/relationships/oleObject" Target="embeddings/oleObject111.bin"/><Relationship Id="rId465" Type="http://schemas.openxmlformats.org/officeDocument/2006/relationships/oleObject" Target="embeddings/oleObject219.bin"/><Relationship Id="rId22" Type="http://schemas.openxmlformats.org/officeDocument/2006/relationships/image" Target="media/image3.emf"/><Relationship Id="rId64" Type="http://schemas.openxmlformats.org/officeDocument/2006/relationships/oleObject" Target="embeddings/oleObject15.bin"/><Relationship Id="rId118" Type="http://schemas.openxmlformats.org/officeDocument/2006/relationships/image" Target="media/image58.wmf"/><Relationship Id="rId325" Type="http://schemas.openxmlformats.org/officeDocument/2006/relationships/image" Target="media/image160.wmf"/><Relationship Id="rId367" Type="http://schemas.openxmlformats.org/officeDocument/2006/relationships/oleObject" Target="embeddings/oleObject163.bin"/><Relationship Id="rId532" Type="http://schemas.openxmlformats.org/officeDocument/2006/relationships/image" Target="media/image253.wmf"/><Relationship Id="rId574" Type="http://schemas.openxmlformats.org/officeDocument/2006/relationships/image" Target="media/image280.png"/><Relationship Id="rId171" Type="http://schemas.openxmlformats.org/officeDocument/2006/relationships/image" Target="media/image86.wmf"/><Relationship Id="rId227" Type="http://schemas.openxmlformats.org/officeDocument/2006/relationships/image" Target="media/image109.png"/><Relationship Id="rId269" Type="http://schemas.openxmlformats.org/officeDocument/2006/relationships/oleObject" Target="embeddings/oleObject117.bin"/><Relationship Id="rId434" Type="http://schemas.openxmlformats.org/officeDocument/2006/relationships/image" Target="media/image213.wmf"/><Relationship Id="rId476" Type="http://schemas.openxmlformats.org/officeDocument/2006/relationships/oleObject" Target="embeddings/oleObject225.bin"/><Relationship Id="rId33" Type="http://schemas.openxmlformats.org/officeDocument/2006/relationships/image" Target="media/image11.png"/><Relationship Id="rId129" Type="http://schemas.openxmlformats.org/officeDocument/2006/relationships/image" Target="media/image65.wmf"/><Relationship Id="rId280" Type="http://schemas.openxmlformats.org/officeDocument/2006/relationships/oleObject" Target="embeddings/oleObject122.bin"/><Relationship Id="rId336" Type="http://schemas.openxmlformats.org/officeDocument/2006/relationships/oleObject" Target="embeddings/oleObject149.bin"/><Relationship Id="rId501" Type="http://schemas.openxmlformats.org/officeDocument/2006/relationships/oleObject" Target="embeddings/oleObject238.bin"/><Relationship Id="rId543" Type="http://schemas.openxmlformats.org/officeDocument/2006/relationships/oleObject" Target="embeddings/oleObject263.bin"/><Relationship Id="rId75" Type="http://schemas.openxmlformats.org/officeDocument/2006/relationships/image" Target="media/image36.wmf"/><Relationship Id="rId140" Type="http://schemas.openxmlformats.org/officeDocument/2006/relationships/oleObject" Target="embeddings/oleObject49.bin"/><Relationship Id="rId182" Type="http://schemas.openxmlformats.org/officeDocument/2006/relationships/oleObject" Target="embeddings/oleObject71.bin"/><Relationship Id="rId378" Type="http://schemas.openxmlformats.org/officeDocument/2006/relationships/oleObject" Target="embeddings/oleObject168.bin"/><Relationship Id="rId403" Type="http://schemas.openxmlformats.org/officeDocument/2006/relationships/image" Target="media/image201.wmf"/><Relationship Id="rId585" Type="http://schemas.openxmlformats.org/officeDocument/2006/relationships/header" Target="header10.xml"/><Relationship Id="rId6" Type="http://schemas.openxmlformats.org/officeDocument/2006/relationships/webSettings" Target="webSettings.xml"/><Relationship Id="rId238" Type="http://schemas.openxmlformats.org/officeDocument/2006/relationships/oleObject" Target="embeddings/oleObject100.bin"/><Relationship Id="rId445" Type="http://schemas.openxmlformats.org/officeDocument/2006/relationships/oleObject" Target="embeddings/oleObject206.bin"/><Relationship Id="rId487" Type="http://schemas.openxmlformats.org/officeDocument/2006/relationships/oleObject" Target="embeddings/oleObject231.bin"/><Relationship Id="rId291" Type="http://schemas.openxmlformats.org/officeDocument/2006/relationships/image" Target="media/image143.wmf"/><Relationship Id="rId305" Type="http://schemas.openxmlformats.org/officeDocument/2006/relationships/image" Target="media/image151.wmf"/><Relationship Id="rId347" Type="http://schemas.openxmlformats.org/officeDocument/2006/relationships/image" Target="media/image171.wmf"/><Relationship Id="rId512" Type="http://schemas.openxmlformats.org/officeDocument/2006/relationships/oleObject" Target="embeddings/oleObject246.bin"/><Relationship Id="rId44" Type="http://schemas.openxmlformats.org/officeDocument/2006/relationships/image" Target="media/image21.wmf"/><Relationship Id="rId86" Type="http://schemas.openxmlformats.org/officeDocument/2006/relationships/oleObject" Target="embeddings/oleObject24.bin"/><Relationship Id="rId151" Type="http://schemas.openxmlformats.org/officeDocument/2006/relationships/image" Target="media/image76.wmf"/><Relationship Id="rId389" Type="http://schemas.openxmlformats.org/officeDocument/2006/relationships/image" Target="media/image194.wmf"/><Relationship Id="rId554" Type="http://schemas.openxmlformats.org/officeDocument/2006/relationships/oleObject" Target="embeddings/oleObject269.bin"/><Relationship Id="rId193" Type="http://schemas.openxmlformats.org/officeDocument/2006/relationships/oleObject" Target="embeddings/oleObject79.bin"/><Relationship Id="rId207" Type="http://schemas.openxmlformats.org/officeDocument/2006/relationships/image" Target="media/image98.wmf"/><Relationship Id="rId249" Type="http://schemas.openxmlformats.org/officeDocument/2006/relationships/oleObject" Target="embeddings/oleObject106.bin"/><Relationship Id="rId414" Type="http://schemas.openxmlformats.org/officeDocument/2006/relationships/oleObject" Target="embeddings/oleObject186.bin"/><Relationship Id="rId456" Type="http://schemas.openxmlformats.org/officeDocument/2006/relationships/oleObject" Target="embeddings/oleObject213.bin"/><Relationship Id="rId498" Type="http://schemas.openxmlformats.org/officeDocument/2006/relationships/oleObject" Target="embeddings/oleObject236.bin"/><Relationship Id="rId13" Type="http://schemas.openxmlformats.org/officeDocument/2006/relationships/footer" Target="footer2.xml"/><Relationship Id="rId109" Type="http://schemas.openxmlformats.org/officeDocument/2006/relationships/image" Target="media/image54.wmf"/><Relationship Id="rId260" Type="http://schemas.openxmlformats.org/officeDocument/2006/relationships/oleObject" Target="embeddings/oleObject112.bin"/><Relationship Id="rId316" Type="http://schemas.openxmlformats.org/officeDocument/2006/relationships/image" Target="media/image156.wmf"/><Relationship Id="rId523" Type="http://schemas.openxmlformats.org/officeDocument/2006/relationships/image" Target="media/image249.wmf"/><Relationship Id="rId55" Type="http://schemas.openxmlformats.org/officeDocument/2006/relationships/oleObject" Target="embeddings/oleObject9.bin"/><Relationship Id="rId97" Type="http://schemas.openxmlformats.org/officeDocument/2006/relationships/image" Target="media/image47.wmf"/><Relationship Id="rId120" Type="http://schemas.openxmlformats.org/officeDocument/2006/relationships/image" Target="media/image59.png"/><Relationship Id="rId358" Type="http://schemas.openxmlformats.org/officeDocument/2006/relationships/image" Target="media/image176.wmf"/><Relationship Id="rId565" Type="http://schemas.openxmlformats.org/officeDocument/2006/relationships/image" Target="media/image273.svg"/><Relationship Id="rId162" Type="http://schemas.openxmlformats.org/officeDocument/2006/relationships/oleObject" Target="embeddings/oleObject60.bin"/><Relationship Id="rId218" Type="http://schemas.openxmlformats.org/officeDocument/2006/relationships/oleObject" Target="embeddings/oleObject95.bin"/><Relationship Id="rId425" Type="http://schemas.openxmlformats.org/officeDocument/2006/relationships/oleObject" Target="embeddings/oleObject194.bin"/><Relationship Id="rId467" Type="http://schemas.openxmlformats.org/officeDocument/2006/relationships/oleObject" Target="embeddings/oleObject220.bin"/><Relationship Id="rId271" Type="http://schemas.openxmlformats.org/officeDocument/2006/relationships/oleObject" Target="embeddings/oleObject118.bin"/><Relationship Id="rId24" Type="http://schemas.openxmlformats.org/officeDocument/2006/relationships/header" Target="header6.xml"/><Relationship Id="rId66" Type="http://schemas.openxmlformats.org/officeDocument/2006/relationships/oleObject" Target="embeddings/oleObject16.bin"/><Relationship Id="rId131" Type="http://schemas.openxmlformats.org/officeDocument/2006/relationships/image" Target="media/image66.wmf"/><Relationship Id="rId327" Type="http://schemas.openxmlformats.org/officeDocument/2006/relationships/image" Target="media/image161.wmf"/><Relationship Id="rId369" Type="http://schemas.openxmlformats.org/officeDocument/2006/relationships/image" Target="media/image184.wmf"/><Relationship Id="rId534" Type="http://schemas.openxmlformats.org/officeDocument/2006/relationships/image" Target="media/image254.wmf"/><Relationship Id="rId576" Type="http://schemas.openxmlformats.org/officeDocument/2006/relationships/image" Target="media/image282.png"/><Relationship Id="rId173" Type="http://schemas.openxmlformats.org/officeDocument/2006/relationships/image" Target="media/image87.wmf"/><Relationship Id="rId229" Type="http://schemas.openxmlformats.org/officeDocument/2006/relationships/image" Target="media/image111.png"/><Relationship Id="rId380" Type="http://schemas.openxmlformats.org/officeDocument/2006/relationships/oleObject" Target="embeddings/oleObject169.bin"/><Relationship Id="rId436" Type="http://schemas.openxmlformats.org/officeDocument/2006/relationships/image" Target="media/image214.wmf"/><Relationship Id="rId240" Type="http://schemas.openxmlformats.org/officeDocument/2006/relationships/oleObject" Target="embeddings/oleObject101.bin"/><Relationship Id="rId478" Type="http://schemas.openxmlformats.org/officeDocument/2006/relationships/oleObject" Target="embeddings/oleObject227.bin"/><Relationship Id="rId35" Type="http://schemas.openxmlformats.org/officeDocument/2006/relationships/image" Target="media/image13.png"/><Relationship Id="rId77" Type="http://schemas.openxmlformats.org/officeDocument/2006/relationships/image" Target="media/image37.wmf"/><Relationship Id="rId100" Type="http://schemas.openxmlformats.org/officeDocument/2006/relationships/oleObject" Target="embeddings/oleObject31.bin"/><Relationship Id="rId282" Type="http://schemas.openxmlformats.org/officeDocument/2006/relationships/oleObject" Target="embeddings/oleObject123.bin"/><Relationship Id="rId338" Type="http://schemas.openxmlformats.org/officeDocument/2006/relationships/oleObject" Target="embeddings/oleObject150.bin"/><Relationship Id="rId503" Type="http://schemas.openxmlformats.org/officeDocument/2006/relationships/oleObject" Target="embeddings/oleObject239.bin"/><Relationship Id="rId545" Type="http://schemas.openxmlformats.org/officeDocument/2006/relationships/oleObject" Target="embeddings/oleObject264.bin"/><Relationship Id="rId587" Type="http://schemas.openxmlformats.org/officeDocument/2006/relationships/header" Target="header12.xml"/><Relationship Id="rId8" Type="http://schemas.openxmlformats.org/officeDocument/2006/relationships/endnotes" Target="endnotes.xml"/><Relationship Id="rId142" Type="http://schemas.openxmlformats.org/officeDocument/2006/relationships/oleObject" Target="embeddings/oleObject50.bin"/><Relationship Id="rId184" Type="http://schemas.openxmlformats.org/officeDocument/2006/relationships/oleObject" Target="embeddings/oleObject72.bin"/><Relationship Id="rId391" Type="http://schemas.openxmlformats.org/officeDocument/2006/relationships/image" Target="media/image195.wmf"/><Relationship Id="rId405" Type="http://schemas.openxmlformats.org/officeDocument/2006/relationships/image" Target="media/image202.wmf"/><Relationship Id="rId447" Type="http://schemas.openxmlformats.org/officeDocument/2006/relationships/oleObject" Target="embeddings/oleObject208.bin"/><Relationship Id="rId251" Type="http://schemas.openxmlformats.org/officeDocument/2006/relationships/oleObject" Target="embeddings/oleObject107.bin"/><Relationship Id="rId489" Type="http://schemas.openxmlformats.org/officeDocument/2006/relationships/oleObject" Target="embeddings/oleObject232.bin"/><Relationship Id="rId46" Type="http://schemas.openxmlformats.org/officeDocument/2006/relationships/image" Target="media/image22.wmf"/><Relationship Id="rId293" Type="http://schemas.openxmlformats.org/officeDocument/2006/relationships/image" Target="media/image145.wmf"/><Relationship Id="rId307" Type="http://schemas.openxmlformats.org/officeDocument/2006/relationships/image" Target="media/image152.wmf"/><Relationship Id="rId349" Type="http://schemas.openxmlformats.org/officeDocument/2006/relationships/image" Target="media/image172.wmf"/><Relationship Id="rId514" Type="http://schemas.openxmlformats.org/officeDocument/2006/relationships/oleObject" Target="embeddings/oleObject247.bin"/><Relationship Id="rId556" Type="http://schemas.openxmlformats.org/officeDocument/2006/relationships/image" Target="media/image265.wmf"/><Relationship Id="rId88" Type="http://schemas.openxmlformats.org/officeDocument/2006/relationships/oleObject" Target="embeddings/oleObject25.bin"/><Relationship Id="rId111" Type="http://schemas.openxmlformats.org/officeDocument/2006/relationships/image" Target="media/image55.wmf"/><Relationship Id="rId153" Type="http://schemas.openxmlformats.org/officeDocument/2006/relationships/image" Target="media/image77.wmf"/><Relationship Id="rId195" Type="http://schemas.openxmlformats.org/officeDocument/2006/relationships/oleObject" Target="embeddings/oleObject81.bin"/><Relationship Id="rId209" Type="http://schemas.openxmlformats.org/officeDocument/2006/relationships/oleObject" Target="embeddings/oleObject90.bin"/><Relationship Id="rId360" Type="http://schemas.openxmlformats.org/officeDocument/2006/relationships/image" Target="media/image177.wmf"/><Relationship Id="rId416" Type="http://schemas.openxmlformats.org/officeDocument/2006/relationships/oleObject" Target="embeddings/oleObject187.bin"/><Relationship Id="rId220" Type="http://schemas.openxmlformats.org/officeDocument/2006/relationships/oleObject" Target="embeddings/oleObject96.bin"/><Relationship Id="rId458" Type="http://schemas.openxmlformats.org/officeDocument/2006/relationships/oleObject" Target="embeddings/oleObject214.bin"/><Relationship Id="rId15" Type="http://schemas.openxmlformats.org/officeDocument/2006/relationships/header" Target="header4.xml"/><Relationship Id="rId57" Type="http://schemas.openxmlformats.org/officeDocument/2006/relationships/oleObject" Target="embeddings/oleObject10.bin"/><Relationship Id="rId262" Type="http://schemas.openxmlformats.org/officeDocument/2006/relationships/oleObject" Target="embeddings/oleObject113.bin"/><Relationship Id="rId318" Type="http://schemas.openxmlformats.org/officeDocument/2006/relationships/oleObject" Target="embeddings/oleObject140.bin"/><Relationship Id="rId525" Type="http://schemas.openxmlformats.org/officeDocument/2006/relationships/oleObject" Target="embeddings/oleObject254.bin"/><Relationship Id="rId567" Type="http://schemas.openxmlformats.org/officeDocument/2006/relationships/image" Target="media/image274.png"/><Relationship Id="rId99" Type="http://schemas.openxmlformats.org/officeDocument/2006/relationships/image" Target="media/image48.wmf"/><Relationship Id="rId122" Type="http://schemas.openxmlformats.org/officeDocument/2006/relationships/oleObject" Target="embeddings/oleObject41.bin"/><Relationship Id="rId164" Type="http://schemas.openxmlformats.org/officeDocument/2006/relationships/oleObject" Target="embeddings/oleObject61.bin"/><Relationship Id="rId371" Type="http://schemas.openxmlformats.org/officeDocument/2006/relationships/image" Target="media/image185.wmf"/><Relationship Id="rId427" Type="http://schemas.openxmlformats.org/officeDocument/2006/relationships/image" Target="media/image210.wmf"/><Relationship Id="rId469" Type="http://schemas.openxmlformats.org/officeDocument/2006/relationships/image" Target="media/image226.png"/><Relationship Id="rId26" Type="http://schemas.openxmlformats.org/officeDocument/2006/relationships/image" Target="media/image5.wmf"/><Relationship Id="rId231" Type="http://schemas.openxmlformats.org/officeDocument/2006/relationships/image" Target="media/image113.png"/><Relationship Id="rId273" Type="http://schemas.openxmlformats.org/officeDocument/2006/relationships/oleObject" Target="embeddings/oleObject119.bin"/><Relationship Id="rId329" Type="http://schemas.openxmlformats.org/officeDocument/2006/relationships/image" Target="media/image162.wmf"/><Relationship Id="rId480" Type="http://schemas.openxmlformats.org/officeDocument/2006/relationships/image" Target="media/image231.wmf"/><Relationship Id="rId536" Type="http://schemas.openxmlformats.org/officeDocument/2006/relationships/image" Target="media/image255.wmf"/><Relationship Id="rId68" Type="http://schemas.openxmlformats.org/officeDocument/2006/relationships/image" Target="media/image32.png"/><Relationship Id="rId133" Type="http://schemas.openxmlformats.org/officeDocument/2006/relationships/image" Target="media/image67.wmf"/><Relationship Id="rId175" Type="http://schemas.openxmlformats.org/officeDocument/2006/relationships/image" Target="media/image88.wmf"/><Relationship Id="rId340" Type="http://schemas.openxmlformats.org/officeDocument/2006/relationships/oleObject" Target="embeddings/oleObject151.bin"/><Relationship Id="rId578" Type="http://schemas.openxmlformats.org/officeDocument/2006/relationships/image" Target="media/image284.png"/><Relationship Id="rId200" Type="http://schemas.openxmlformats.org/officeDocument/2006/relationships/oleObject" Target="embeddings/oleObject84.bin"/><Relationship Id="rId382" Type="http://schemas.openxmlformats.org/officeDocument/2006/relationships/oleObject" Target="embeddings/oleObject170.bin"/><Relationship Id="rId438" Type="http://schemas.openxmlformats.org/officeDocument/2006/relationships/oleObject" Target="embeddings/oleObject202.bin"/><Relationship Id="rId242" Type="http://schemas.openxmlformats.org/officeDocument/2006/relationships/oleObject" Target="embeddings/oleObject102.bin"/><Relationship Id="rId284" Type="http://schemas.openxmlformats.org/officeDocument/2006/relationships/image" Target="media/image138.wmf"/><Relationship Id="rId491" Type="http://schemas.openxmlformats.org/officeDocument/2006/relationships/oleObject" Target="embeddings/oleObject233.bin"/><Relationship Id="rId505" Type="http://schemas.openxmlformats.org/officeDocument/2006/relationships/oleObject" Target="embeddings/oleObject240.bin"/><Relationship Id="rId37" Type="http://schemas.openxmlformats.org/officeDocument/2006/relationships/image" Target="media/image15.png"/><Relationship Id="rId79" Type="http://schemas.openxmlformats.org/officeDocument/2006/relationships/image" Target="media/image38.wmf"/><Relationship Id="rId102" Type="http://schemas.openxmlformats.org/officeDocument/2006/relationships/oleObject" Target="embeddings/oleObject32.bin"/><Relationship Id="rId144" Type="http://schemas.openxmlformats.org/officeDocument/2006/relationships/oleObject" Target="embeddings/oleObject51.bin"/><Relationship Id="rId547" Type="http://schemas.openxmlformats.org/officeDocument/2006/relationships/oleObject" Target="embeddings/oleObject265.bin"/><Relationship Id="rId589" Type="http://schemas.openxmlformats.org/officeDocument/2006/relationships/fontTable" Target="fontTable.xml"/><Relationship Id="rId90" Type="http://schemas.openxmlformats.org/officeDocument/2006/relationships/oleObject" Target="embeddings/oleObject26.bin"/><Relationship Id="rId186" Type="http://schemas.openxmlformats.org/officeDocument/2006/relationships/oleObject" Target="embeddings/oleObject73.bin"/><Relationship Id="rId351" Type="http://schemas.openxmlformats.org/officeDocument/2006/relationships/image" Target="media/image173.wmf"/><Relationship Id="rId393" Type="http://schemas.openxmlformats.org/officeDocument/2006/relationships/image" Target="media/image196.wmf"/><Relationship Id="rId407" Type="http://schemas.openxmlformats.org/officeDocument/2006/relationships/image" Target="media/image203.wmf"/><Relationship Id="rId449" Type="http://schemas.openxmlformats.org/officeDocument/2006/relationships/oleObject" Target="embeddings/oleObject209.bin"/><Relationship Id="rId211" Type="http://schemas.openxmlformats.org/officeDocument/2006/relationships/oleObject" Target="embeddings/oleObject92.bin"/><Relationship Id="rId253" Type="http://schemas.openxmlformats.org/officeDocument/2006/relationships/oleObject" Target="embeddings/oleObject108.bin"/><Relationship Id="rId295" Type="http://schemas.openxmlformats.org/officeDocument/2006/relationships/image" Target="media/image146.wmf"/><Relationship Id="rId309" Type="http://schemas.openxmlformats.org/officeDocument/2006/relationships/image" Target="media/image153.wmf"/><Relationship Id="rId460" Type="http://schemas.openxmlformats.org/officeDocument/2006/relationships/oleObject" Target="embeddings/oleObject216.bin"/><Relationship Id="rId516" Type="http://schemas.openxmlformats.org/officeDocument/2006/relationships/oleObject" Target="embeddings/oleObject248.bin"/><Relationship Id="rId48" Type="http://schemas.openxmlformats.org/officeDocument/2006/relationships/image" Target="media/image23.wmf"/><Relationship Id="rId113" Type="http://schemas.openxmlformats.org/officeDocument/2006/relationships/image" Target="media/image56.wmf"/><Relationship Id="rId320" Type="http://schemas.openxmlformats.org/officeDocument/2006/relationships/oleObject" Target="embeddings/oleObject141.bin"/><Relationship Id="rId558" Type="http://schemas.openxmlformats.org/officeDocument/2006/relationships/image" Target="media/image266.png"/><Relationship Id="rId155" Type="http://schemas.openxmlformats.org/officeDocument/2006/relationships/image" Target="media/image78.wmf"/><Relationship Id="rId197" Type="http://schemas.openxmlformats.org/officeDocument/2006/relationships/oleObject" Target="embeddings/oleObject82.bin"/><Relationship Id="rId362" Type="http://schemas.openxmlformats.org/officeDocument/2006/relationships/image" Target="media/image179.wmf"/><Relationship Id="rId418" Type="http://schemas.openxmlformats.org/officeDocument/2006/relationships/image" Target="media/image208.wmf"/><Relationship Id="rId222" Type="http://schemas.openxmlformats.org/officeDocument/2006/relationships/oleObject" Target="embeddings/oleObject97.bin"/><Relationship Id="rId264" Type="http://schemas.openxmlformats.org/officeDocument/2006/relationships/oleObject" Target="embeddings/oleObject114.bin"/><Relationship Id="rId471" Type="http://schemas.openxmlformats.org/officeDocument/2006/relationships/oleObject" Target="embeddings/oleObject222.bin"/><Relationship Id="rId17" Type="http://schemas.openxmlformats.org/officeDocument/2006/relationships/comments" Target="comments.xml"/><Relationship Id="rId59" Type="http://schemas.openxmlformats.org/officeDocument/2006/relationships/oleObject" Target="embeddings/oleObject11.bin"/><Relationship Id="rId124" Type="http://schemas.openxmlformats.org/officeDocument/2006/relationships/oleObject" Target="embeddings/oleObject42.bin"/><Relationship Id="rId527" Type="http://schemas.openxmlformats.org/officeDocument/2006/relationships/oleObject" Target="embeddings/oleObject255.bin"/><Relationship Id="rId569" Type="http://schemas.openxmlformats.org/officeDocument/2006/relationships/image" Target="media/image276.emf"/><Relationship Id="rId70" Type="http://schemas.openxmlformats.org/officeDocument/2006/relationships/header" Target="header7.xml"/><Relationship Id="rId166" Type="http://schemas.openxmlformats.org/officeDocument/2006/relationships/oleObject" Target="embeddings/oleObject62.bin"/><Relationship Id="rId331" Type="http://schemas.openxmlformats.org/officeDocument/2006/relationships/image" Target="media/image163.wmf"/><Relationship Id="rId373" Type="http://schemas.openxmlformats.org/officeDocument/2006/relationships/image" Target="media/image186.wmf"/><Relationship Id="rId429" Type="http://schemas.openxmlformats.org/officeDocument/2006/relationships/image" Target="media/image211.wmf"/><Relationship Id="rId580" Type="http://schemas.openxmlformats.org/officeDocument/2006/relationships/image" Target="media/image286.png"/><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oleObject" Target="embeddings/oleObject203.bin"/><Relationship Id="rId28" Type="http://schemas.openxmlformats.org/officeDocument/2006/relationships/image" Target="media/image6.png"/><Relationship Id="rId275" Type="http://schemas.openxmlformats.org/officeDocument/2006/relationships/image" Target="media/image134.wmf"/><Relationship Id="rId300" Type="http://schemas.openxmlformats.org/officeDocument/2006/relationships/oleObject" Target="embeddings/oleObject130.bin"/><Relationship Id="rId482" Type="http://schemas.openxmlformats.org/officeDocument/2006/relationships/image" Target="media/image232.wmf"/><Relationship Id="rId538" Type="http://schemas.openxmlformats.org/officeDocument/2006/relationships/image" Target="media/image256.wmf"/><Relationship Id="rId81" Type="http://schemas.openxmlformats.org/officeDocument/2006/relationships/image" Target="media/image39.wmf"/><Relationship Id="rId135" Type="http://schemas.openxmlformats.org/officeDocument/2006/relationships/image" Target="media/image68.wmf"/><Relationship Id="rId177" Type="http://schemas.openxmlformats.org/officeDocument/2006/relationships/image" Target="media/image89.wmf"/><Relationship Id="rId342" Type="http://schemas.openxmlformats.org/officeDocument/2006/relationships/oleObject" Target="embeddings/oleObject152.bin"/><Relationship Id="rId384" Type="http://schemas.openxmlformats.org/officeDocument/2006/relationships/oleObject" Target="embeddings/oleObject171.bin"/><Relationship Id="rId591" Type="http://schemas.openxmlformats.org/officeDocument/2006/relationships/theme" Target="theme/theme1.xml"/><Relationship Id="rId202" Type="http://schemas.openxmlformats.org/officeDocument/2006/relationships/oleObject" Target="embeddings/oleObject85.bin"/><Relationship Id="rId244" Type="http://schemas.openxmlformats.org/officeDocument/2006/relationships/oleObject" Target="embeddings/oleObject103.bin"/><Relationship Id="rId39" Type="http://schemas.openxmlformats.org/officeDocument/2006/relationships/image" Target="media/image17.png"/><Relationship Id="rId286" Type="http://schemas.openxmlformats.org/officeDocument/2006/relationships/image" Target="media/image139.wmf"/><Relationship Id="rId451" Type="http://schemas.openxmlformats.org/officeDocument/2006/relationships/oleObject" Target="embeddings/oleObject210.bin"/><Relationship Id="rId493" Type="http://schemas.openxmlformats.org/officeDocument/2006/relationships/image" Target="media/image238.wmf"/><Relationship Id="rId507" Type="http://schemas.openxmlformats.org/officeDocument/2006/relationships/oleObject" Target="embeddings/oleObject242.bin"/><Relationship Id="rId549" Type="http://schemas.openxmlformats.org/officeDocument/2006/relationships/oleObject" Target="embeddings/oleObject266.bin"/><Relationship Id="rId50" Type="http://schemas.openxmlformats.org/officeDocument/2006/relationships/image" Target="media/image24.png"/><Relationship Id="rId104" Type="http://schemas.openxmlformats.org/officeDocument/2006/relationships/oleObject" Target="embeddings/oleObject33.bin"/><Relationship Id="rId146" Type="http://schemas.openxmlformats.org/officeDocument/2006/relationships/oleObject" Target="embeddings/oleObject52.bin"/><Relationship Id="rId188" Type="http://schemas.openxmlformats.org/officeDocument/2006/relationships/oleObject" Target="embeddings/oleObject75.bin"/><Relationship Id="rId311" Type="http://schemas.openxmlformats.org/officeDocument/2006/relationships/oleObject" Target="embeddings/oleObject136.bin"/><Relationship Id="rId353" Type="http://schemas.openxmlformats.org/officeDocument/2006/relationships/oleObject" Target="embeddings/oleObject158.bin"/><Relationship Id="rId395" Type="http://schemas.openxmlformats.org/officeDocument/2006/relationships/image" Target="media/image197.wmf"/><Relationship Id="rId409" Type="http://schemas.openxmlformats.org/officeDocument/2006/relationships/image" Target="media/image204.wmf"/><Relationship Id="rId560" Type="http://schemas.openxmlformats.org/officeDocument/2006/relationships/image" Target="media/image268.tiff"/><Relationship Id="rId92" Type="http://schemas.openxmlformats.org/officeDocument/2006/relationships/oleObject" Target="embeddings/oleObject27.bin"/><Relationship Id="rId213" Type="http://schemas.openxmlformats.org/officeDocument/2006/relationships/image" Target="media/image100.wmf"/><Relationship Id="rId420" Type="http://schemas.openxmlformats.org/officeDocument/2006/relationships/image" Target="media/image209.wmf"/><Relationship Id="rId255" Type="http://schemas.openxmlformats.org/officeDocument/2006/relationships/oleObject" Target="embeddings/oleObject109.bin"/><Relationship Id="rId297" Type="http://schemas.openxmlformats.org/officeDocument/2006/relationships/image" Target="media/image147.wmf"/><Relationship Id="rId462" Type="http://schemas.openxmlformats.org/officeDocument/2006/relationships/oleObject" Target="embeddings/oleObject217.bin"/><Relationship Id="rId518" Type="http://schemas.openxmlformats.org/officeDocument/2006/relationships/oleObject" Target="embeddings/oleObject249.bin"/><Relationship Id="rId115" Type="http://schemas.openxmlformats.org/officeDocument/2006/relationships/oleObject" Target="embeddings/oleObject38.bin"/><Relationship Id="rId157" Type="http://schemas.openxmlformats.org/officeDocument/2006/relationships/image" Target="media/image79.wmf"/><Relationship Id="rId322" Type="http://schemas.openxmlformats.org/officeDocument/2006/relationships/oleObject" Target="embeddings/oleObject142.bin"/><Relationship Id="rId364" Type="http://schemas.openxmlformats.org/officeDocument/2006/relationships/oleObject" Target="embeddings/oleObject162.bin"/><Relationship Id="rId61" Type="http://schemas.openxmlformats.org/officeDocument/2006/relationships/oleObject" Target="embeddings/oleObject12.bin"/><Relationship Id="rId199" Type="http://schemas.openxmlformats.org/officeDocument/2006/relationships/oleObject" Target="embeddings/oleObject83.bin"/><Relationship Id="rId571" Type="http://schemas.openxmlformats.org/officeDocument/2006/relationships/image" Target="media/image277.png"/><Relationship Id="rId19" Type="http://schemas.microsoft.com/office/2016/09/relationships/commentsIds" Target="commentsIds.xml"/><Relationship Id="rId224" Type="http://schemas.openxmlformats.org/officeDocument/2006/relationships/image" Target="media/image106.png"/><Relationship Id="rId266" Type="http://schemas.openxmlformats.org/officeDocument/2006/relationships/image" Target="media/image129.wmf"/><Relationship Id="rId431" Type="http://schemas.openxmlformats.org/officeDocument/2006/relationships/oleObject" Target="embeddings/oleObject198.bin"/><Relationship Id="rId473" Type="http://schemas.openxmlformats.org/officeDocument/2006/relationships/oleObject" Target="embeddings/oleObject223.bin"/><Relationship Id="rId529" Type="http://schemas.openxmlformats.org/officeDocument/2006/relationships/oleObject" Target="embeddings/oleObject256.bin"/><Relationship Id="rId30" Type="http://schemas.openxmlformats.org/officeDocument/2006/relationships/image" Target="media/image8.png"/><Relationship Id="rId126" Type="http://schemas.openxmlformats.org/officeDocument/2006/relationships/oleObject" Target="embeddings/oleObject43.bin"/><Relationship Id="rId168" Type="http://schemas.openxmlformats.org/officeDocument/2006/relationships/oleObject" Target="embeddings/oleObject63.bin"/><Relationship Id="rId333" Type="http://schemas.openxmlformats.org/officeDocument/2006/relationships/image" Target="media/image164.wmf"/><Relationship Id="rId540" Type="http://schemas.openxmlformats.org/officeDocument/2006/relationships/image" Target="media/image257.wmf"/><Relationship Id="rId72" Type="http://schemas.openxmlformats.org/officeDocument/2006/relationships/oleObject" Target="embeddings/oleObject17.bin"/><Relationship Id="rId375" Type="http://schemas.openxmlformats.org/officeDocument/2006/relationships/image" Target="media/image187.wmf"/><Relationship Id="rId582" Type="http://schemas.openxmlformats.org/officeDocument/2006/relationships/image" Target="media/image288.png"/><Relationship Id="rId3" Type="http://schemas.openxmlformats.org/officeDocument/2006/relationships/numbering" Target="numbering.xml"/><Relationship Id="rId235" Type="http://schemas.openxmlformats.org/officeDocument/2006/relationships/image" Target="media/image115.wmf"/><Relationship Id="rId277" Type="http://schemas.openxmlformats.org/officeDocument/2006/relationships/image" Target="media/image135.wmf"/><Relationship Id="rId400" Type="http://schemas.openxmlformats.org/officeDocument/2006/relationships/oleObject" Target="embeddings/oleObject179.bin"/><Relationship Id="rId442" Type="http://schemas.openxmlformats.org/officeDocument/2006/relationships/oleObject" Target="embeddings/oleObject204.bin"/><Relationship Id="rId484" Type="http://schemas.openxmlformats.org/officeDocument/2006/relationships/image" Target="media/image233.wmf"/><Relationship Id="rId137" Type="http://schemas.openxmlformats.org/officeDocument/2006/relationships/image" Target="media/image69.wmf"/><Relationship Id="rId302" Type="http://schemas.openxmlformats.org/officeDocument/2006/relationships/oleObject" Target="embeddings/oleObject131.bin"/><Relationship Id="rId344" Type="http://schemas.openxmlformats.org/officeDocument/2006/relationships/oleObject" Target="embeddings/oleObject153.bin"/><Relationship Id="rId41" Type="http://schemas.openxmlformats.org/officeDocument/2006/relationships/image" Target="media/image19.png"/><Relationship Id="rId83" Type="http://schemas.openxmlformats.org/officeDocument/2006/relationships/image" Target="media/image40.wmf"/><Relationship Id="rId179" Type="http://schemas.openxmlformats.org/officeDocument/2006/relationships/oleObject" Target="embeddings/oleObject69.bin"/><Relationship Id="rId386" Type="http://schemas.openxmlformats.org/officeDocument/2006/relationships/oleObject" Target="embeddings/oleObject172.bin"/><Relationship Id="rId551" Type="http://schemas.openxmlformats.org/officeDocument/2006/relationships/image" Target="media/image262.wmf"/><Relationship Id="rId190" Type="http://schemas.openxmlformats.org/officeDocument/2006/relationships/image" Target="media/image93.wmf"/><Relationship Id="rId204" Type="http://schemas.openxmlformats.org/officeDocument/2006/relationships/oleObject" Target="embeddings/oleObject87.bin"/><Relationship Id="rId246" Type="http://schemas.openxmlformats.org/officeDocument/2006/relationships/oleObject" Target="embeddings/oleObject104.bin"/><Relationship Id="rId288" Type="http://schemas.openxmlformats.org/officeDocument/2006/relationships/image" Target="media/image140.wmf"/><Relationship Id="rId411" Type="http://schemas.openxmlformats.org/officeDocument/2006/relationships/image" Target="media/image205.wmf"/><Relationship Id="rId453" Type="http://schemas.openxmlformats.org/officeDocument/2006/relationships/image" Target="media/image220.wmf"/><Relationship Id="rId509" Type="http://schemas.openxmlformats.org/officeDocument/2006/relationships/oleObject" Target="embeddings/oleObject244.bin"/><Relationship Id="rId106" Type="http://schemas.openxmlformats.org/officeDocument/2006/relationships/oleObject" Target="embeddings/oleObject34.bin"/><Relationship Id="rId313" Type="http://schemas.openxmlformats.org/officeDocument/2006/relationships/oleObject" Target="embeddings/oleObject137.bin"/><Relationship Id="rId495" Type="http://schemas.openxmlformats.org/officeDocument/2006/relationships/image" Target="media/image239.wmf"/><Relationship Id="rId10" Type="http://schemas.openxmlformats.org/officeDocument/2006/relationships/header" Target="header1.xml"/><Relationship Id="rId52" Type="http://schemas.openxmlformats.org/officeDocument/2006/relationships/image" Target="media/image26.wmf"/><Relationship Id="rId94" Type="http://schemas.openxmlformats.org/officeDocument/2006/relationships/oleObject" Target="embeddings/oleObject28.bin"/><Relationship Id="rId148" Type="http://schemas.openxmlformats.org/officeDocument/2006/relationships/oleObject" Target="embeddings/oleObject53.bin"/><Relationship Id="rId355" Type="http://schemas.openxmlformats.org/officeDocument/2006/relationships/oleObject" Target="embeddings/oleObject159.bin"/><Relationship Id="rId397" Type="http://schemas.openxmlformats.org/officeDocument/2006/relationships/image" Target="media/image198.wmf"/><Relationship Id="rId520" Type="http://schemas.openxmlformats.org/officeDocument/2006/relationships/oleObject" Target="embeddings/oleObject250.bin"/><Relationship Id="rId562" Type="http://schemas.openxmlformats.org/officeDocument/2006/relationships/image" Target="media/image270.png"/><Relationship Id="rId215" Type="http://schemas.openxmlformats.org/officeDocument/2006/relationships/image" Target="media/image101.wmf"/><Relationship Id="rId257" Type="http://schemas.openxmlformats.org/officeDocument/2006/relationships/image" Target="media/image125.wmf"/><Relationship Id="rId422" Type="http://schemas.openxmlformats.org/officeDocument/2006/relationships/oleObject" Target="embeddings/oleObject191.bin"/><Relationship Id="rId464" Type="http://schemas.openxmlformats.org/officeDocument/2006/relationships/oleObject" Target="embeddings/oleObject218.bin"/><Relationship Id="rId299" Type="http://schemas.openxmlformats.org/officeDocument/2006/relationships/image" Target="media/image148.wmf"/><Relationship Id="rId63" Type="http://schemas.openxmlformats.org/officeDocument/2006/relationships/oleObject" Target="embeddings/oleObject14.bin"/><Relationship Id="rId159" Type="http://schemas.openxmlformats.org/officeDocument/2006/relationships/image" Target="media/image80.wmf"/><Relationship Id="rId366" Type="http://schemas.openxmlformats.org/officeDocument/2006/relationships/image" Target="media/image182.wmf"/><Relationship Id="rId573" Type="http://schemas.openxmlformats.org/officeDocument/2006/relationships/image" Target="media/image279.png"/><Relationship Id="rId226" Type="http://schemas.openxmlformats.org/officeDocument/2006/relationships/image" Target="media/image108.png"/><Relationship Id="rId433" Type="http://schemas.openxmlformats.org/officeDocument/2006/relationships/oleObject" Target="embeddings/oleObject199.bin"/><Relationship Id="rId74" Type="http://schemas.openxmlformats.org/officeDocument/2006/relationships/oleObject" Target="embeddings/oleObject18.bin"/><Relationship Id="rId377" Type="http://schemas.openxmlformats.org/officeDocument/2006/relationships/image" Target="media/image188.wmf"/><Relationship Id="rId500" Type="http://schemas.openxmlformats.org/officeDocument/2006/relationships/oleObject" Target="embeddings/oleObject237.bin"/><Relationship Id="rId584" Type="http://schemas.openxmlformats.org/officeDocument/2006/relationships/image" Target="media/image290.png"/><Relationship Id="rId5" Type="http://schemas.openxmlformats.org/officeDocument/2006/relationships/settings" Target="settings.xml"/><Relationship Id="rId237" Type="http://schemas.openxmlformats.org/officeDocument/2006/relationships/image" Target="media/image116.wmf"/><Relationship Id="rId444" Type="http://schemas.openxmlformats.org/officeDocument/2006/relationships/image" Target="media/image217.wmf"/><Relationship Id="rId290" Type="http://schemas.openxmlformats.org/officeDocument/2006/relationships/image" Target="media/image142.wmf"/><Relationship Id="rId304" Type="http://schemas.openxmlformats.org/officeDocument/2006/relationships/oleObject" Target="embeddings/oleObject132.bin"/><Relationship Id="rId388" Type="http://schemas.openxmlformats.org/officeDocument/2006/relationships/oleObject" Target="embeddings/oleObject173.bin"/><Relationship Id="rId511" Type="http://schemas.openxmlformats.org/officeDocument/2006/relationships/image" Target="media/image244.wmf"/><Relationship Id="rId85" Type="http://schemas.openxmlformats.org/officeDocument/2006/relationships/image" Target="media/image41.wmf"/><Relationship Id="rId150" Type="http://schemas.openxmlformats.org/officeDocument/2006/relationships/oleObject" Target="embeddings/oleObject54.bin"/><Relationship Id="rId248" Type="http://schemas.openxmlformats.org/officeDocument/2006/relationships/oleObject" Target="embeddings/oleObject105.bin"/><Relationship Id="rId455" Type="http://schemas.openxmlformats.org/officeDocument/2006/relationships/image" Target="media/image221.wmf"/><Relationship Id="rId12" Type="http://schemas.openxmlformats.org/officeDocument/2006/relationships/footer" Target="footer1.xml"/><Relationship Id="rId108" Type="http://schemas.openxmlformats.org/officeDocument/2006/relationships/image" Target="media/image53.png"/><Relationship Id="rId315" Type="http://schemas.openxmlformats.org/officeDocument/2006/relationships/oleObject" Target="embeddings/oleObject138.bin"/><Relationship Id="rId522" Type="http://schemas.openxmlformats.org/officeDocument/2006/relationships/oleObject" Target="embeddings/oleObject252.bin"/><Relationship Id="rId96" Type="http://schemas.openxmlformats.org/officeDocument/2006/relationships/oleObject" Target="embeddings/oleObject29.bin"/><Relationship Id="rId161" Type="http://schemas.openxmlformats.org/officeDocument/2006/relationships/image" Target="media/image81.wmf"/><Relationship Id="rId399" Type="http://schemas.openxmlformats.org/officeDocument/2006/relationships/image" Target="media/image199.wmf"/><Relationship Id="rId259" Type="http://schemas.openxmlformats.org/officeDocument/2006/relationships/image" Target="media/image126.wmf"/><Relationship Id="rId466" Type="http://schemas.openxmlformats.org/officeDocument/2006/relationships/image" Target="media/image225.wmf"/><Relationship Id="rId23" Type="http://schemas.openxmlformats.org/officeDocument/2006/relationships/package" Target="embeddings/Microsoft_Visio_Drawing.vsdx"/><Relationship Id="rId119" Type="http://schemas.openxmlformats.org/officeDocument/2006/relationships/oleObject" Target="embeddings/oleObject40.bin"/><Relationship Id="rId326" Type="http://schemas.openxmlformats.org/officeDocument/2006/relationships/oleObject" Target="embeddings/oleObject144.bin"/><Relationship Id="rId533" Type="http://schemas.openxmlformats.org/officeDocument/2006/relationships/oleObject" Target="embeddings/oleObject258.bin"/><Relationship Id="rId172" Type="http://schemas.openxmlformats.org/officeDocument/2006/relationships/oleObject" Target="embeddings/oleObject65.bin"/><Relationship Id="rId477" Type="http://schemas.openxmlformats.org/officeDocument/2006/relationships/oleObject" Target="embeddings/oleObject226.bin"/><Relationship Id="rId337" Type="http://schemas.openxmlformats.org/officeDocument/2006/relationships/image" Target="media/image166.wmf"/><Relationship Id="rId34" Type="http://schemas.openxmlformats.org/officeDocument/2006/relationships/image" Target="media/image12.png"/><Relationship Id="rId544" Type="http://schemas.openxmlformats.org/officeDocument/2006/relationships/image" Target="media/image259.wmf"/><Relationship Id="rId183" Type="http://schemas.openxmlformats.org/officeDocument/2006/relationships/image" Target="media/image91.wmf"/><Relationship Id="rId390" Type="http://schemas.openxmlformats.org/officeDocument/2006/relationships/oleObject" Target="embeddings/oleObject174.bin"/><Relationship Id="rId404" Type="http://schemas.openxmlformats.org/officeDocument/2006/relationships/oleObject" Target="embeddings/oleObject181.bin"/><Relationship Id="rId250" Type="http://schemas.openxmlformats.org/officeDocument/2006/relationships/image" Target="media/image122.wmf"/><Relationship Id="rId488" Type="http://schemas.openxmlformats.org/officeDocument/2006/relationships/image" Target="media/image23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415E46-02B3-430F-A719-6EA598678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90</Pages>
  <Words>10422</Words>
  <Characters>59407</Characters>
  <Application>Microsoft Office Word</Application>
  <DocSecurity>0</DocSecurity>
  <Lines>495</Lines>
  <Paragraphs>139</Paragraphs>
  <ScaleCrop>false</ScaleCrop>
  <Company>微软中国</Company>
  <LinksUpToDate>false</LinksUpToDate>
  <CharactersWithSpaces>69690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hotaru</dc:creator>
  <cp:lastModifiedBy>蒼 六弦之首</cp:lastModifiedBy>
  <cp:revision>35</cp:revision>
  <cp:lastPrinted>2022-03-14T12:11:00Z</cp:lastPrinted>
  <dcterms:created xsi:type="dcterms:W3CDTF">2021-05-28T05:10:00Z</dcterms:created>
  <dcterms:modified xsi:type="dcterms:W3CDTF">2023-01-21T18:19:00Z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y fmtid="{D5CDD505-2E9C-101B-9397-08002B2CF9AE}" pid="3" name="ICV">
    <vt:lpwstr>361B728DB78143EE8277396AAFD7F381</vt:lpwstr>
  </property>
</Properties>
</file>